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C763B" w14:textId="77777777" w:rsidR="001D4206" w:rsidRPr="00BF4A75" w:rsidRDefault="00000000">
      <w:pPr>
        <w:spacing w:before="0" w:after="0" w:line="0" w:lineRule="atLeast"/>
        <w:jc w:val="left"/>
        <w:rPr>
          <w:rFonts w:ascii="Arial"/>
          <w:color w:val="FF0000"/>
          <w:sz w:val="2"/>
          <w:lang w:val="es-CO"/>
          <w:rPrChange w:id="0" w:author="MARTHA  CERVANTES DIAZ" w:date="2023-01-02T08:54:00Z">
            <w:rPr>
              <w:rFonts w:ascii="Arial"/>
              <w:color w:val="FF0000"/>
              <w:sz w:val="2"/>
            </w:rPr>
          </w:rPrChange>
        </w:rPr>
      </w:pPr>
      <w:bookmarkStart w:id="1" w:name="br1"/>
      <w:bookmarkEnd w:id="1"/>
      <w:r w:rsidRPr="00BF4A75">
        <w:rPr>
          <w:rFonts w:ascii="Arial"/>
          <w:color w:val="FF0000"/>
          <w:sz w:val="2"/>
          <w:lang w:val="es-CO"/>
          <w:rPrChange w:id="2" w:author="MARTHA  CERVANTES DIAZ" w:date="2023-01-02T08:54:00Z">
            <w:rPr>
              <w:rFonts w:ascii="Arial"/>
              <w:color w:val="FF0000"/>
              <w:sz w:val="2"/>
            </w:rPr>
          </w:rPrChange>
        </w:rPr>
        <w:t xml:space="preserve"> </w:t>
      </w:r>
    </w:p>
    <w:p w14:paraId="34C094F8" w14:textId="77777777" w:rsidR="001D4206" w:rsidRPr="00BF4A75" w:rsidRDefault="00000000">
      <w:pPr>
        <w:framePr w:w="6869" w:wrap="auto" w:hAnchor="text" w:x="2805" w:y="1456"/>
        <w:widowControl w:val="0"/>
        <w:autoSpaceDE w:val="0"/>
        <w:autoSpaceDN w:val="0"/>
        <w:spacing w:before="0" w:after="0" w:line="278" w:lineRule="exact"/>
        <w:ind w:left="768"/>
        <w:jc w:val="left"/>
        <w:rPr>
          <w:rFonts w:ascii="Times New Roman"/>
          <w:color w:val="000000"/>
          <w:sz w:val="24"/>
          <w:lang w:val="es-CO"/>
          <w:rPrChange w:id="3" w:author="MARTHA  CERVANTES DIAZ" w:date="2023-01-02T08:54:00Z">
            <w:rPr>
              <w:rFonts w:ascii="Times New Roman"/>
              <w:color w:val="000000"/>
              <w:sz w:val="24"/>
            </w:rPr>
          </w:rPrChange>
        </w:rPr>
      </w:pPr>
      <w:r w:rsidRPr="00BF4A75">
        <w:rPr>
          <w:rFonts w:ascii="JKVKLP+A030-Bol"/>
          <w:color w:val="000000"/>
          <w:spacing w:val="-1"/>
          <w:sz w:val="24"/>
          <w:lang w:val="es-CO"/>
          <w:rPrChange w:id="4" w:author="MARTHA  CERVANTES DIAZ" w:date="2023-01-02T08:54:00Z">
            <w:rPr>
              <w:rFonts w:ascii="JKVKLP+A030-Bol"/>
              <w:color w:val="000000"/>
              <w:spacing w:val="-1"/>
              <w:sz w:val="24"/>
            </w:rPr>
          </w:rPrChange>
        </w:rPr>
        <w:t>UNIVERSIDAD</w:t>
      </w:r>
      <w:r w:rsidRPr="00BF4A75">
        <w:rPr>
          <w:rFonts w:ascii="Times New Roman"/>
          <w:color w:val="000000"/>
          <w:spacing w:val="7"/>
          <w:sz w:val="24"/>
          <w:lang w:val="es-CO"/>
          <w:rPrChange w:id="5"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6" w:author="MARTHA  CERVANTES DIAZ" w:date="2023-01-02T08:54:00Z">
            <w:rPr>
              <w:rFonts w:ascii="JKVKLP+A030-Bol"/>
              <w:color w:val="000000"/>
              <w:spacing w:val="-1"/>
              <w:sz w:val="24"/>
            </w:rPr>
          </w:rPrChange>
        </w:rPr>
        <w:t>INDUSTRIAL</w:t>
      </w:r>
      <w:r w:rsidRPr="00BF4A75">
        <w:rPr>
          <w:rFonts w:ascii="Times New Roman"/>
          <w:color w:val="000000"/>
          <w:spacing w:val="7"/>
          <w:sz w:val="24"/>
          <w:lang w:val="es-CO"/>
          <w:rPrChange w:id="7"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8"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9" w:author="MARTHA  CERVANTES DIAZ" w:date="2023-01-02T08:54:00Z">
            <w:rPr>
              <w:rFonts w:ascii="Times New Roman"/>
              <w:color w:val="000000"/>
              <w:spacing w:val="7"/>
              <w:sz w:val="24"/>
            </w:rPr>
          </w:rPrChange>
        </w:rPr>
        <w:t xml:space="preserve"> </w:t>
      </w:r>
      <w:r w:rsidRPr="00BF4A75">
        <w:rPr>
          <w:rFonts w:ascii="JKVKLP+A030-Bol"/>
          <w:color w:val="000000"/>
          <w:spacing w:val="-4"/>
          <w:sz w:val="24"/>
          <w:lang w:val="es-CO"/>
          <w:rPrChange w:id="10" w:author="MARTHA  CERVANTES DIAZ" w:date="2023-01-02T08:54:00Z">
            <w:rPr>
              <w:rFonts w:ascii="JKVKLP+A030-Bol"/>
              <w:color w:val="000000"/>
              <w:spacing w:val="-4"/>
              <w:sz w:val="24"/>
            </w:rPr>
          </w:rPrChange>
        </w:rPr>
        <w:t>SANTANDER</w:t>
      </w:r>
    </w:p>
    <w:p w14:paraId="5B1FB845" w14:textId="77777777" w:rsidR="001D4206" w:rsidRPr="00BF4A75" w:rsidRDefault="00000000">
      <w:pPr>
        <w:framePr w:w="6869" w:wrap="auto" w:hAnchor="text" w:x="2805" w:y="1456"/>
        <w:widowControl w:val="0"/>
        <w:autoSpaceDE w:val="0"/>
        <w:autoSpaceDN w:val="0"/>
        <w:spacing w:before="11" w:after="0" w:line="278" w:lineRule="exact"/>
        <w:ind w:left="537"/>
        <w:jc w:val="left"/>
        <w:rPr>
          <w:rFonts w:ascii="Times New Roman"/>
          <w:color w:val="000000"/>
          <w:sz w:val="24"/>
          <w:lang w:val="es-CO"/>
          <w:rPrChange w:id="11" w:author="MARTHA  CERVANTES DIAZ" w:date="2023-01-02T08:54:00Z">
            <w:rPr>
              <w:rFonts w:ascii="Times New Roman"/>
              <w:color w:val="000000"/>
              <w:sz w:val="24"/>
            </w:rPr>
          </w:rPrChange>
        </w:rPr>
      </w:pPr>
      <w:r w:rsidRPr="00BF4A75">
        <w:rPr>
          <w:rFonts w:ascii="JKVKLP+A030-Bol"/>
          <w:color w:val="000000"/>
          <w:spacing w:val="-10"/>
          <w:sz w:val="24"/>
          <w:lang w:val="es-CO"/>
          <w:rPrChange w:id="12" w:author="MARTHA  CERVANTES DIAZ" w:date="2023-01-02T08:54:00Z">
            <w:rPr>
              <w:rFonts w:ascii="JKVKLP+A030-Bol"/>
              <w:color w:val="000000"/>
              <w:spacing w:val="-10"/>
              <w:sz w:val="24"/>
            </w:rPr>
          </w:rPrChange>
        </w:rPr>
        <w:t>FACULTAD</w:t>
      </w:r>
      <w:r w:rsidRPr="00BF4A75">
        <w:rPr>
          <w:rFonts w:ascii="Times New Roman"/>
          <w:color w:val="000000"/>
          <w:spacing w:val="16"/>
          <w:sz w:val="24"/>
          <w:lang w:val="es-CO"/>
          <w:rPrChange w:id="13" w:author="MARTHA  CERVANTES DIAZ" w:date="2023-01-02T08:54:00Z">
            <w:rPr>
              <w:rFonts w:ascii="Times New Roman"/>
              <w:color w:val="000000"/>
              <w:spacing w:val="16"/>
              <w:sz w:val="24"/>
            </w:rPr>
          </w:rPrChange>
        </w:rPr>
        <w:t xml:space="preserve"> </w:t>
      </w:r>
      <w:r w:rsidRPr="00BF4A75">
        <w:rPr>
          <w:rFonts w:ascii="JKVKLP+A030-Bol"/>
          <w:color w:val="000000"/>
          <w:spacing w:val="-1"/>
          <w:sz w:val="24"/>
          <w:lang w:val="es-CO"/>
          <w:rPrChange w:id="14"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15" w:author="MARTHA  CERVANTES DIAZ" w:date="2023-01-02T08:54:00Z">
            <w:rPr>
              <w:rFonts w:ascii="Times New Roman"/>
              <w:color w:val="000000"/>
              <w:spacing w:val="7"/>
              <w:sz w:val="24"/>
            </w:rPr>
          </w:rPrChange>
        </w:rPr>
        <w:t xml:space="preserve"> </w:t>
      </w:r>
      <w:r w:rsidRPr="00BF4A75">
        <w:rPr>
          <w:rFonts w:ascii="JKVKLP+A030-Bol" w:hAnsi="JKVKLP+A030-Bol" w:cs="JKVKLP+A030-Bol"/>
          <w:color w:val="000000"/>
          <w:sz w:val="24"/>
          <w:lang w:val="es-CO"/>
          <w:rPrChange w:id="16" w:author="MARTHA  CERVANTES DIAZ" w:date="2023-01-02T08:54:00Z">
            <w:rPr>
              <w:rFonts w:ascii="JKVKLP+A030-Bol" w:hAnsi="JKVKLP+A030-Bol" w:cs="JKVKLP+A030-Bol"/>
              <w:color w:val="000000"/>
              <w:sz w:val="24"/>
            </w:rPr>
          </w:rPrChange>
        </w:rPr>
        <w:t>INGENIERÍAS</w:t>
      </w:r>
      <w:r w:rsidRPr="00BF4A75">
        <w:rPr>
          <w:rFonts w:ascii="Times New Roman"/>
          <w:color w:val="000000"/>
          <w:spacing w:val="6"/>
          <w:sz w:val="24"/>
          <w:lang w:val="es-CO"/>
          <w:rPrChange w:id="17" w:author="MARTHA  CERVANTES DIAZ" w:date="2023-01-02T08:54:00Z">
            <w:rPr>
              <w:rFonts w:ascii="Times New Roman"/>
              <w:color w:val="000000"/>
              <w:spacing w:val="6"/>
              <w:sz w:val="24"/>
            </w:rPr>
          </w:rPrChange>
        </w:rPr>
        <w:t xml:space="preserve"> </w:t>
      </w:r>
      <w:r w:rsidRPr="00BF4A75">
        <w:rPr>
          <w:rFonts w:ascii="JKVKLP+A030-Bol" w:hAnsi="JKVKLP+A030-Bol" w:cs="JKVKLP+A030-Bol"/>
          <w:color w:val="000000"/>
          <w:spacing w:val="-2"/>
          <w:sz w:val="24"/>
          <w:lang w:val="es-CO"/>
          <w:rPrChange w:id="18" w:author="MARTHA  CERVANTES DIAZ" w:date="2023-01-02T08:54:00Z">
            <w:rPr>
              <w:rFonts w:ascii="JKVKLP+A030-Bol" w:hAnsi="JKVKLP+A030-Bol" w:cs="JKVKLP+A030-Bol"/>
              <w:color w:val="000000"/>
              <w:spacing w:val="-2"/>
              <w:sz w:val="24"/>
            </w:rPr>
          </w:rPrChange>
        </w:rPr>
        <w:t>FISICOMECÁNICAS</w:t>
      </w:r>
    </w:p>
    <w:p w14:paraId="6AED2886" w14:textId="77777777" w:rsidR="001D4206" w:rsidRPr="00BF4A75" w:rsidRDefault="00000000">
      <w:pPr>
        <w:framePr w:w="6869" w:wrap="auto" w:hAnchor="text" w:x="2805" w:y="1456"/>
        <w:widowControl w:val="0"/>
        <w:autoSpaceDE w:val="0"/>
        <w:autoSpaceDN w:val="0"/>
        <w:spacing w:before="11" w:after="0" w:line="278" w:lineRule="exact"/>
        <w:jc w:val="left"/>
        <w:rPr>
          <w:rFonts w:ascii="Times New Roman"/>
          <w:color w:val="000000"/>
          <w:sz w:val="24"/>
          <w:lang w:val="es-CO"/>
          <w:rPrChange w:id="19" w:author="MARTHA  CERVANTES DIAZ" w:date="2023-01-02T08:54:00Z">
            <w:rPr>
              <w:rFonts w:ascii="Times New Roman"/>
              <w:color w:val="000000"/>
              <w:sz w:val="24"/>
            </w:rPr>
          </w:rPrChange>
        </w:rPr>
      </w:pPr>
      <w:r w:rsidRPr="00BF4A75">
        <w:rPr>
          <w:rFonts w:ascii="JKVKLP+A030-Bol"/>
          <w:color w:val="000000"/>
          <w:sz w:val="24"/>
          <w:lang w:val="es-CO"/>
          <w:rPrChange w:id="20" w:author="MARTHA  CERVANTES DIAZ" w:date="2023-01-02T08:54:00Z">
            <w:rPr>
              <w:rFonts w:ascii="JKVKLP+A030-Bol"/>
              <w:color w:val="000000"/>
              <w:sz w:val="24"/>
            </w:rPr>
          </w:rPrChange>
        </w:rPr>
        <w:t>ESCUELA</w:t>
      </w:r>
      <w:r w:rsidRPr="00BF4A75">
        <w:rPr>
          <w:rFonts w:ascii="Times New Roman"/>
          <w:color w:val="000000"/>
          <w:spacing w:val="6"/>
          <w:sz w:val="24"/>
          <w:lang w:val="es-CO"/>
          <w:rPrChange w:id="21" w:author="MARTHA  CERVANTES DIAZ" w:date="2023-01-02T08:54:00Z">
            <w:rPr>
              <w:rFonts w:ascii="Times New Roman"/>
              <w:color w:val="000000"/>
              <w:spacing w:val="6"/>
              <w:sz w:val="24"/>
            </w:rPr>
          </w:rPrChange>
        </w:rPr>
        <w:t xml:space="preserve"> </w:t>
      </w:r>
      <w:r w:rsidRPr="00BF4A75">
        <w:rPr>
          <w:rFonts w:ascii="JKVKLP+A030-Bol"/>
          <w:color w:val="000000"/>
          <w:spacing w:val="-1"/>
          <w:sz w:val="24"/>
          <w:lang w:val="es-CO"/>
          <w:rPrChange w:id="22"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23" w:author="MARTHA  CERVANTES DIAZ" w:date="2023-01-02T08:54:00Z">
            <w:rPr>
              <w:rFonts w:ascii="Times New Roman"/>
              <w:color w:val="000000"/>
              <w:spacing w:val="7"/>
              <w:sz w:val="24"/>
            </w:rPr>
          </w:rPrChange>
        </w:rPr>
        <w:t xml:space="preserve"> </w:t>
      </w:r>
      <w:r w:rsidRPr="00BF4A75">
        <w:rPr>
          <w:rFonts w:ascii="JKVKLP+A030-Bol" w:hAnsi="JKVKLP+A030-Bol" w:cs="JKVKLP+A030-Bol"/>
          <w:color w:val="000000"/>
          <w:sz w:val="24"/>
          <w:lang w:val="es-CO"/>
          <w:rPrChange w:id="24" w:author="MARTHA  CERVANTES DIAZ" w:date="2023-01-02T08:54:00Z">
            <w:rPr>
              <w:rFonts w:ascii="JKVKLP+A030-Bol" w:hAnsi="JKVKLP+A030-Bol" w:cs="JKVKLP+A030-Bol"/>
              <w:color w:val="000000"/>
              <w:sz w:val="24"/>
            </w:rPr>
          </w:rPrChange>
        </w:rPr>
        <w:t>INGENIERÍA</w:t>
      </w:r>
      <w:r w:rsidRPr="00BF4A75">
        <w:rPr>
          <w:rFonts w:ascii="Times New Roman"/>
          <w:color w:val="000000"/>
          <w:spacing w:val="6"/>
          <w:sz w:val="24"/>
          <w:lang w:val="es-CO"/>
          <w:rPrChange w:id="25" w:author="MARTHA  CERVANTES DIAZ" w:date="2023-01-02T08:54:00Z">
            <w:rPr>
              <w:rFonts w:ascii="Times New Roman"/>
              <w:color w:val="000000"/>
              <w:spacing w:val="6"/>
              <w:sz w:val="24"/>
            </w:rPr>
          </w:rPrChange>
        </w:rPr>
        <w:t xml:space="preserve"> </w:t>
      </w:r>
      <w:r w:rsidRPr="00BF4A75">
        <w:rPr>
          <w:rFonts w:ascii="JKVKLP+A030-Bol"/>
          <w:color w:val="000000"/>
          <w:spacing w:val="-1"/>
          <w:sz w:val="24"/>
          <w:lang w:val="es-CO"/>
          <w:rPrChange w:id="26"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27"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28" w:author="MARTHA  CERVANTES DIAZ" w:date="2023-01-02T08:54:00Z">
            <w:rPr>
              <w:rFonts w:ascii="JKVKLP+A030-Bol"/>
              <w:color w:val="000000"/>
              <w:spacing w:val="-1"/>
              <w:sz w:val="24"/>
            </w:rPr>
          </w:rPrChange>
        </w:rPr>
        <w:t>SISTEMAS</w:t>
      </w:r>
      <w:r w:rsidRPr="00BF4A75">
        <w:rPr>
          <w:rFonts w:ascii="Times New Roman"/>
          <w:color w:val="000000"/>
          <w:spacing w:val="7"/>
          <w:sz w:val="24"/>
          <w:lang w:val="es-CO"/>
          <w:rPrChange w:id="29" w:author="MARTHA  CERVANTES DIAZ" w:date="2023-01-02T08:54:00Z">
            <w:rPr>
              <w:rFonts w:ascii="Times New Roman"/>
              <w:color w:val="000000"/>
              <w:spacing w:val="7"/>
              <w:sz w:val="24"/>
            </w:rPr>
          </w:rPrChange>
        </w:rPr>
        <w:t xml:space="preserve"> </w:t>
      </w:r>
      <w:r w:rsidRPr="00BF4A75">
        <w:rPr>
          <w:rFonts w:ascii="JKVKLP+A030-Bol"/>
          <w:color w:val="000000"/>
          <w:sz w:val="24"/>
          <w:lang w:val="es-CO"/>
          <w:rPrChange w:id="30" w:author="MARTHA  CERVANTES DIAZ" w:date="2023-01-02T08:54:00Z">
            <w:rPr>
              <w:rFonts w:ascii="JKVKLP+A030-Bol"/>
              <w:color w:val="000000"/>
              <w:sz w:val="24"/>
            </w:rPr>
          </w:rPrChange>
        </w:rPr>
        <w:t>E</w:t>
      </w:r>
      <w:r w:rsidRPr="00BF4A75">
        <w:rPr>
          <w:rFonts w:ascii="Times New Roman"/>
          <w:color w:val="000000"/>
          <w:spacing w:val="6"/>
          <w:sz w:val="24"/>
          <w:lang w:val="es-CO"/>
          <w:rPrChange w:id="31" w:author="MARTHA  CERVANTES DIAZ" w:date="2023-01-02T08:54:00Z">
            <w:rPr>
              <w:rFonts w:ascii="Times New Roman"/>
              <w:color w:val="000000"/>
              <w:spacing w:val="6"/>
              <w:sz w:val="24"/>
            </w:rPr>
          </w:rPrChange>
        </w:rPr>
        <w:t xml:space="preserve"> </w:t>
      </w:r>
      <w:r w:rsidRPr="00BF4A75">
        <w:rPr>
          <w:rFonts w:ascii="JKVKLP+A030-Bol" w:hAnsi="JKVKLP+A030-Bol" w:cs="JKVKLP+A030-Bol"/>
          <w:color w:val="000000"/>
          <w:spacing w:val="-3"/>
          <w:sz w:val="24"/>
          <w:lang w:val="es-CO"/>
          <w:rPrChange w:id="32" w:author="MARTHA  CERVANTES DIAZ" w:date="2023-01-02T08:54:00Z">
            <w:rPr>
              <w:rFonts w:ascii="JKVKLP+A030-Bol" w:hAnsi="JKVKLP+A030-Bol" w:cs="JKVKLP+A030-Bol"/>
              <w:color w:val="000000"/>
              <w:spacing w:val="-3"/>
              <w:sz w:val="24"/>
            </w:rPr>
          </w:rPrChange>
        </w:rPr>
        <w:t>INFORMÁTICA</w:t>
      </w:r>
    </w:p>
    <w:p w14:paraId="27388761" w14:textId="77777777" w:rsidR="001D4206" w:rsidRPr="00BF4A75" w:rsidRDefault="00000000">
      <w:pPr>
        <w:framePr w:w="3861" w:wrap="auto" w:hAnchor="text" w:x="4309" w:y="2851"/>
        <w:widowControl w:val="0"/>
        <w:autoSpaceDE w:val="0"/>
        <w:autoSpaceDN w:val="0"/>
        <w:spacing w:before="0" w:after="0" w:line="278" w:lineRule="exact"/>
        <w:jc w:val="left"/>
        <w:rPr>
          <w:rFonts w:ascii="Times New Roman"/>
          <w:color w:val="000000"/>
          <w:sz w:val="24"/>
          <w:lang w:val="es-CO"/>
          <w:rPrChange w:id="33" w:author="MARTHA  CERVANTES DIAZ" w:date="2023-01-02T08:54:00Z">
            <w:rPr>
              <w:rFonts w:ascii="Times New Roman"/>
              <w:color w:val="000000"/>
              <w:sz w:val="24"/>
            </w:rPr>
          </w:rPrChange>
        </w:rPr>
      </w:pPr>
      <w:r w:rsidRPr="00BF4A75">
        <w:rPr>
          <w:rFonts w:ascii="JKVKLP+A030-Bol"/>
          <w:color w:val="000000"/>
          <w:sz w:val="24"/>
          <w:lang w:val="es-CO"/>
          <w:rPrChange w:id="34" w:author="MARTHA  CERVANTES DIAZ" w:date="2023-01-02T08:54:00Z">
            <w:rPr>
              <w:rFonts w:ascii="JKVKLP+A030-Bol"/>
              <w:color w:val="000000"/>
              <w:sz w:val="24"/>
            </w:rPr>
          </w:rPrChange>
        </w:rPr>
        <w:t>PLAN</w:t>
      </w:r>
      <w:r w:rsidRPr="00BF4A75">
        <w:rPr>
          <w:rFonts w:ascii="Times New Roman"/>
          <w:color w:val="000000"/>
          <w:spacing w:val="6"/>
          <w:sz w:val="24"/>
          <w:lang w:val="es-CO"/>
          <w:rPrChange w:id="35" w:author="MARTHA  CERVANTES DIAZ" w:date="2023-01-02T08:54:00Z">
            <w:rPr>
              <w:rFonts w:ascii="Times New Roman"/>
              <w:color w:val="000000"/>
              <w:spacing w:val="6"/>
              <w:sz w:val="24"/>
            </w:rPr>
          </w:rPrChange>
        </w:rPr>
        <w:t xml:space="preserve"> </w:t>
      </w:r>
      <w:r w:rsidRPr="00BF4A75">
        <w:rPr>
          <w:rFonts w:ascii="JKVKLP+A030-Bol"/>
          <w:color w:val="000000"/>
          <w:spacing w:val="-1"/>
          <w:sz w:val="24"/>
          <w:lang w:val="es-CO"/>
          <w:rPrChange w:id="36"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37" w:author="MARTHA  CERVANTES DIAZ" w:date="2023-01-02T08:54:00Z">
            <w:rPr>
              <w:rFonts w:ascii="Times New Roman"/>
              <w:color w:val="000000"/>
              <w:spacing w:val="7"/>
              <w:sz w:val="24"/>
            </w:rPr>
          </w:rPrChange>
        </w:rPr>
        <w:t xml:space="preserve"> </w:t>
      </w:r>
      <w:r w:rsidRPr="00BF4A75">
        <w:rPr>
          <w:rFonts w:ascii="JKVKLP+A030-Bol"/>
          <w:color w:val="000000"/>
          <w:spacing w:val="-2"/>
          <w:sz w:val="24"/>
          <w:lang w:val="es-CO"/>
          <w:rPrChange w:id="38" w:author="MARTHA  CERVANTES DIAZ" w:date="2023-01-02T08:54:00Z">
            <w:rPr>
              <w:rFonts w:ascii="JKVKLP+A030-Bol"/>
              <w:color w:val="000000"/>
              <w:spacing w:val="-2"/>
              <w:sz w:val="24"/>
            </w:rPr>
          </w:rPrChange>
        </w:rPr>
        <w:t>TRABAJO</w:t>
      </w:r>
      <w:r w:rsidRPr="00BF4A75">
        <w:rPr>
          <w:rFonts w:ascii="Times New Roman"/>
          <w:color w:val="000000"/>
          <w:spacing w:val="8"/>
          <w:sz w:val="24"/>
          <w:lang w:val="es-CO"/>
          <w:rPrChange w:id="39" w:author="MARTHA  CERVANTES DIAZ" w:date="2023-01-02T08:54:00Z">
            <w:rPr>
              <w:rFonts w:ascii="Times New Roman"/>
              <w:color w:val="000000"/>
              <w:spacing w:val="8"/>
              <w:sz w:val="24"/>
            </w:rPr>
          </w:rPrChange>
        </w:rPr>
        <w:t xml:space="preserve"> </w:t>
      </w:r>
      <w:r w:rsidRPr="00BF4A75">
        <w:rPr>
          <w:rFonts w:ascii="JKVKLP+A030-Bol"/>
          <w:color w:val="000000"/>
          <w:spacing w:val="-1"/>
          <w:sz w:val="24"/>
          <w:lang w:val="es-CO"/>
          <w:rPrChange w:id="40"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41"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42" w:author="MARTHA  CERVANTES DIAZ" w:date="2023-01-02T08:54:00Z">
            <w:rPr>
              <w:rFonts w:ascii="JKVKLP+A030-Bol"/>
              <w:color w:val="000000"/>
              <w:spacing w:val="-1"/>
              <w:sz w:val="24"/>
            </w:rPr>
          </w:rPrChange>
        </w:rPr>
        <w:t>GRADO</w:t>
      </w:r>
    </w:p>
    <w:p w14:paraId="3EAE60E4" w14:textId="77777777" w:rsidR="001D4206" w:rsidRPr="00BF4A75" w:rsidRDefault="00000000">
      <w:pPr>
        <w:framePr w:w="7305" w:wrap="auto" w:hAnchor="text" w:x="1440" w:y="4215"/>
        <w:widowControl w:val="0"/>
        <w:autoSpaceDE w:val="0"/>
        <w:autoSpaceDN w:val="0"/>
        <w:spacing w:before="0" w:after="0" w:line="278" w:lineRule="exact"/>
        <w:jc w:val="left"/>
        <w:rPr>
          <w:rFonts w:ascii="Times New Roman"/>
          <w:color w:val="000000"/>
          <w:sz w:val="24"/>
          <w:lang w:val="es-CO"/>
          <w:rPrChange w:id="43" w:author="MARTHA  CERVANTES DIAZ" w:date="2023-01-02T08:54:00Z">
            <w:rPr>
              <w:rFonts w:ascii="Times New Roman"/>
              <w:color w:val="000000"/>
              <w:sz w:val="24"/>
            </w:rPr>
          </w:rPrChange>
        </w:rPr>
      </w:pPr>
      <w:r w:rsidRPr="00BF4A75">
        <w:rPr>
          <w:rFonts w:ascii="JKVKLP+A030-Bol"/>
          <w:color w:val="000000"/>
          <w:sz w:val="24"/>
          <w:lang w:val="es-CO"/>
          <w:rPrChange w:id="44" w:author="MARTHA  CERVANTES DIAZ" w:date="2023-01-02T08:54:00Z">
            <w:rPr>
              <w:rFonts w:ascii="JKVKLP+A030-Bol"/>
              <w:color w:val="000000"/>
              <w:sz w:val="24"/>
            </w:rPr>
          </w:rPrChange>
        </w:rPr>
        <w:t>FECHA</w:t>
      </w:r>
      <w:r w:rsidRPr="00BF4A75">
        <w:rPr>
          <w:rFonts w:ascii="Times New Roman"/>
          <w:color w:val="000000"/>
          <w:spacing w:val="6"/>
          <w:sz w:val="24"/>
          <w:lang w:val="es-CO"/>
          <w:rPrChange w:id="45" w:author="MARTHA  CERVANTES DIAZ" w:date="2023-01-02T08:54:00Z">
            <w:rPr>
              <w:rFonts w:ascii="Times New Roman"/>
              <w:color w:val="000000"/>
              <w:spacing w:val="6"/>
              <w:sz w:val="24"/>
            </w:rPr>
          </w:rPrChange>
        </w:rPr>
        <w:t xml:space="preserve"> </w:t>
      </w:r>
      <w:r w:rsidRPr="00BF4A75">
        <w:rPr>
          <w:rFonts w:ascii="JKVKLP+A030-Bol"/>
          <w:color w:val="000000"/>
          <w:spacing w:val="-1"/>
          <w:sz w:val="24"/>
          <w:lang w:val="es-CO"/>
          <w:rPrChange w:id="46"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47" w:author="MARTHA  CERVANTES DIAZ" w:date="2023-01-02T08:54:00Z">
            <w:rPr>
              <w:rFonts w:ascii="Times New Roman"/>
              <w:color w:val="000000"/>
              <w:spacing w:val="7"/>
              <w:sz w:val="24"/>
            </w:rPr>
          </w:rPrChange>
        </w:rPr>
        <w:t xml:space="preserve"> </w:t>
      </w:r>
      <w:r w:rsidRPr="00BF4A75">
        <w:rPr>
          <w:rFonts w:ascii="JKVKLP+A030-Bol" w:hAnsi="JKVKLP+A030-Bol" w:cs="JKVKLP+A030-Bol"/>
          <w:color w:val="000000"/>
          <w:spacing w:val="-3"/>
          <w:sz w:val="24"/>
          <w:lang w:val="es-CO"/>
          <w:rPrChange w:id="48" w:author="MARTHA  CERVANTES DIAZ" w:date="2023-01-02T08:54:00Z">
            <w:rPr>
              <w:rFonts w:ascii="JKVKLP+A030-Bol" w:hAnsi="JKVKLP+A030-Bol" w:cs="JKVKLP+A030-Bol"/>
              <w:color w:val="000000"/>
              <w:spacing w:val="-3"/>
              <w:sz w:val="24"/>
            </w:rPr>
          </w:rPrChange>
        </w:rPr>
        <w:t>PRESENTACIÓN:</w:t>
      </w:r>
      <w:r w:rsidRPr="00BF4A75">
        <w:rPr>
          <w:rFonts w:ascii="Times New Roman"/>
          <w:color w:val="000000"/>
          <w:spacing w:val="76"/>
          <w:sz w:val="24"/>
          <w:lang w:val="es-CO"/>
          <w:rPrChange w:id="49" w:author="MARTHA  CERVANTES DIAZ" w:date="2023-01-02T08:54:00Z">
            <w:rPr>
              <w:rFonts w:ascii="Times New Roman"/>
              <w:color w:val="000000"/>
              <w:spacing w:val="76"/>
              <w:sz w:val="24"/>
            </w:rPr>
          </w:rPrChange>
        </w:rPr>
        <w:t xml:space="preserve"> </w:t>
      </w:r>
      <w:r w:rsidRPr="00BF4A75">
        <w:rPr>
          <w:rFonts w:ascii="UHJQMA+A030-Reg"/>
          <w:color w:val="000000"/>
          <w:spacing w:val="-1"/>
          <w:sz w:val="24"/>
          <w:lang w:val="es-CO"/>
          <w:rPrChange w:id="50" w:author="MARTHA  CERVANTES DIAZ" w:date="2023-01-02T08:54:00Z">
            <w:rPr>
              <w:rFonts w:ascii="UHJQMA+A030-Reg"/>
              <w:color w:val="000000"/>
              <w:spacing w:val="-1"/>
              <w:sz w:val="24"/>
            </w:rPr>
          </w:rPrChange>
        </w:rPr>
        <w:t>Bucaramanga,</w:t>
      </w:r>
      <w:r w:rsidRPr="00BF4A75">
        <w:rPr>
          <w:rFonts w:ascii="Times New Roman"/>
          <w:color w:val="000000"/>
          <w:spacing w:val="7"/>
          <w:sz w:val="24"/>
          <w:lang w:val="es-CO"/>
          <w:rPrChange w:id="5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52" w:author="MARTHA  CERVANTES DIAZ" w:date="2023-01-02T08:54:00Z">
            <w:rPr>
              <w:rFonts w:ascii="UHJQMA+A030-Reg"/>
              <w:color w:val="000000"/>
              <w:sz w:val="24"/>
            </w:rPr>
          </w:rPrChange>
        </w:rPr>
        <w:t>1</w:t>
      </w:r>
      <w:r w:rsidRPr="00BF4A75">
        <w:rPr>
          <w:rFonts w:ascii="Times New Roman"/>
          <w:color w:val="000000"/>
          <w:spacing w:val="6"/>
          <w:sz w:val="24"/>
          <w:lang w:val="es-CO"/>
          <w:rPrChange w:id="5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54" w:author="MARTHA  CERVANTES DIAZ" w:date="2023-01-02T08:54:00Z">
            <w:rPr>
              <w:rFonts w:ascii="UHJQMA+A030-Reg"/>
              <w:color w:val="000000"/>
              <w:sz w:val="24"/>
            </w:rPr>
          </w:rPrChange>
        </w:rPr>
        <w:t>de</w:t>
      </w:r>
      <w:r w:rsidRPr="00BF4A75">
        <w:rPr>
          <w:rFonts w:ascii="Times New Roman"/>
          <w:color w:val="000000"/>
          <w:spacing w:val="6"/>
          <w:sz w:val="24"/>
          <w:lang w:val="es-CO"/>
          <w:rPrChange w:id="5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56" w:author="MARTHA  CERVANTES DIAZ" w:date="2023-01-02T08:54:00Z">
            <w:rPr>
              <w:rFonts w:ascii="UHJQMA+A030-Reg"/>
              <w:color w:val="000000"/>
              <w:spacing w:val="-1"/>
              <w:sz w:val="24"/>
            </w:rPr>
          </w:rPrChange>
        </w:rPr>
        <w:t>enero</w:t>
      </w:r>
      <w:r w:rsidRPr="00BF4A75">
        <w:rPr>
          <w:rFonts w:ascii="Times New Roman"/>
          <w:color w:val="000000"/>
          <w:spacing w:val="7"/>
          <w:sz w:val="24"/>
          <w:lang w:val="es-CO"/>
          <w:rPrChange w:id="5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58" w:author="MARTHA  CERVANTES DIAZ" w:date="2023-01-02T08:54:00Z">
            <w:rPr>
              <w:rFonts w:ascii="UHJQMA+A030-Reg"/>
              <w:color w:val="000000"/>
              <w:sz w:val="24"/>
            </w:rPr>
          </w:rPrChange>
        </w:rPr>
        <w:t>de</w:t>
      </w:r>
      <w:r w:rsidRPr="00BF4A75">
        <w:rPr>
          <w:rFonts w:ascii="Times New Roman"/>
          <w:color w:val="000000"/>
          <w:spacing w:val="6"/>
          <w:sz w:val="24"/>
          <w:lang w:val="es-CO"/>
          <w:rPrChange w:id="5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60" w:author="MARTHA  CERVANTES DIAZ" w:date="2023-01-02T08:54:00Z">
            <w:rPr>
              <w:rFonts w:ascii="UHJQMA+A030-Reg"/>
              <w:color w:val="000000"/>
              <w:sz w:val="24"/>
            </w:rPr>
          </w:rPrChange>
        </w:rPr>
        <w:t>2023</w:t>
      </w:r>
    </w:p>
    <w:p w14:paraId="42C7DDB3" w14:textId="77777777" w:rsidR="001D4206" w:rsidRPr="00BF4A75" w:rsidRDefault="00000000">
      <w:pPr>
        <w:framePr w:w="8941" w:wrap="auto" w:hAnchor="text" w:x="1440" w:y="4743"/>
        <w:widowControl w:val="0"/>
        <w:autoSpaceDE w:val="0"/>
        <w:autoSpaceDN w:val="0"/>
        <w:spacing w:before="0" w:after="0" w:line="278" w:lineRule="exact"/>
        <w:jc w:val="left"/>
        <w:rPr>
          <w:rFonts w:ascii="Times New Roman"/>
          <w:color w:val="000000"/>
          <w:sz w:val="24"/>
          <w:lang w:val="es-CO"/>
          <w:rPrChange w:id="61" w:author="MARTHA  CERVANTES DIAZ" w:date="2023-01-02T08:54:00Z">
            <w:rPr>
              <w:rFonts w:ascii="Times New Roman"/>
              <w:color w:val="000000"/>
              <w:sz w:val="24"/>
            </w:rPr>
          </w:rPrChange>
        </w:rPr>
      </w:pPr>
      <w:r w:rsidRPr="00BF4A75">
        <w:rPr>
          <w:rFonts w:ascii="JKVKLP+A030-Bol" w:hAnsi="JKVKLP+A030-Bol" w:cs="JKVKLP+A030-Bol"/>
          <w:color w:val="000000"/>
          <w:spacing w:val="-2"/>
          <w:sz w:val="24"/>
          <w:lang w:val="es-CO"/>
          <w:rPrChange w:id="62" w:author="MARTHA  CERVANTES DIAZ" w:date="2023-01-02T08:54:00Z">
            <w:rPr>
              <w:rFonts w:ascii="JKVKLP+A030-Bol" w:hAnsi="JKVKLP+A030-Bol" w:cs="JKVKLP+A030-Bol"/>
              <w:color w:val="000000"/>
              <w:spacing w:val="-2"/>
              <w:sz w:val="24"/>
            </w:rPr>
          </w:rPrChange>
        </w:rPr>
        <w:t>TÍTULO:</w:t>
      </w:r>
      <w:r w:rsidRPr="00BF4A75">
        <w:rPr>
          <w:rFonts w:ascii="Times New Roman"/>
          <w:color w:val="000000"/>
          <w:spacing w:val="74"/>
          <w:sz w:val="24"/>
          <w:lang w:val="es-CO"/>
          <w:rPrChange w:id="63" w:author="MARTHA  CERVANTES DIAZ" w:date="2023-01-02T08:54:00Z">
            <w:rPr>
              <w:rFonts w:ascii="Times New Roman"/>
              <w:color w:val="000000"/>
              <w:spacing w:val="74"/>
              <w:sz w:val="24"/>
            </w:rPr>
          </w:rPrChange>
        </w:rPr>
        <w:t xml:space="preserve"> </w:t>
      </w:r>
      <w:r w:rsidRPr="00BF4A75">
        <w:rPr>
          <w:rFonts w:ascii="UHJQMA+A030-Reg"/>
          <w:color w:val="000000"/>
          <w:spacing w:val="-1"/>
          <w:sz w:val="24"/>
          <w:lang w:val="es-CO"/>
          <w:rPrChange w:id="64" w:author="MARTHA  CERVANTES DIAZ" w:date="2023-01-02T08:54:00Z">
            <w:rPr>
              <w:rFonts w:ascii="UHJQMA+A030-Reg"/>
              <w:color w:val="000000"/>
              <w:spacing w:val="-1"/>
              <w:sz w:val="24"/>
            </w:rPr>
          </w:rPrChange>
        </w:rPr>
        <w:t>Mecanismos</w:t>
      </w:r>
      <w:r w:rsidRPr="00BF4A75">
        <w:rPr>
          <w:rFonts w:ascii="Times New Roman"/>
          <w:color w:val="000000"/>
          <w:spacing w:val="7"/>
          <w:sz w:val="24"/>
          <w:lang w:val="es-CO"/>
          <w:rPrChange w:id="6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66" w:author="MARTHA  CERVANTES DIAZ" w:date="2023-01-02T08:54:00Z">
            <w:rPr>
              <w:rFonts w:ascii="UHJQMA+A030-Reg"/>
              <w:color w:val="000000"/>
              <w:sz w:val="24"/>
            </w:rPr>
          </w:rPrChange>
        </w:rPr>
        <w:t>de</w:t>
      </w:r>
      <w:r w:rsidRPr="00BF4A75">
        <w:rPr>
          <w:rFonts w:ascii="Times New Roman"/>
          <w:color w:val="000000"/>
          <w:spacing w:val="6"/>
          <w:sz w:val="24"/>
          <w:lang w:val="es-CO"/>
          <w:rPrChange w:id="67"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68" w:author="MARTHA  CERVANTES DIAZ" w:date="2023-01-02T08:54:00Z">
            <w:rPr>
              <w:rFonts w:ascii="UHJQMA+A030-Reg" w:hAnsi="UHJQMA+A030-Reg" w:cs="UHJQMA+A030-Reg"/>
              <w:color w:val="000000"/>
              <w:spacing w:val="-1"/>
              <w:sz w:val="24"/>
            </w:rPr>
          </w:rPrChange>
        </w:rPr>
        <w:t>adaptación</w:t>
      </w:r>
      <w:r w:rsidRPr="00BF4A75">
        <w:rPr>
          <w:rFonts w:ascii="Times New Roman"/>
          <w:color w:val="000000"/>
          <w:spacing w:val="7"/>
          <w:sz w:val="24"/>
          <w:lang w:val="es-CO"/>
          <w:rPrChange w:id="69"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70" w:author="MARTHA  CERVANTES DIAZ" w:date="2023-01-02T08:54:00Z">
            <w:rPr>
              <w:rFonts w:ascii="UHJQMA+A030-Reg" w:hAnsi="UHJQMA+A030-Reg" w:cs="UHJQMA+A030-Reg"/>
              <w:color w:val="000000"/>
              <w:spacing w:val="-1"/>
              <w:sz w:val="24"/>
            </w:rPr>
          </w:rPrChange>
        </w:rPr>
        <w:t>autonómica</w:t>
      </w:r>
      <w:r w:rsidRPr="00BF4A75">
        <w:rPr>
          <w:rFonts w:ascii="Times New Roman"/>
          <w:color w:val="000000"/>
          <w:spacing w:val="7"/>
          <w:sz w:val="24"/>
          <w:lang w:val="es-CO"/>
          <w:rPrChange w:id="7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72" w:author="MARTHA  CERVANTES DIAZ" w:date="2023-01-02T08:54:00Z">
            <w:rPr>
              <w:rFonts w:ascii="UHJQMA+A030-Reg"/>
              <w:color w:val="000000"/>
              <w:sz w:val="24"/>
            </w:rPr>
          </w:rPrChange>
        </w:rPr>
        <w:t>de</w:t>
      </w:r>
      <w:r w:rsidRPr="00BF4A75">
        <w:rPr>
          <w:rFonts w:ascii="Times New Roman"/>
          <w:color w:val="000000"/>
          <w:spacing w:val="6"/>
          <w:sz w:val="24"/>
          <w:lang w:val="es-CO"/>
          <w:rPrChange w:id="7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74" w:author="MARTHA  CERVANTES DIAZ" w:date="2023-01-02T08:54:00Z">
            <w:rPr>
              <w:rFonts w:ascii="UHJQMA+A030-Reg"/>
              <w:color w:val="000000"/>
              <w:spacing w:val="-1"/>
              <w:sz w:val="24"/>
            </w:rPr>
          </w:rPrChange>
        </w:rPr>
        <w:t>arquitectura</w:t>
      </w:r>
      <w:r w:rsidRPr="00BF4A75">
        <w:rPr>
          <w:rFonts w:ascii="Times New Roman"/>
          <w:color w:val="000000"/>
          <w:spacing w:val="7"/>
          <w:sz w:val="24"/>
          <w:lang w:val="es-CO"/>
          <w:rPrChange w:id="7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76" w:author="MARTHA  CERVANTES DIAZ" w:date="2023-01-02T08:54:00Z">
            <w:rPr>
              <w:rFonts w:ascii="UHJQMA+A030-Reg"/>
              <w:color w:val="000000"/>
              <w:sz w:val="24"/>
            </w:rPr>
          </w:rPrChange>
        </w:rPr>
        <w:t>software</w:t>
      </w:r>
      <w:r w:rsidRPr="00BF4A75">
        <w:rPr>
          <w:rFonts w:ascii="Times New Roman"/>
          <w:color w:val="000000"/>
          <w:spacing w:val="6"/>
          <w:sz w:val="24"/>
          <w:lang w:val="es-CO"/>
          <w:rPrChange w:id="77"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78" w:author="MARTHA  CERVANTES DIAZ" w:date="2023-01-02T08:54:00Z">
            <w:rPr>
              <w:rFonts w:ascii="UHJQMA+A030-Reg"/>
              <w:color w:val="000000"/>
              <w:spacing w:val="-1"/>
              <w:sz w:val="24"/>
            </w:rPr>
          </w:rPrChange>
        </w:rPr>
        <w:t>para</w:t>
      </w:r>
      <w:r w:rsidRPr="00BF4A75">
        <w:rPr>
          <w:rFonts w:ascii="Times New Roman"/>
          <w:color w:val="000000"/>
          <w:spacing w:val="7"/>
          <w:sz w:val="24"/>
          <w:lang w:val="es-CO"/>
          <w:rPrChange w:id="7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80" w:author="MARTHA  CERVANTES DIAZ" w:date="2023-01-02T08:54:00Z">
            <w:rPr>
              <w:rFonts w:ascii="UHJQMA+A030-Reg"/>
              <w:color w:val="000000"/>
              <w:sz w:val="24"/>
            </w:rPr>
          </w:rPrChange>
        </w:rPr>
        <w:t>la</w:t>
      </w:r>
    </w:p>
    <w:p w14:paraId="0890F1D3" w14:textId="77777777" w:rsidR="001D4206" w:rsidRPr="00BF4A75" w:rsidRDefault="00000000">
      <w:pPr>
        <w:framePr w:w="8941" w:wrap="auto" w:hAnchor="text" w:x="1440" w:y="4743"/>
        <w:widowControl w:val="0"/>
        <w:autoSpaceDE w:val="0"/>
        <w:autoSpaceDN w:val="0"/>
        <w:spacing w:before="10" w:after="0" w:line="275" w:lineRule="exact"/>
        <w:jc w:val="left"/>
        <w:rPr>
          <w:rFonts w:ascii="Times New Roman"/>
          <w:color w:val="000000"/>
          <w:sz w:val="24"/>
          <w:lang w:val="es-CO"/>
          <w:rPrChange w:id="81" w:author="MARTHA  CERVANTES DIAZ" w:date="2023-01-02T08:54:00Z">
            <w:rPr>
              <w:rFonts w:ascii="Times New Roman"/>
              <w:color w:val="000000"/>
              <w:sz w:val="24"/>
            </w:rPr>
          </w:rPrChange>
        </w:rPr>
      </w:pPr>
      <w:r w:rsidRPr="00BF4A75">
        <w:rPr>
          <w:rFonts w:ascii="UHJQMA+A030-Reg"/>
          <w:color w:val="000000"/>
          <w:spacing w:val="-1"/>
          <w:sz w:val="24"/>
          <w:lang w:val="es-CO"/>
          <w:rPrChange w:id="82" w:author="MARTHA  CERVANTES DIAZ" w:date="2023-01-02T08:54:00Z">
            <w:rPr>
              <w:rFonts w:ascii="UHJQMA+A030-Reg"/>
              <w:color w:val="000000"/>
              <w:spacing w:val="-1"/>
              <w:sz w:val="24"/>
            </w:rPr>
          </w:rPrChange>
        </w:rPr>
        <w:t>plataforma</w:t>
      </w:r>
      <w:r w:rsidRPr="00BF4A75">
        <w:rPr>
          <w:rFonts w:ascii="Times New Roman"/>
          <w:color w:val="000000"/>
          <w:spacing w:val="7"/>
          <w:sz w:val="24"/>
          <w:lang w:val="es-CO"/>
          <w:rPrChange w:id="8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84" w:author="MARTHA  CERVANTES DIAZ" w:date="2023-01-02T08:54:00Z">
            <w:rPr>
              <w:rFonts w:ascii="UHJQMA+A030-Reg"/>
              <w:color w:val="000000"/>
              <w:spacing w:val="1"/>
              <w:sz w:val="24"/>
            </w:rPr>
          </w:rPrChange>
        </w:rPr>
        <w:t>Smart</w:t>
      </w:r>
      <w:r w:rsidRPr="00BF4A75">
        <w:rPr>
          <w:rFonts w:ascii="Times New Roman"/>
          <w:color w:val="000000"/>
          <w:spacing w:val="5"/>
          <w:sz w:val="24"/>
          <w:lang w:val="es-CO"/>
          <w:rPrChange w:id="85" w:author="MARTHA  CERVANTES DIAZ" w:date="2023-01-02T08:54:00Z">
            <w:rPr>
              <w:rFonts w:ascii="Times New Roman"/>
              <w:color w:val="000000"/>
              <w:spacing w:val="5"/>
              <w:sz w:val="24"/>
            </w:rPr>
          </w:rPrChange>
        </w:rPr>
        <w:t xml:space="preserve"> </w:t>
      </w:r>
      <w:r w:rsidRPr="00BF4A75">
        <w:rPr>
          <w:rFonts w:ascii="UHJQMA+A030-Reg"/>
          <w:color w:val="000000"/>
          <w:spacing w:val="-1"/>
          <w:sz w:val="24"/>
          <w:lang w:val="es-CO"/>
          <w:rPrChange w:id="86" w:author="MARTHA  CERVANTES DIAZ" w:date="2023-01-02T08:54:00Z">
            <w:rPr>
              <w:rFonts w:ascii="UHJQMA+A030-Reg"/>
              <w:color w:val="000000"/>
              <w:spacing w:val="-1"/>
              <w:sz w:val="24"/>
            </w:rPr>
          </w:rPrChange>
        </w:rPr>
        <w:t>Campus</w:t>
      </w:r>
      <w:r w:rsidRPr="00BF4A75">
        <w:rPr>
          <w:rFonts w:ascii="Times New Roman"/>
          <w:color w:val="000000"/>
          <w:spacing w:val="7"/>
          <w:sz w:val="24"/>
          <w:lang w:val="es-CO"/>
          <w:rPrChange w:id="8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88" w:author="MARTHA  CERVANTES DIAZ" w:date="2023-01-02T08:54:00Z">
            <w:rPr>
              <w:rFonts w:ascii="UHJQMA+A030-Reg"/>
              <w:color w:val="000000"/>
              <w:sz w:val="24"/>
            </w:rPr>
          </w:rPrChange>
        </w:rPr>
        <w:t>UIS</w:t>
      </w:r>
    </w:p>
    <w:p w14:paraId="3B99DE4E" w14:textId="77777777" w:rsidR="001D4206" w:rsidRPr="00BF4A75" w:rsidRDefault="00000000">
      <w:pPr>
        <w:framePr w:w="4456" w:wrap="auto" w:hAnchor="text" w:x="1440" w:y="5560"/>
        <w:widowControl w:val="0"/>
        <w:autoSpaceDE w:val="0"/>
        <w:autoSpaceDN w:val="0"/>
        <w:spacing w:before="0" w:after="0" w:line="278" w:lineRule="exact"/>
        <w:jc w:val="left"/>
        <w:rPr>
          <w:rFonts w:ascii="Times New Roman"/>
          <w:color w:val="000000"/>
          <w:sz w:val="24"/>
          <w:lang w:val="es-CO"/>
          <w:rPrChange w:id="89" w:author="MARTHA  CERVANTES DIAZ" w:date="2023-01-02T08:54:00Z">
            <w:rPr>
              <w:rFonts w:ascii="Times New Roman"/>
              <w:color w:val="000000"/>
              <w:sz w:val="24"/>
            </w:rPr>
          </w:rPrChange>
        </w:rPr>
      </w:pPr>
      <w:r w:rsidRPr="00BF4A75">
        <w:rPr>
          <w:rFonts w:ascii="JKVKLP+A030-Bol"/>
          <w:color w:val="000000"/>
          <w:spacing w:val="-2"/>
          <w:sz w:val="24"/>
          <w:lang w:val="es-CO"/>
          <w:rPrChange w:id="90" w:author="MARTHA  CERVANTES DIAZ" w:date="2023-01-02T08:54:00Z">
            <w:rPr>
              <w:rFonts w:ascii="JKVKLP+A030-Bol"/>
              <w:color w:val="000000"/>
              <w:spacing w:val="-2"/>
              <w:sz w:val="24"/>
            </w:rPr>
          </w:rPrChange>
        </w:rPr>
        <w:t>MODALIDAD:</w:t>
      </w:r>
      <w:r w:rsidRPr="00BF4A75">
        <w:rPr>
          <w:rFonts w:ascii="Times New Roman"/>
          <w:color w:val="000000"/>
          <w:spacing w:val="75"/>
          <w:sz w:val="24"/>
          <w:lang w:val="es-CO"/>
          <w:rPrChange w:id="91" w:author="MARTHA  CERVANTES DIAZ" w:date="2023-01-02T08:54:00Z">
            <w:rPr>
              <w:rFonts w:ascii="Times New Roman"/>
              <w:color w:val="000000"/>
              <w:spacing w:val="75"/>
              <w:sz w:val="24"/>
            </w:rPr>
          </w:rPrChange>
        </w:rPr>
        <w:t xml:space="preserve"> </w:t>
      </w:r>
      <w:r w:rsidRPr="00BF4A75">
        <w:rPr>
          <w:rFonts w:ascii="UHJQMA+A030-Reg"/>
          <w:color w:val="000000"/>
          <w:spacing w:val="-4"/>
          <w:sz w:val="24"/>
          <w:lang w:val="es-CO"/>
          <w:rPrChange w:id="92" w:author="MARTHA  CERVANTES DIAZ" w:date="2023-01-02T08:54:00Z">
            <w:rPr>
              <w:rFonts w:ascii="UHJQMA+A030-Reg"/>
              <w:color w:val="000000"/>
              <w:spacing w:val="-4"/>
              <w:sz w:val="24"/>
            </w:rPr>
          </w:rPrChange>
        </w:rPr>
        <w:t>Trabajo</w:t>
      </w:r>
      <w:r w:rsidRPr="00BF4A75">
        <w:rPr>
          <w:rFonts w:ascii="Times New Roman"/>
          <w:color w:val="000000"/>
          <w:spacing w:val="10"/>
          <w:sz w:val="24"/>
          <w:lang w:val="es-CO"/>
          <w:rPrChange w:id="93" w:author="MARTHA  CERVANTES DIAZ" w:date="2023-01-02T08:54:00Z">
            <w:rPr>
              <w:rFonts w:ascii="Times New Roman"/>
              <w:color w:val="000000"/>
              <w:spacing w:val="10"/>
              <w:sz w:val="24"/>
            </w:rPr>
          </w:rPrChange>
        </w:rPr>
        <w:t xml:space="preserve"> </w:t>
      </w:r>
      <w:r w:rsidRPr="00BF4A75">
        <w:rPr>
          <w:rFonts w:ascii="UHJQMA+A030-Reg"/>
          <w:color w:val="000000"/>
          <w:sz w:val="24"/>
          <w:lang w:val="es-CO"/>
          <w:rPrChange w:id="94" w:author="MARTHA  CERVANTES DIAZ" w:date="2023-01-02T08:54:00Z">
            <w:rPr>
              <w:rFonts w:ascii="UHJQMA+A030-Reg"/>
              <w:color w:val="000000"/>
              <w:sz w:val="24"/>
            </w:rPr>
          </w:rPrChange>
        </w:rPr>
        <w:t>de</w:t>
      </w:r>
      <w:r w:rsidRPr="00BF4A75">
        <w:rPr>
          <w:rFonts w:ascii="Times New Roman"/>
          <w:color w:val="000000"/>
          <w:spacing w:val="6"/>
          <w:sz w:val="24"/>
          <w:lang w:val="es-CO"/>
          <w:rPrChange w:id="95"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96" w:author="MARTHA  CERVANTES DIAZ" w:date="2023-01-02T08:54:00Z">
            <w:rPr>
              <w:rFonts w:ascii="UHJQMA+A030-Reg" w:hAnsi="UHJQMA+A030-Reg" w:cs="UHJQMA+A030-Reg"/>
              <w:color w:val="000000"/>
              <w:spacing w:val="-1"/>
              <w:sz w:val="24"/>
            </w:rPr>
          </w:rPrChange>
        </w:rPr>
        <w:t>investigación</w:t>
      </w:r>
    </w:p>
    <w:p w14:paraId="18F22816" w14:textId="77777777" w:rsidR="001D4206" w:rsidRPr="00BF4A75" w:rsidRDefault="00000000">
      <w:pPr>
        <w:framePr w:w="5814" w:wrap="auto" w:hAnchor="text" w:x="1440" w:y="6088"/>
        <w:widowControl w:val="0"/>
        <w:autoSpaceDE w:val="0"/>
        <w:autoSpaceDN w:val="0"/>
        <w:spacing w:before="0" w:after="0" w:line="278" w:lineRule="exact"/>
        <w:jc w:val="left"/>
        <w:rPr>
          <w:rFonts w:ascii="Times New Roman"/>
          <w:color w:val="000000"/>
          <w:sz w:val="24"/>
          <w:lang w:val="es-CO"/>
          <w:rPrChange w:id="97" w:author="MARTHA  CERVANTES DIAZ" w:date="2023-01-02T08:54:00Z">
            <w:rPr>
              <w:rFonts w:ascii="Times New Roman"/>
              <w:color w:val="000000"/>
              <w:sz w:val="24"/>
            </w:rPr>
          </w:rPrChange>
        </w:rPr>
      </w:pPr>
      <w:r w:rsidRPr="00BF4A75">
        <w:rPr>
          <w:rFonts w:ascii="JKVKLP+A030-Bol"/>
          <w:color w:val="000000"/>
          <w:spacing w:val="-3"/>
          <w:sz w:val="24"/>
          <w:lang w:val="es-CO"/>
          <w:rPrChange w:id="98" w:author="MARTHA  CERVANTES DIAZ" w:date="2023-01-02T08:54:00Z">
            <w:rPr>
              <w:rFonts w:ascii="JKVKLP+A030-Bol"/>
              <w:color w:val="000000"/>
              <w:spacing w:val="-3"/>
              <w:sz w:val="24"/>
            </w:rPr>
          </w:rPrChange>
        </w:rPr>
        <w:t>AUTOR:</w:t>
      </w:r>
      <w:r w:rsidRPr="00BF4A75">
        <w:rPr>
          <w:rFonts w:ascii="Times New Roman"/>
          <w:color w:val="000000"/>
          <w:spacing w:val="76"/>
          <w:sz w:val="24"/>
          <w:lang w:val="es-CO"/>
          <w:rPrChange w:id="99" w:author="MARTHA  CERVANTES DIAZ" w:date="2023-01-02T08:54:00Z">
            <w:rPr>
              <w:rFonts w:ascii="Times New Roman"/>
              <w:color w:val="000000"/>
              <w:spacing w:val="76"/>
              <w:sz w:val="24"/>
            </w:rPr>
          </w:rPrChange>
        </w:rPr>
        <w:t xml:space="preserve"> </w:t>
      </w:r>
      <w:r w:rsidRPr="00BF4A75">
        <w:rPr>
          <w:rFonts w:ascii="UHJQMA+A030-Reg"/>
          <w:color w:val="000000"/>
          <w:sz w:val="24"/>
          <w:lang w:val="es-CO"/>
          <w:rPrChange w:id="100" w:author="MARTHA  CERVANTES DIAZ" w:date="2023-01-02T08:54:00Z">
            <w:rPr>
              <w:rFonts w:ascii="UHJQMA+A030-Reg"/>
              <w:color w:val="000000"/>
              <w:sz w:val="24"/>
            </w:rPr>
          </w:rPrChange>
        </w:rPr>
        <w:t>Daniel</w:t>
      </w:r>
      <w:r w:rsidRPr="00BF4A75">
        <w:rPr>
          <w:rFonts w:ascii="Times New Roman"/>
          <w:color w:val="000000"/>
          <w:spacing w:val="7"/>
          <w:sz w:val="24"/>
          <w:lang w:val="es-CO"/>
          <w:rPrChange w:id="101" w:author="MARTHA  CERVANTES DIAZ" w:date="2023-01-02T08:54:00Z">
            <w:rPr>
              <w:rFonts w:ascii="Times New Roman"/>
              <w:color w:val="000000"/>
              <w:spacing w:val="7"/>
              <w:sz w:val="24"/>
            </w:rPr>
          </w:rPrChange>
        </w:rPr>
        <w:t xml:space="preserve"> </w:t>
      </w:r>
      <w:r w:rsidRPr="00BF4A75">
        <w:rPr>
          <w:rFonts w:ascii="UHJQMA+A030-Reg"/>
          <w:color w:val="000000"/>
          <w:spacing w:val="-2"/>
          <w:sz w:val="24"/>
          <w:lang w:val="es-CO"/>
          <w:rPrChange w:id="102" w:author="MARTHA  CERVANTES DIAZ" w:date="2023-01-02T08:54:00Z">
            <w:rPr>
              <w:rFonts w:ascii="UHJQMA+A030-Reg"/>
              <w:color w:val="000000"/>
              <w:spacing w:val="-2"/>
              <w:sz w:val="24"/>
            </w:rPr>
          </w:rPrChange>
        </w:rPr>
        <w:t>David</w:t>
      </w:r>
      <w:r w:rsidRPr="00BF4A75">
        <w:rPr>
          <w:rFonts w:ascii="Times New Roman"/>
          <w:color w:val="000000"/>
          <w:spacing w:val="8"/>
          <w:sz w:val="24"/>
          <w:lang w:val="es-CO"/>
          <w:rPrChange w:id="103" w:author="MARTHA  CERVANTES DIAZ" w:date="2023-01-02T08:54:00Z">
            <w:rPr>
              <w:rFonts w:ascii="Times New Roman"/>
              <w:color w:val="000000"/>
              <w:spacing w:val="8"/>
              <w:sz w:val="24"/>
            </w:rPr>
          </w:rPrChange>
        </w:rPr>
        <w:t xml:space="preserve"> </w:t>
      </w:r>
      <w:r w:rsidRPr="00BF4A75">
        <w:rPr>
          <w:rFonts w:ascii="UHJQMA+A030-Reg"/>
          <w:color w:val="000000"/>
          <w:spacing w:val="-1"/>
          <w:sz w:val="24"/>
          <w:lang w:val="es-CO"/>
          <w:rPrChange w:id="104" w:author="MARTHA  CERVANTES DIAZ" w:date="2023-01-02T08:54:00Z">
            <w:rPr>
              <w:rFonts w:ascii="UHJQMA+A030-Reg"/>
              <w:color w:val="000000"/>
              <w:spacing w:val="-1"/>
              <w:sz w:val="24"/>
            </w:rPr>
          </w:rPrChange>
        </w:rPr>
        <w:t>Delgado</w:t>
      </w:r>
      <w:r w:rsidRPr="00BF4A75">
        <w:rPr>
          <w:rFonts w:ascii="Times New Roman"/>
          <w:color w:val="000000"/>
          <w:spacing w:val="7"/>
          <w:sz w:val="24"/>
          <w:lang w:val="es-CO"/>
          <w:rPrChange w:id="10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06" w:author="MARTHA  CERVANTES DIAZ" w:date="2023-01-02T08:54:00Z">
            <w:rPr>
              <w:rFonts w:ascii="UHJQMA+A030-Reg"/>
              <w:color w:val="000000"/>
              <w:spacing w:val="-1"/>
              <w:sz w:val="24"/>
            </w:rPr>
          </w:rPrChange>
        </w:rPr>
        <w:t>Cervantes,</w:t>
      </w:r>
      <w:r w:rsidRPr="00BF4A75">
        <w:rPr>
          <w:rFonts w:ascii="Times New Roman"/>
          <w:color w:val="000000"/>
          <w:spacing w:val="7"/>
          <w:sz w:val="24"/>
          <w:lang w:val="es-CO"/>
          <w:rPrChange w:id="10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08" w:author="MARTHA  CERVANTES DIAZ" w:date="2023-01-02T08:54:00Z">
            <w:rPr>
              <w:rFonts w:ascii="UHJQMA+A030-Reg"/>
              <w:color w:val="000000"/>
              <w:sz w:val="24"/>
            </w:rPr>
          </w:rPrChange>
        </w:rPr>
        <w:t>2182066</w:t>
      </w:r>
    </w:p>
    <w:p w14:paraId="1CF88DFD" w14:textId="77777777" w:rsidR="001D4206" w:rsidRPr="00BF4A75" w:rsidRDefault="00000000">
      <w:pPr>
        <w:framePr w:w="8667" w:wrap="auto" w:hAnchor="text" w:x="1440" w:y="6616"/>
        <w:widowControl w:val="0"/>
        <w:autoSpaceDE w:val="0"/>
        <w:autoSpaceDN w:val="0"/>
        <w:spacing w:before="0" w:after="0" w:line="278" w:lineRule="exact"/>
        <w:jc w:val="left"/>
        <w:rPr>
          <w:rFonts w:ascii="Times New Roman"/>
          <w:color w:val="000000"/>
          <w:sz w:val="24"/>
          <w:lang w:val="es-CO"/>
          <w:rPrChange w:id="109" w:author="MARTHA  CERVANTES DIAZ" w:date="2023-01-02T08:54:00Z">
            <w:rPr>
              <w:rFonts w:ascii="Times New Roman"/>
              <w:color w:val="000000"/>
              <w:sz w:val="24"/>
            </w:rPr>
          </w:rPrChange>
        </w:rPr>
      </w:pPr>
      <w:r w:rsidRPr="00BF4A75">
        <w:rPr>
          <w:rFonts w:ascii="JKVKLP+A030-Bol"/>
          <w:color w:val="000000"/>
          <w:spacing w:val="-1"/>
          <w:sz w:val="24"/>
          <w:lang w:val="es-CO"/>
          <w:rPrChange w:id="110" w:author="MARTHA  CERVANTES DIAZ" w:date="2023-01-02T08:54:00Z">
            <w:rPr>
              <w:rFonts w:ascii="JKVKLP+A030-Bol"/>
              <w:color w:val="000000"/>
              <w:spacing w:val="-1"/>
              <w:sz w:val="24"/>
            </w:rPr>
          </w:rPrChange>
        </w:rPr>
        <w:t>DIRECTOR:</w:t>
      </w:r>
      <w:r w:rsidRPr="00BF4A75">
        <w:rPr>
          <w:rFonts w:ascii="Times New Roman"/>
          <w:color w:val="000000"/>
          <w:spacing w:val="74"/>
          <w:sz w:val="24"/>
          <w:lang w:val="es-CO"/>
          <w:rPrChange w:id="111" w:author="MARTHA  CERVANTES DIAZ" w:date="2023-01-02T08:54:00Z">
            <w:rPr>
              <w:rFonts w:ascii="Times New Roman"/>
              <w:color w:val="000000"/>
              <w:spacing w:val="74"/>
              <w:sz w:val="24"/>
            </w:rPr>
          </w:rPrChange>
        </w:rPr>
        <w:t xml:space="preserve"> </w:t>
      </w:r>
      <w:r w:rsidRPr="00BF4A75">
        <w:rPr>
          <w:rFonts w:ascii="UHJQMA+A030-Reg"/>
          <w:color w:val="000000"/>
          <w:spacing w:val="-1"/>
          <w:sz w:val="24"/>
          <w:lang w:val="es-CO"/>
          <w:rPrChange w:id="112" w:author="MARTHA  CERVANTES DIAZ" w:date="2023-01-02T08:54:00Z">
            <w:rPr>
              <w:rFonts w:ascii="UHJQMA+A030-Reg"/>
              <w:color w:val="000000"/>
              <w:spacing w:val="-1"/>
              <w:sz w:val="24"/>
            </w:rPr>
          </w:rPrChange>
        </w:rPr>
        <w:t>PhD.</w:t>
      </w:r>
      <w:r w:rsidRPr="00BF4A75">
        <w:rPr>
          <w:rFonts w:ascii="Times New Roman"/>
          <w:color w:val="000000"/>
          <w:spacing w:val="7"/>
          <w:sz w:val="24"/>
          <w:lang w:val="es-CO"/>
          <w:rPrChange w:id="11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14" w:author="MARTHA  CERVANTES DIAZ" w:date="2023-01-02T08:54:00Z">
            <w:rPr>
              <w:rFonts w:ascii="UHJQMA+A030-Reg"/>
              <w:color w:val="000000"/>
              <w:sz w:val="24"/>
            </w:rPr>
          </w:rPrChange>
        </w:rPr>
        <w:t>Gabriel</w:t>
      </w:r>
      <w:r w:rsidRPr="00BF4A75">
        <w:rPr>
          <w:rFonts w:ascii="Times New Roman"/>
          <w:color w:val="000000"/>
          <w:spacing w:val="7"/>
          <w:sz w:val="24"/>
          <w:lang w:val="es-CO"/>
          <w:rPrChange w:id="11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16" w:author="MARTHA  CERVANTES DIAZ" w:date="2023-01-02T08:54:00Z">
            <w:rPr>
              <w:rFonts w:ascii="UHJQMA+A030-Reg"/>
              <w:color w:val="000000"/>
              <w:spacing w:val="-1"/>
              <w:sz w:val="24"/>
            </w:rPr>
          </w:rPrChange>
        </w:rPr>
        <w:t>Rodrigo</w:t>
      </w:r>
      <w:r w:rsidRPr="00BF4A75">
        <w:rPr>
          <w:rFonts w:ascii="Times New Roman"/>
          <w:color w:val="000000"/>
          <w:spacing w:val="7"/>
          <w:sz w:val="24"/>
          <w:lang w:val="es-CO"/>
          <w:rPrChange w:id="117" w:author="MARTHA  CERVANTES DIAZ" w:date="2023-01-02T08:54:00Z">
            <w:rPr>
              <w:rFonts w:ascii="Times New Roman"/>
              <w:color w:val="000000"/>
              <w:spacing w:val="7"/>
              <w:sz w:val="24"/>
            </w:rPr>
          </w:rPrChange>
        </w:rPr>
        <w:t xml:space="preserve"> </w:t>
      </w:r>
      <w:r w:rsidRPr="00BF4A75">
        <w:rPr>
          <w:rFonts w:ascii="UHJQMA+A030-Reg"/>
          <w:color w:val="000000"/>
          <w:spacing w:val="-2"/>
          <w:sz w:val="24"/>
          <w:lang w:val="es-CO"/>
          <w:rPrChange w:id="118" w:author="MARTHA  CERVANTES DIAZ" w:date="2023-01-02T08:54:00Z">
            <w:rPr>
              <w:rFonts w:ascii="UHJQMA+A030-Reg"/>
              <w:color w:val="000000"/>
              <w:spacing w:val="-2"/>
              <w:sz w:val="24"/>
            </w:rPr>
          </w:rPrChange>
        </w:rPr>
        <w:t>Pedraza</w:t>
      </w:r>
      <w:r w:rsidRPr="00BF4A75">
        <w:rPr>
          <w:rFonts w:ascii="Times New Roman"/>
          <w:color w:val="000000"/>
          <w:spacing w:val="8"/>
          <w:sz w:val="24"/>
          <w:lang w:val="es-CO"/>
          <w:rPrChange w:id="119" w:author="MARTHA  CERVANTES DIAZ" w:date="2023-01-02T08:54:00Z">
            <w:rPr>
              <w:rFonts w:ascii="Times New Roman"/>
              <w:color w:val="000000"/>
              <w:spacing w:val="8"/>
              <w:sz w:val="24"/>
            </w:rPr>
          </w:rPrChange>
        </w:rPr>
        <w:t xml:space="preserve"> </w:t>
      </w:r>
      <w:r w:rsidRPr="00BF4A75">
        <w:rPr>
          <w:rFonts w:ascii="UHJQMA+A030-Reg"/>
          <w:color w:val="000000"/>
          <w:spacing w:val="-1"/>
          <w:sz w:val="24"/>
          <w:lang w:val="es-CO"/>
          <w:rPrChange w:id="120" w:author="MARTHA  CERVANTES DIAZ" w:date="2023-01-02T08:54:00Z">
            <w:rPr>
              <w:rFonts w:ascii="UHJQMA+A030-Reg"/>
              <w:color w:val="000000"/>
              <w:spacing w:val="-1"/>
              <w:sz w:val="24"/>
            </w:rPr>
          </w:rPrChange>
        </w:rPr>
        <w:t>Ferreira,</w:t>
      </w:r>
      <w:r w:rsidRPr="00BF4A75">
        <w:rPr>
          <w:rFonts w:ascii="Times New Roman"/>
          <w:color w:val="000000"/>
          <w:spacing w:val="8"/>
          <w:sz w:val="24"/>
          <w:lang w:val="es-CO"/>
          <w:rPrChange w:id="121" w:author="MARTHA  CERVANTES DIAZ" w:date="2023-01-02T08:54:00Z">
            <w:rPr>
              <w:rFonts w:ascii="Times New Roman"/>
              <w:color w:val="000000"/>
              <w:spacing w:val="8"/>
              <w:sz w:val="24"/>
            </w:rPr>
          </w:rPrChange>
        </w:rPr>
        <w:t xml:space="preserve"> </w:t>
      </w:r>
      <w:r w:rsidRPr="00BF4A75">
        <w:rPr>
          <w:rFonts w:ascii="UHJQMA+A030-Reg"/>
          <w:color w:val="000000"/>
          <w:sz w:val="24"/>
          <w:lang w:val="es-CO"/>
          <w:rPrChange w:id="122" w:author="MARTHA  CERVANTES DIAZ" w:date="2023-01-02T08:54:00Z">
            <w:rPr>
              <w:rFonts w:ascii="UHJQMA+A030-Reg"/>
              <w:color w:val="000000"/>
              <w:sz w:val="24"/>
            </w:rPr>
          </w:rPrChange>
        </w:rPr>
        <w:t>Escuela</w:t>
      </w:r>
      <w:r w:rsidRPr="00BF4A75">
        <w:rPr>
          <w:rFonts w:ascii="Times New Roman"/>
          <w:color w:val="000000"/>
          <w:spacing w:val="6"/>
          <w:sz w:val="24"/>
          <w:lang w:val="es-CO"/>
          <w:rPrChange w:id="12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24"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125"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126" w:author="MARTHA  CERVANTES DIAZ" w:date="2023-01-02T08:54:00Z">
            <w:rPr>
              <w:rFonts w:ascii="UHJQMA+A030-Reg" w:hAnsi="UHJQMA+A030-Reg" w:cs="UHJQMA+A030-Reg"/>
              <w:color w:val="000000"/>
              <w:sz w:val="24"/>
            </w:rPr>
          </w:rPrChange>
        </w:rPr>
        <w:t>Ingeniería</w:t>
      </w:r>
      <w:r w:rsidRPr="00BF4A75">
        <w:rPr>
          <w:rFonts w:ascii="Times New Roman"/>
          <w:color w:val="000000"/>
          <w:spacing w:val="6"/>
          <w:sz w:val="24"/>
          <w:lang w:val="es-CO"/>
          <w:rPrChange w:id="127"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28" w:author="MARTHA  CERVANTES DIAZ" w:date="2023-01-02T08:54:00Z">
            <w:rPr>
              <w:rFonts w:ascii="UHJQMA+A030-Reg"/>
              <w:color w:val="000000"/>
              <w:spacing w:val="-1"/>
              <w:sz w:val="24"/>
            </w:rPr>
          </w:rPrChange>
        </w:rPr>
        <w:t>De</w:t>
      </w:r>
    </w:p>
    <w:p w14:paraId="066BED05" w14:textId="77777777" w:rsidR="001D4206" w:rsidRPr="00BF4A75" w:rsidRDefault="00000000">
      <w:pPr>
        <w:framePr w:w="8667" w:wrap="auto" w:hAnchor="text" w:x="1440" w:y="6616"/>
        <w:widowControl w:val="0"/>
        <w:autoSpaceDE w:val="0"/>
        <w:autoSpaceDN w:val="0"/>
        <w:spacing w:before="10" w:after="0" w:line="275" w:lineRule="exact"/>
        <w:jc w:val="left"/>
        <w:rPr>
          <w:rFonts w:ascii="Times New Roman"/>
          <w:color w:val="000000"/>
          <w:sz w:val="24"/>
          <w:lang w:val="es-CO"/>
          <w:rPrChange w:id="129" w:author="MARTHA  CERVANTES DIAZ" w:date="2023-01-02T08:54:00Z">
            <w:rPr>
              <w:rFonts w:ascii="Times New Roman"/>
              <w:color w:val="000000"/>
              <w:sz w:val="24"/>
            </w:rPr>
          </w:rPrChange>
        </w:rPr>
      </w:pPr>
      <w:r w:rsidRPr="00BF4A75">
        <w:rPr>
          <w:rFonts w:ascii="UHJQMA+A030-Reg"/>
          <w:color w:val="000000"/>
          <w:spacing w:val="-1"/>
          <w:sz w:val="24"/>
          <w:lang w:val="es-CO"/>
          <w:rPrChange w:id="130"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13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2" w:author="MARTHA  CERVANTES DIAZ" w:date="2023-01-02T08:54:00Z">
            <w:rPr>
              <w:rFonts w:ascii="UHJQMA+A030-Reg"/>
              <w:color w:val="000000"/>
              <w:sz w:val="24"/>
            </w:rPr>
          </w:rPrChange>
        </w:rPr>
        <w:t>e</w:t>
      </w:r>
      <w:r w:rsidRPr="00BF4A75">
        <w:rPr>
          <w:rFonts w:ascii="Times New Roman"/>
          <w:color w:val="000000"/>
          <w:spacing w:val="6"/>
          <w:sz w:val="24"/>
          <w:lang w:val="es-CO"/>
          <w:rPrChange w:id="133"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34" w:author="MARTHA  CERVANTES DIAZ" w:date="2023-01-02T08:54:00Z">
            <w:rPr>
              <w:rFonts w:ascii="UHJQMA+A030-Reg" w:hAnsi="UHJQMA+A030-Reg" w:cs="UHJQMA+A030-Reg"/>
              <w:color w:val="000000"/>
              <w:spacing w:val="-1"/>
              <w:sz w:val="24"/>
            </w:rPr>
          </w:rPrChange>
        </w:rPr>
        <w:t>Informática</w:t>
      </w:r>
    </w:p>
    <w:p w14:paraId="75707E94" w14:textId="77777777" w:rsidR="001D4206" w:rsidRPr="00BF4A75" w:rsidRDefault="00000000">
      <w:pPr>
        <w:framePr w:w="8817" w:wrap="auto" w:hAnchor="text" w:x="1440" w:y="7433"/>
        <w:widowControl w:val="0"/>
        <w:autoSpaceDE w:val="0"/>
        <w:autoSpaceDN w:val="0"/>
        <w:spacing w:before="0" w:after="0" w:line="278" w:lineRule="exact"/>
        <w:jc w:val="left"/>
        <w:rPr>
          <w:rFonts w:ascii="Times New Roman"/>
          <w:color w:val="000000"/>
          <w:sz w:val="24"/>
          <w:lang w:val="es-CO"/>
          <w:rPrChange w:id="135" w:author="MARTHA  CERVANTES DIAZ" w:date="2023-01-02T08:54:00Z">
            <w:rPr>
              <w:rFonts w:ascii="Times New Roman"/>
              <w:color w:val="000000"/>
              <w:sz w:val="24"/>
            </w:rPr>
          </w:rPrChange>
        </w:rPr>
      </w:pPr>
      <w:r w:rsidRPr="00BF4A75">
        <w:rPr>
          <w:rFonts w:ascii="JKVKLP+A030-Bol"/>
          <w:color w:val="000000"/>
          <w:spacing w:val="-1"/>
          <w:sz w:val="24"/>
          <w:lang w:val="es-CO"/>
          <w:rPrChange w:id="136" w:author="MARTHA  CERVANTES DIAZ" w:date="2023-01-02T08:54:00Z">
            <w:rPr>
              <w:rFonts w:ascii="JKVKLP+A030-Bol"/>
              <w:color w:val="000000"/>
              <w:spacing w:val="-1"/>
              <w:sz w:val="24"/>
            </w:rPr>
          </w:rPrChange>
        </w:rPr>
        <w:t>CODIRECTOR:</w:t>
      </w:r>
      <w:r w:rsidRPr="00BF4A75">
        <w:rPr>
          <w:rFonts w:ascii="Times New Roman"/>
          <w:color w:val="000000"/>
          <w:spacing w:val="74"/>
          <w:sz w:val="24"/>
          <w:lang w:val="es-CO"/>
          <w:rPrChange w:id="137" w:author="MARTHA  CERVANTES DIAZ" w:date="2023-01-02T08:54:00Z">
            <w:rPr>
              <w:rFonts w:ascii="Times New Roman"/>
              <w:color w:val="000000"/>
              <w:spacing w:val="74"/>
              <w:sz w:val="24"/>
            </w:rPr>
          </w:rPrChange>
        </w:rPr>
        <w:t xml:space="preserve"> </w:t>
      </w:r>
      <w:r w:rsidRPr="00BF4A75">
        <w:rPr>
          <w:rFonts w:ascii="UHJQMA+A030-Reg"/>
          <w:color w:val="000000"/>
          <w:spacing w:val="-1"/>
          <w:sz w:val="24"/>
          <w:lang w:val="es-CO"/>
          <w:rPrChange w:id="138" w:author="MARTHA  CERVANTES DIAZ" w:date="2023-01-02T08:54:00Z">
            <w:rPr>
              <w:rFonts w:ascii="UHJQMA+A030-Reg"/>
              <w:color w:val="000000"/>
              <w:spacing w:val="-1"/>
              <w:sz w:val="24"/>
            </w:rPr>
          </w:rPrChange>
        </w:rPr>
        <w:t>MSc.</w:t>
      </w:r>
      <w:r w:rsidRPr="00BF4A75">
        <w:rPr>
          <w:rFonts w:ascii="Times New Roman"/>
          <w:color w:val="000000"/>
          <w:spacing w:val="7"/>
          <w:sz w:val="24"/>
          <w:lang w:val="es-CO"/>
          <w:rPrChange w:id="13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0" w:author="MARTHA  CERVANTES DIAZ" w:date="2023-01-02T08:54:00Z">
            <w:rPr>
              <w:rFonts w:ascii="UHJQMA+A030-Reg"/>
              <w:color w:val="000000"/>
              <w:spacing w:val="1"/>
              <w:sz w:val="24"/>
            </w:rPr>
          </w:rPrChange>
        </w:rPr>
        <w:t>Henry</w:t>
      </w:r>
      <w:r w:rsidRPr="00BF4A75">
        <w:rPr>
          <w:rFonts w:ascii="Times New Roman"/>
          <w:color w:val="000000"/>
          <w:spacing w:val="5"/>
          <w:sz w:val="24"/>
          <w:lang w:val="es-CO"/>
          <w:rPrChange w:id="141" w:author="MARTHA  CERVANTES DIAZ" w:date="2023-01-02T08:54:00Z">
            <w:rPr>
              <w:rFonts w:ascii="Times New Roman"/>
              <w:color w:val="000000"/>
              <w:spacing w:val="5"/>
              <w:sz w:val="24"/>
            </w:rPr>
          </w:rPrChange>
        </w:rPr>
        <w:t xml:space="preserve"> </w:t>
      </w:r>
      <w:r w:rsidRPr="00BF4A75">
        <w:rPr>
          <w:rFonts w:ascii="UHJQMA+A030-Reg" w:hAnsi="UHJQMA+A030-Reg" w:cs="UHJQMA+A030-Reg"/>
          <w:color w:val="000000"/>
          <w:spacing w:val="-1"/>
          <w:sz w:val="24"/>
          <w:lang w:val="es-CO"/>
          <w:rPrChange w:id="142" w:author="MARTHA  CERVANTES DIAZ" w:date="2023-01-02T08:54:00Z">
            <w:rPr>
              <w:rFonts w:ascii="UHJQMA+A030-Reg" w:hAnsi="UHJQMA+A030-Reg" w:cs="UHJQMA+A030-Reg"/>
              <w:color w:val="000000"/>
              <w:spacing w:val="-1"/>
              <w:sz w:val="24"/>
            </w:rPr>
          </w:rPrChange>
        </w:rPr>
        <w:t>Andrés</w:t>
      </w:r>
      <w:r w:rsidRPr="00BF4A75">
        <w:rPr>
          <w:rFonts w:ascii="Times New Roman"/>
          <w:color w:val="000000"/>
          <w:spacing w:val="7"/>
          <w:sz w:val="24"/>
          <w:lang w:val="es-CO"/>
          <w:rPrChange w:id="143"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144" w:author="MARTHA  CERVANTES DIAZ" w:date="2023-01-02T08:54:00Z">
            <w:rPr>
              <w:rFonts w:ascii="UHJQMA+A030-Reg" w:hAnsi="UHJQMA+A030-Reg" w:cs="UHJQMA+A030-Reg"/>
              <w:color w:val="000000"/>
              <w:sz w:val="24"/>
            </w:rPr>
          </w:rPrChange>
        </w:rPr>
        <w:t>Jiménez</w:t>
      </w:r>
      <w:r w:rsidRPr="00BF4A75">
        <w:rPr>
          <w:rFonts w:ascii="Times New Roman"/>
          <w:color w:val="000000"/>
          <w:spacing w:val="7"/>
          <w:sz w:val="24"/>
          <w:lang w:val="es-CO"/>
          <w:rPrChange w:id="14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6" w:author="MARTHA  CERVANTES DIAZ" w:date="2023-01-02T08:54:00Z">
            <w:rPr>
              <w:rFonts w:ascii="UHJQMA+A030-Reg"/>
              <w:color w:val="000000"/>
              <w:spacing w:val="-1"/>
              <w:sz w:val="24"/>
            </w:rPr>
          </w:rPrChange>
        </w:rPr>
        <w:t>Herrera,</w:t>
      </w:r>
      <w:r w:rsidRPr="00BF4A75">
        <w:rPr>
          <w:rFonts w:ascii="Times New Roman"/>
          <w:color w:val="000000"/>
          <w:spacing w:val="7"/>
          <w:sz w:val="24"/>
          <w:lang w:val="es-CO"/>
          <w:rPrChange w:id="14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8" w:author="MARTHA  CERVANTES DIAZ" w:date="2023-01-02T08:54:00Z">
            <w:rPr>
              <w:rFonts w:ascii="UHJQMA+A030-Reg"/>
              <w:color w:val="000000"/>
              <w:sz w:val="24"/>
            </w:rPr>
          </w:rPrChange>
        </w:rPr>
        <w:t>Escuela</w:t>
      </w:r>
      <w:r w:rsidRPr="00BF4A75">
        <w:rPr>
          <w:rFonts w:ascii="Times New Roman"/>
          <w:color w:val="000000"/>
          <w:spacing w:val="6"/>
          <w:sz w:val="24"/>
          <w:lang w:val="es-CO"/>
          <w:rPrChange w:id="14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50"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151"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152" w:author="MARTHA  CERVANTES DIAZ" w:date="2023-01-02T08:54:00Z">
            <w:rPr>
              <w:rFonts w:ascii="UHJQMA+A030-Reg" w:hAnsi="UHJQMA+A030-Reg" w:cs="UHJQMA+A030-Reg"/>
              <w:color w:val="000000"/>
              <w:sz w:val="24"/>
            </w:rPr>
          </w:rPrChange>
        </w:rPr>
        <w:t>Ingeniería</w:t>
      </w:r>
      <w:r w:rsidRPr="00BF4A75">
        <w:rPr>
          <w:rFonts w:ascii="Times New Roman"/>
          <w:color w:val="000000"/>
          <w:spacing w:val="6"/>
          <w:sz w:val="24"/>
          <w:lang w:val="es-CO"/>
          <w:rPrChange w:id="15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54" w:author="MARTHA  CERVANTES DIAZ" w:date="2023-01-02T08:54:00Z">
            <w:rPr>
              <w:rFonts w:ascii="UHJQMA+A030-Reg"/>
              <w:color w:val="000000"/>
              <w:spacing w:val="-1"/>
              <w:sz w:val="24"/>
            </w:rPr>
          </w:rPrChange>
        </w:rPr>
        <w:t>De</w:t>
      </w:r>
    </w:p>
    <w:p w14:paraId="77B4E295" w14:textId="77777777" w:rsidR="001D4206" w:rsidRPr="00BF4A75" w:rsidRDefault="00000000">
      <w:pPr>
        <w:framePr w:w="8817" w:wrap="auto" w:hAnchor="text" w:x="1440" w:y="7433"/>
        <w:widowControl w:val="0"/>
        <w:autoSpaceDE w:val="0"/>
        <w:autoSpaceDN w:val="0"/>
        <w:spacing w:before="10" w:after="0" w:line="275" w:lineRule="exact"/>
        <w:jc w:val="left"/>
        <w:rPr>
          <w:rFonts w:ascii="Times New Roman"/>
          <w:color w:val="000000"/>
          <w:sz w:val="24"/>
          <w:lang w:val="es-CO"/>
          <w:rPrChange w:id="155" w:author="MARTHA  CERVANTES DIAZ" w:date="2023-01-02T08:54:00Z">
            <w:rPr>
              <w:rFonts w:ascii="Times New Roman"/>
              <w:color w:val="000000"/>
              <w:sz w:val="24"/>
            </w:rPr>
          </w:rPrChange>
        </w:rPr>
      </w:pPr>
      <w:r w:rsidRPr="00BF4A75">
        <w:rPr>
          <w:rFonts w:ascii="UHJQMA+A030-Reg"/>
          <w:color w:val="000000"/>
          <w:spacing w:val="-1"/>
          <w:sz w:val="24"/>
          <w:lang w:val="es-CO"/>
          <w:rPrChange w:id="156"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15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8" w:author="MARTHA  CERVANTES DIAZ" w:date="2023-01-02T08:54:00Z">
            <w:rPr>
              <w:rFonts w:ascii="UHJQMA+A030-Reg"/>
              <w:color w:val="000000"/>
              <w:sz w:val="24"/>
            </w:rPr>
          </w:rPrChange>
        </w:rPr>
        <w:t>e</w:t>
      </w:r>
      <w:r w:rsidRPr="00BF4A75">
        <w:rPr>
          <w:rFonts w:ascii="Times New Roman"/>
          <w:color w:val="000000"/>
          <w:spacing w:val="6"/>
          <w:sz w:val="24"/>
          <w:lang w:val="es-CO"/>
          <w:rPrChange w:id="159"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60" w:author="MARTHA  CERVANTES DIAZ" w:date="2023-01-02T08:54:00Z">
            <w:rPr>
              <w:rFonts w:ascii="UHJQMA+A030-Reg" w:hAnsi="UHJQMA+A030-Reg" w:cs="UHJQMA+A030-Reg"/>
              <w:color w:val="000000"/>
              <w:spacing w:val="-1"/>
              <w:sz w:val="24"/>
            </w:rPr>
          </w:rPrChange>
        </w:rPr>
        <w:t>Informática</w:t>
      </w:r>
    </w:p>
    <w:p w14:paraId="716560D7" w14:textId="77777777" w:rsidR="001D4206" w:rsidRPr="00BF4A75" w:rsidRDefault="00000000">
      <w:pPr>
        <w:framePr w:w="6910" w:wrap="auto" w:hAnchor="text" w:x="1440" w:y="8250"/>
        <w:widowControl w:val="0"/>
        <w:autoSpaceDE w:val="0"/>
        <w:autoSpaceDN w:val="0"/>
        <w:spacing w:before="0" w:after="0" w:line="278" w:lineRule="exact"/>
        <w:jc w:val="left"/>
        <w:rPr>
          <w:rFonts w:ascii="Times New Roman"/>
          <w:color w:val="000000"/>
          <w:sz w:val="24"/>
          <w:lang w:val="es-CO"/>
          <w:rPrChange w:id="161" w:author="MARTHA  CERVANTES DIAZ" w:date="2023-01-02T08:54:00Z">
            <w:rPr>
              <w:rFonts w:ascii="Times New Roman"/>
              <w:color w:val="000000"/>
              <w:sz w:val="24"/>
            </w:rPr>
          </w:rPrChange>
        </w:rPr>
      </w:pPr>
      <w:r w:rsidRPr="00BF4A75">
        <w:rPr>
          <w:rFonts w:ascii="JKVKLP+A030-Bol"/>
          <w:color w:val="000000"/>
          <w:spacing w:val="-2"/>
          <w:sz w:val="24"/>
          <w:lang w:val="es-CO"/>
          <w:rPrChange w:id="162" w:author="MARTHA  CERVANTES DIAZ" w:date="2023-01-02T08:54:00Z">
            <w:rPr>
              <w:rFonts w:ascii="JKVKLP+A030-Bol"/>
              <w:color w:val="000000"/>
              <w:spacing w:val="-2"/>
              <w:sz w:val="24"/>
            </w:rPr>
          </w:rPrChange>
        </w:rPr>
        <w:t>ENTIDAD</w:t>
      </w:r>
      <w:r w:rsidRPr="00BF4A75">
        <w:rPr>
          <w:rFonts w:ascii="Times New Roman"/>
          <w:color w:val="000000"/>
          <w:spacing w:val="8"/>
          <w:sz w:val="24"/>
          <w:lang w:val="es-CO"/>
          <w:rPrChange w:id="163" w:author="MARTHA  CERVANTES DIAZ" w:date="2023-01-02T08:54:00Z">
            <w:rPr>
              <w:rFonts w:ascii="Times New Roman"/>
              <w:color w:val="000000"/>
              <w:spacing w:val="8"/>
              <w:sz w:val="24"/>
            </w:rPr>
          </w:rPrChange>
        </w:rPr>
        <w:t xml:space="preserve"> </w:t>
      </w:r>
      <w:r w:rsidRPr="00BF4A75">
        <w:rPr>
          <w:rFonts w:ascii="JKVKLP+A030-Bol"/>
          <w:color w:val="000000"/>
          <w:spacing w:val="-2"/>
          <w:sz w:val="24"/>
          <w:lang w:val="es-CO"/>
          <w:rPrChange w:id="164" w:author="MARTHA  CERVANTES DIAZ" w:date="2023-01-02T08:54:00Z">
            <w:rPr>
              <w:rFonts w:ascii="JKVKLP+A030-Bol"/>
              <w:color w:val="000000"/>
              <w:spacing w:val="-2"/>
              <w:sz w:val="24"/>
            </w:rPr>
          </w:rPrChange>
        </w:rPr>
        <w:t>INTERESADA:</w:t>
      </w:r>
      <w:r w:rsidRPr="00BF4A75">
        <w:rPr>
          <w:rFonts w:ascii="Times New Roman"/>
          <w:color w:val="000000"/>
          <w:spacing w:val="75"/>
          <w:sz w:val="24"/>
          <w:lang w:val="es-CO"/>
          <w:rPrChange w:id="165" w:author="MARTHA  CERVANTES DIAZ" w:date="2023-01-02T08:54:00Z">
            <w:rPr>
              <w:rFonts w:ascii="Times New Roman"/>
              <w:color w:val="000000"/>
              <w:spacing w:val="75"/>
              <w:sz w:val="24"/>
            </w:rPr>
          </w:rPrChange>
        </w:rPr>
        <w:t xml:space="preserve"> </w:t>
      </w:r>
      <w:r w:rsidRPr="00BF4A75">
        <w:rPr>
          <w:rFonts w:ascii="UHJQMA+A030-Reg"/>
          <w:color w:val="000000"/>
          <w:spacing w:val="-1"/>
          <w:sz w:val="24"/>
          <w:lang w:val="es-CO"/>
          <w:rPrChange w:id="166" w:author="MARTHA  CERVANTES DIAZ" w:date="2023-01-02T08:54:00Z">
            <w:rPr>
              <w:rFonts w:ascii="UHJQMA+A030-Reg"/>
              <w:color w:val="000000"/>
              <w:spacing w:val="-1"/>
              <w:sz w:val="24"/>
            </w:rPr>
          </w:rPrChange>
        </w:rPr>
        <w:t>Universidad</w:t>
      </w:r>
      <w:r w:rsidRPr="00BF4A75">
        <w:rPr>
          <w:rFonts w:ascii="Times New Roman"/>
          <w:color w:val="000000"/>
          <w:spacing w:val="7"/>
          <w:sz w:val="24"/>
          <w:lang w:val="es-CO"/>
          <w:rPrChange w:id="16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8" w:author="MARTHA  CERVANTES DIAZ" w:date="2023-01-02T08:54:00Z">
            <w:rPr>
              <w:rFonts w:ascii="UHJQMA+A030-Reg"/>
              <w:color w:val="000000"/>
              <w:sz w:val="24"/>
            </w:rPr>
          </w:rPrChange>
        </w:rPr>
        <w:t>Industrial</w:t>
      </w:r>
      <w:r w:rsidRPr="00BF4A75">
        <w:rPr>
          <w:rFonts w:ascii="Times New Roman"/>
          <w:color w:val="000000"/>
          <w:spacing w:val="7"/>
          <w:sz w:val="24"/>
          <w:lang w:val="es-CO"/>
          <w:rPrChange w:id="16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0" w:author="MARTHA  CERVANTES DIAZ" w:date="2023-01-02T08:54:00Z">
            <w:rPr>
              <w:rFonts w:ascii="UHJQMA+A030-Reg"/>
              <w:color w:val="000000"/>
              <w:sz w:val="24"/>
            </w:rPr>
          </w:rPrChange>
        </w:rPr>
        <w:t>de</w:t>
      </w:r>
      <w:r w:rsidRPr="00BF4A75">
        <w:rPr>
          <w:rFonts w:ascii="Times New Roman"/>
          <w:color w:val="000000"/>
          <w:spacing w:val="6"/>
          <w:sz w:val="24"/>
          <w:lang w:val="es-CO"/>
          <w:rPrChange w:id="17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2" w:author="MARTHA  CERVANTES DIAZ" w:date="2023-01-02T08:54:00Z">
            <w:rPr>
              <w:rFonts w:ascii="UHJQMA+A030-Reg"/>
              <w:color w:val="000000"/>
              <w:sz w:val="24"/>
            </w:rPr>
          </w:rPrChange>
        </w:rPr>
        <w:t>Santander</w:t>
      </w:r>
    </w:p>
    <w:p w14:paraId="59411BE7" w14:textId="77777777" w:rsidR="001D4206" w:rsidRPr="00BF4A75" w:rsidRDefault="001D4206">
      <w:pPr>
        <w:spacing w:before="0" w:after="0" w:line="0" w:lineRule="atLeast"/>
        <w:jc w:val="left"/>
        <w:rPr>
          <w:rFonts w:ascii="Arial"/>
          <w:color w:val="FF0000"/>
          <w:sz w:val="2"/>
          <w:lang w:val="es-CO"/>
          <w:rPrChange w:id="173" w:author="MARTHA  CERVANTES DIAZ" w:date="2023-01-02T08:54:00Z">
            <w:rPr>
              <w:rFonts w:ascii="Arial"/>
              <w:color w:val="FF0000"/>
              <w:sz w:val="2"/>
            </w:rPr>
          </w:rPrChange>
        </w:rPr>
      </w:pPr>
    </w:p>
    <w:p w14:paraId="31D85A3D" w14:textId="77777777" w:rsidR="001D4206" w:rsidRPr="00BF4A75" w:rsidRDefault="00000000">
      <w:pPr>
        <w:spacing w:before="0" w:after="0" w:line="0" w:lineRule="atLeast"/>
        <w:jc w:val="left"/>
        <w:rPr>
          <w:rFonts w:ascii="Arial"/>
          <w:color w:val="FF0000"/>
          <w:sz w:val="2"/>
          <w:lang w:val="es-CO"/>
          <w:rPrChange w:id="174" w:author="MARTHA  CERVANTES DIAZ" w:date="2023-01-02T08:54:00Z">
            <w:rPr>
              <w:rFonts w:ascii="Arial"/>
              <w:color w:val="FF0000"/>
              <w:sz w:val="2"/>
            </w:rPr>
          </w:rPrChange>
        </w:rPr>
      </w:pPr>
      <w:r w:rsidRPr="00BF4A75">
        <w:rPr>
          <w:rFonts w:ascii="Arial"/>
          <w:color w:val="FF0000"/>
          <w:sz w:val="2"/>
          <w:lang w:val="es-CO"/>
          <w:rPrChange w:id="175" w:author="MARTHA  CERVANTES DIAZ" w:date="2023-01-02T08:54:00Z">
            <w:rPr>
              <w:rFonts w:ascii="Arial"/>
              <w:color w:val="FF0000"/>
              <w:sz w:val="2"/>
            </w:rPr>
          </w:rPrChange>
        </w:rPr>
        <w:cr/>
      </w:r>
      <w:r w:rsidRPr="00BF4A75">
        <w:rPr>
          <w:rFonts w:ascii="Arial"/>
          <w:color w:val="FF0000"/>
          <w:sz w:val="2"/>
          <w:lang w:val="es-CO"/>
          <w:rPrChange w:id="176" w:author="MARTHA  CERVANTES DIAZ" w:date="2023-01-02T08:54:00Z">
            <w:rPr>
              <w:rFonts w:ascii="Arial"/>
              <w:color w:val="FF0000"/>
              <w:sz w:val="2"/>
            </w:rPr>
          </w:rPrChange>
        </w:rPr>
        <w:br w:type="page"/>
      </w:r>
    </w:p>
    <w:p w14:paraId="540AB086" w14:textId="77777777" w:rsidR="001D4206" w:rsidRPr="00BF4A75" w:rsidRDefault="00000000">
      <w:pPr>
        <w:spacing w:before="0" w:after="0" w:line="0" w:lineRule="atLeast"/>
        <w:jc w:val="left"/>
        <w:rPr>
          <w:rFonts w:ascii="Arial"/>
          <w:color w:val="FF0000"/>
          <w:sz w:val="2"/>
          <w:lang w:val="es-CO"/>
          <w:rPrChange w:id="177" w:author="MARTHA  CERVANTES DIAZ" w:date="2023-01-02T08:54:00Z">
            <w:rPr>
              <w:rFonts w:ascii="Arial"/>
              <w:color w:val="FF0000"/>
              <w:sz w:val="2"/>
            </w:rPr>
          </w:rPrChange>
        </w:rPr>
      </w:pPr>
      <w:bookmarkStart w:id="178" w:name="br2"/>
      <w:bookmarkEnd w:id="178"/>
      <w:r w:rsidRPr="00BF4A75">
        <w:rPr>
          <w:rFonts w:ascii="Arial"/>
          <w:color w:val="FF0000"/>
          <w:sz w:val="2"/>
          <w:lang w:val="es-CO"/>
          <w:rPrChange w:id="179" w:author="MARTHA  CERVANTES DIAZ" w:date="2023-01-02T08:54:00Z">
            <w:rPr>
              <w:rFonts w:ascii="Arial"/>
              <w:color w:val="FF0000"/>
              <w:sz w:val="2"/>
            </w:rPr>
          </w:rPrChange>
        </w:rPr>
        <w:lastRenderedPageBreak/>
        <w:t xml:space="preserve"> </w:t>
      </w:r>
    </w:p>
    <w:p w14:paraId="3922E0C4" w14:textId="77777777" w:rsidR="001D4206" w:rsidRPr="00BF4A75" w:rsidRDefault="00000000">
      <w:pPr>
        <w:framePr w:w="2931" w:wrap="auto" w:hAnchor="text" w:x="4775" w:y="1456"/>
        <w:widowControl w:val="0"/>
        <w:autoSpaceDE w:val="0"/>
        <w:autoSpaceDN w:val="0"/>
        <w:spacing w:before="0" w:after="0" w:line="278" w:lineRule="exact"/>
        <w:jc w:val="left"/>
        <w:rPr>
          <w:rFonts w:ascii="Times New Roman"/>
          <w:color w:val="000000"/>
          <w:sz w:val="24"/>
          <w:lang w:val="es-CO"/>
          <w:rPrChange w:id="180" w:author="MARTHA  CERVANTES DIAZ" w:date="2023-01-02T08:54:00Z">
            <w:rPr>
              <w:rFonts w:ascii="Times New Roman"/>
              <w:color w:val="000000"/>
              <w:sz w:val="24"/>
            </w:rPr>
          </w:rPrChange>
        </w:rPr>
      </w:pPr>
      <w:r w:rsidRPr="00BF4A75">
        <w:rPr>
          <w:rFonts w:ascii="JKVKLP+A030-Bol"/>
          <w:color w:val="000000"/>
          <w:spacing w:val="-5"/>
          <w:sz w:val="24"/>
          <w:lang w:val="es-CO"/>
          <w:rPrChange w:id="181" w:author="MARTHA  CERVANTES DIAZ" w:date="2023-01-02T08:54:00Z">
            <w:rPr>
              <w:rFonts w:ascii="JKVKLP+A030-Bol"/>
              <w:color w:val="000000"/>
              <w:spacing w:val="-5"/>
              <w:sz w:val="24"/>
            </w:rPr>
          </w:rPrChange>
        </w:rPr>
        <w:t>TABLA</w:t>
      </w:r>
      <w:r w:rsidRPr="00BF4A75">
        <w:rPr>
          <w:rFonts w:ascii="Times New Roman"/>
          <w:color w:val="000000"/>
          <w:spacing w:val="11"/>
          <w:sz w:val="24"/>
          <w:lang w:val="es-CO"/>
          <w:rPrChange w:id="182" w:author="MARTHA  CERVANTES DIAZ" w:date="2023-01-02T08:54:00Z">
            <w:rPr>
              <w:rFonts w:ascii="Times New Roman"/>
              <w:color w:val="000000"/>
              <w:spacing w:val="11"/>
              <w:sz w:val="24"/>
            </w:rPr>
          </w:rPrChange>
        </w:rPr>
        <w:t xml:space="preserve"> </w:t>
      </w:r>
      <w:r w:rsidRPr="00BF4A75">
        <w:rPr>
          <w:rFonts w:ascii="JKVKLP+A030-Bol"/>
          <w:color w:val="000000"/>
          <w:spacing w:val="-1"/>
          <w:sz w:val="24"/>
          <w:lang w:val="es-CO"/>
          <w:rPrChange w:id="183"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184"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185" w:author="MARTHA  CERVANTES DIAZ" w:date="2023-01-02T08:54:00Z">
            <w:rPr>
              <w:rFonts w:ascii="JKVKLP+A030-Bol"/>
              <w:color w:val="000000"/>
              <w:spacing w:val="-1"/>
              <w:sz w:val="24"/>
            </w:rPr>
          </w:rPrChange>
        </w:rPr>
        <w:t>CONTENIDO</w:t>
      </w:r>
    </w:p>
    <w:p w14:paraId="0A15A21D" w14:textId="77777777" w:rsidR="001D4206" w:rsidRPr="00BF4A75" w:rsidRDefault="00000000">
      <w:pPr>
        <w:framePr w:w="373" w:wrap="auto" w:hAnchor="text" w:x="1440" w:y="1982"/>
        <w:widowControl w:val="0"/>
        <w:autoSpaceDE w:val="0"/>
        <w:autoSpaceDN w:val="0"/>
        <w:spacing w:before="0" w:after="0" w:line="278" w:lineRule="exact"/>
        <w:jc w:val="left"/>
        <w:rPr>
          <w:rFonts w:ascii="Times New Roman"/>
          <w:color w:val="000000"/>
          <w:sz w:val="24"/>
          <w:lang w:val="es-CO"/>
          <w:rPrChange w:id="186" w:author="MARTHA  CERVANTES DIAZ" w:date="2023-01-02T08:54:00Z">
            <w:rPr>
              <w:rFonts w:ascii="Times New Roman"/>
              <w:color w:val="000000"/>
              <w:sz w:val="24"/>
            </w:rPr>
          </w:rPrChange>
        </w:rPr>
      </w:pPr>
      <w:r w:rsidRPr="00BF4A75">
        <w:rPr>
          <w:rFonts w:ascii="JKVKLP+A030-Bol"/>
          <w:color w:val="000000"/>
          <w:sz w:val="24"/>
          <w:lang w:val="es-CO"/>
          <w:rPrChange w:id="187" w:author="MARTHA  CERVANTES DIAZ" w:date="2023-01-02T08:54:00Z">
            <w:rPr>
              <w:rFonts w:ascii="JKVKLP+A030-Bol"/>
              <w:color w:val="000000"/>
              <w:sz w:val="24"/>
            </w:rPr>
          </w:rPrChange>
        </w:rPr>
        <w:t>1</w:t>
      </w:r>
    </w:p>
    <w:p w14:paraId="7AF8DD04" w14:textId="77777777" w:rsidR="001D4206" w:rsidRPr="00BF4A75" w:rsidRDefault="00000000">
      <w:pPr>
        <w:framePr w:w="373" w:wrap="auto" w:hAnchor="text" w:x="1440" w:y="1982"/>
        <w:widowControl w:val="0"/>
        <w:autoSpaceDE w:val="0"/>
        <w:autoSpaceDN w:val="0"/>
        <w:spacing w:before="245" w:after="0" w:line="278" w:lineRule="exact"/>
        <w:jc w:val="left"/>
        <w:rPr>
          <w:rFonts w:ascii="Times New Roman"/>
          <w:color w:val="000000"/>
          <w:sz w:val="24"/>
          <w:lang w:val="es-CO"/>
          <w:rPrChange w:id="188" w:author="MARTHA  CERVANTES DIAZ" w:date="2023-01-02T08:54:00Z">
            <w:rPr>
              <w:rFonts w:ascii="Times New Roman"/>
              <w:color w:val="000000"/>
              <w:sz w:val="24"/>
            </w:rPr>
          </w:rPrChange>
        </w:rPr>
      </w:pPr>
      <w:r w:rsidRPr="00BF4A75">
        <w:rPr>
          <w:rFonts w:ascii="JKVKLP+A030-Bol"/>
          <w:color w:val="000000"/>
          <w:sz w:val="24"/>
          <w:lang w:val="es-CO"/>
          <w:rPrChange w:id="189" w:author="MARTHA  CERVANTES DIAZ" w:date="2023-01-02T08:54:00Z">
            <w:rPr>
              <w:rFonts w:ascii="JKVKLP+A030-Bol"/>
              <w:color w:val="000000"/>
              <w:sz w:val="24"/>
            </w:rPr>
          </w:rPrChange>
        </w:rPr>
        <w:t>2</w:t>
      </w:r>
    </w:p>
    <w:p w14:paraId="3843E248" w14:textId="77777777" w:rsidR="001D4206" w:rsidRPr="00BF4A75" w:rsidRDefault="00000000">
      <w:pPr>
        <w:framePr w:w="373" w:wrap="auto" w:hAnchor="text" w:x="1440" w:y="1982"/>
        <w:widowControl w:val="0"/>
        <w:autoSpaceDE w:val="0"/>
        <w:autoSpaceDN w:val="0"/>
        <w:spacing w:before="245" w:after="0" w:line="278" w:lineRule="exact"/>
        <w:jc w:val="left"/>
        <w:rPr>
          <w:rFonts w:ascii="Times New Roman"/>
          <w:color w:val="000000"/>
          <w:sz w:val="24"/>
          <w:lang w:val="es-CO"/>
          <w:rPrChange w:id="190" w:author="MARTHA  CERVANTES DIAZ" w:date="2023-01-02T08:54:00Z">
            <w:rPr>
              <w:rFonts w:ascii="Times New Roman"/>
              <w:color w:val="000000"/>
              <w:sz w:val="24"/>
            </w:rPr>
          </w:rPrChange>
        </w:rPr>
      </w:pPr>
      <w:r w:rsidRPr="00BF4A75">
        <w:rPr>
          <w:rFonts w:ascii="JKVKLP+A030-Bol"/>
          <w:color w:val="000000"/>
          <w:sz w:val="24"/>
          <w:lang w:val="es-CO"/>
          <w:rPrChange w:id="191" w:author="MARTHA  CERVANTES DIAZ" w:date="2023-01-02T08:54:00Z">
            <w:rPr>
              <w:rFonts w:ascii="JKVKLP+A030-Bol"/>
              <w:color w:val="000000"/>
              <w:sz w:val="24"/>
            </w:rPr>
          </w:rPrChange>
        </w:rPr>
        <w:t>3</w:t>
      </w:r>
    </w:p>
    <w:p w14:paraId="1F4CB980" w14:textId="77777777" w:rsidR="001D4206" w:rsidRPr="00BF4A75" w:rsidRDefault="00000000">
      <w:pPr>
        <w:framePr w:w="2100" w:wrap="auto" w:hAnchor="text" w:x="1791" w:y="1982"/>
        <w:widowControl w:val="0"/>
        <w:autoSpaceDE w:val="0"/>
        <w:autoSpaceDN w:val="0"/>
        <w:spacing w:before="0" w:after="0" w:line="278" w:lineRule="exact"/>
        <w:jc w:val="left"/>
        <w:rPr>
          <w:rFonts w:ascii="Times New Roman"/>
          <w:color w:val="000000"/>
          <w:sz w:val="24"/>
          <w:lang w:val="es-CO"/>
          <w:rPrChange w:id="192" w:author="MARTHA  CERVANTES DIAZ" w:date="2023-01-02T08:54:00Z">
            <w:rPr>
              <w:rFonts w:ascii="Times New Roman"/>
              <w:color w:val="000000"/>
              <w:sz w:val="24"/>
            </w:rPr>
          </w:rPrChange>
        </w:rPr>
      </w:pPr>
      <w:r w:rsidRPr="00BF4A75">
        <w:rPr>
          <w:rFonts w:ascii="JKVKLP+A030-Bol" w:hAnsi="JKVKLP+A030-Bol" w:cs="JKVKLP+A030-Bol"/>
          <w:color w:val="000000"/>
          <w:spacing w:val="-1"/>
          <w:sz w:val="24"/>
          <w:lang w:val="es-CO"/>
          <w:rPrChange w:id="193" w:author="MARTHA  CERVANTES DIAZ" w:date="2023-01-02T08:54:00Z">
            <w:rPr>
              <w:rFonts w:ascii="JKVKLP+A030-Bol" w:hAnsi="JKVKLP+A030-Bol" w:cs="JKVKLP+A030-Bol"/>
              <w:color w:val="000000"/>
              <w:spacing w:val="-1"/>
              <w:sz w:val="24"/>
            </w:rPr>
          </w:rPrChange>
        </w:rPr>
        <w:t>INTRODUCCIÓN</w:t>
      </w:r>
    </w:p>
    <w:p w14:paraId="5D753911" w14:textId="77777777" w:rsidR="001D4206" w:rsidRPr="00BF4A75" w:rsidRDefault="00000000">
      <w:pPr>
        <w:framePr w:w="373" w:wrap="auto" w:hAnchor="text" w:x="10667" w:y="1982"/>
        <w:widowControl w:val="0"/>
        <w:autoSpaceDE w:val="0"/>
        <w:autoSpaceDN w:val="0"/>
        <w:spacing w:before="0" w:after="0" w:line="278" w:lineRule="exact"/>
        <w:jc w:val="left"/>
        <w:rPr>
          <w:rFonts w:ascii="Times New Roman"/>
          <w:color w:val="000000"/>
          <w:sz w:val="24"/>
          <w:lang w:val="es-CO"/>
          <w:rPrChange w:id="194" w:author="MARTHA  CERVANTES DIAZ" w:date="2023-01-02T08:54:00Z">
            <w:rPr>
              <w:rFonts w:ascii="Times New Roman"/>
              <w:color w:val="000000"/>
              <w:sz w:val="24"/>
            </w:rPr>
          </w:rPrChange>
        </w:rPr>
      </w:pPr>
      <w:r w:rsidRPr="00BF4A75">
        <w:rPr>
          <w:rFonts w:ascii="JKVKLP+A030-Bol"/>
          <w:color w:val="000000"/>
          <w:sz w:val="24"/>
          <w:lang w:val="es-CO"/>
          <w:rPrChange w:id="195" w:author="MARTHA  CERVANTES DIAZ" w:date="2023-01-02T08:54:00Z">
            <w:rPr>
              <w:rFonts w:ascii="JKVKLP+A030-Bol"/>
              <w:color w:val="000000"/>
              <w:sz w:val="24"/>
            </w:rPr>
          </w:rPrChange>
        </w:rPr>
        <w:t>2</w:t>
      </w:r>
    </w:p>
    <w:p w14:paraId="751B2BA5" w14:textId="77777777" w:rsidR="001D4206" w:rsidRPr="00BF4A75" w:rsidRDefault="00000000">
      <w:pPr>
        <w:framePr w:w="373" w:wrap="auto" w:hAnchor="text" w:x="10667" w:y="1982"/>
        <w:widowControl w:val="0"/>
        <w:autoSpaceDE w:val="0"/>
        <w:autoSpaceDN w:val="0"/>
        <w:spacing w:before="245" w:after="0" w:line="278" w:lineRule="exact"/>
        <w:jc w:val="left"/>
        <w:rPr>
          <w:rFonts w:ascii="Times New Roman"/>
          <w:color w:val="000000"/>
          <w:sz w:val="24"/>
          <w:lang w:val="es-CO"/>
          <w:rPrChange w:id="196" w:author="MARTHA  CERVANTES DIAZ" w:date="2023-01-02T08:54:00Z">
            <w:rPr>
              <w:rFonts w:ascii="Times New Roman"/>
              <w:color w:val="000000"/>
              <w:sz w:val="24"/>
            </w:rPr>
          </w:rPrChange>
        </w:rPr>
      </w:pPr>
      <w:r w:rsidRPr="00BF4A75">
        <w:rPr>
          <w:rFonts w:ascii="JKVKLP+A030-Bol"/>
          <w:color w:val="000000"/>
          <w:sz w:val="24"/>
          <w:lang w:val="es-CO"/>
          <w:rPrChange w:id="197" w:author="MARTHA  CERVANTES DIAZ" w:date="2023-01-02T08:54:00Z">
            <w:rPr>
              <w:rFonts w:ascii="JKVKLP+A030-Bol"/>
              <w:color w:val="000000"/>
              <w:sz w:val="24"/>
            </w:rPr>
          </w:rPrChange>
        </w:rPr>
        <w:t>2</w:t>
      </w:r>
    </w:p>
    <w:p w14:paraId="2E665D6B" w14:textId="77777777" w:rsidR="001D4206" w:rsidRPr="00BF4A75" w:rsidRDefault="00000000">
      <w:pPr>
        <w:framePr w:w="6382" w:wrap="auto" w:hAnchor="text" w:x="1791" w:y="2505"/>
        <w:widowControl w:val="0"/>
        <w:autoSpaceDE w:val="0"/>
        <w:autoSpaceDN w:val="0"/>
        <w:spacing w:before="0" w:after="0" w:line="278" w:lineRule="exact"/>
        <w:jc w:val="left"/>
        <w:rPr>
          <w:rFonts w:ascii="Times New Roman"/>
          <w:color w:val="000000"/>
          <w:sz w:val="24"/>
          <w:lang w:val="es-CO"/>
          <w:rPrChange w:id="198" w:author="MARTHA  CERVANTES DIAZ" w:date="2023-01-02T08:54:00Z">
            <w:rPr>
              <w:rFonts w:ascii="Times New Roman"/>
              <w:color w:val="000000"/>
              <w:sz w:val="24"/>
            </w:rPr>
          </w:rPrChange>
        </w:rPr>
      </w:pPr>
      <w:r w:rsidRPr="00BF4A75">
        <w:rPr>
          <w:rFonts w:ascii="JKVKLP+A030-Bol"/>
          <w:color w:val="000000"/>
          <w:spacing w:val="-1"/>
          <w:sz w:val="24"/>
          <w:lang w:val="es-CO"/>
          <w:rPrChange w:id="199" w:author="MARTHA  CERVANTES DIAZ" w:date="2023-01-02T08:54:00Z">
            <w:rPr>
              <w:rFonts w:ascii="JKVKLP+A030-Bol"/>
              <w:color w:val="000000"/>
              <w:spacing w:val="-1"/>
              <w:sz w:val="24"/>
            </w:rPr>
          </w:rPrChange>
        </w:rPr>
        <w:t>PLANTEAMIENTO</w:t>
      </w:r>
      <w:r w:rsidRPr="00BF4A75">
        <w:rPr>
          <w:rFonts w:ascii="Times New Roman"/>
          <w:color w:val="000000"/>
          <w:spacing w:val="7"/>
          <w:sz w:val="24"/>
          <w:lang w:val="es-CO"/>
          <w:rPrChange w:id="200" w:author="MARTHA  CERVANTES DIAZ" w:date="2023-01-02T08:54:00Z">
            <w:rPr>
              <w:rFonts w:ascii="Times New Roman"/>
              <w:color w:val="000000"/>
              <w:spacing w:val="7"/>
              <w:sz w:val="24"/>
            </w:rPr>
          </w:rPrChange>
        </w:rPr>
        <w:t xml:space="preserve"> </w:t>
      </w:r>
      <w:r w:rsidRPr="00BF4A75">
        <w:rPr>
          <w:rFonts w:ascii="JKVKLP+A030-Bol"/>
          <w:color w:val="000000"/>
          <w:sz w:val="24"/>
          <w:lang w:val="es-CO"/>
          <w:rPrChange w:id="201" w:author="MARTHA  CERVANTES DIAZ" w:date="2023-01-02T08:54:00Z">
            <w:rPr>
              <w:rFonts w:ascii="JKVKLP+A030-Bol"/>
              <w:color w:val="000000"/>
              <w:sz w:val="24"/>
            </w:rPr>
          </w:rPrChange>
        </w:rPr>
        <w:t>Y</w:t>
      </w:r>
      <w:r w:rsidRPr="00BF4A75">
        <w:rPr>
          <w:rFonts w:ascii="Times New Roman"/>
          <w:color w:val="000000"/>
          <w:spacing w:val="6"/>
          <w:sz w:val="24"/>
          <w:lang w:val="es-CO"/>
          <w:rPrChange w:id="202" w:author="MARTHA  CERVANTES DIAZ" w:date="2023-01-02T08:54:00Z">
            <w:rPr>
              <w:rFonts w:ascii="Times New Roman"/>
              <w:color w:val="000000"/>
              <w:spacing w:val="6"/>
              <w:sz w:val="24"/>
            </w:rPr>
          </w:rPrChange>
        </w:rPr>
        <w:t xml:space="preserve"> </w:t>
      </w:r>
      <w:r w:rsidRPr="00BF4A75">
        <w:rPr>
          <w:rFonts w:ascii="JKVKLP+A030-Bol" w:hAnsi="JKVKLP+A030-Bol" w:cs="JKVKLP+A030-Bol"/>
          <w:color w:val="000000"/>
          <w:spacing w:val="-2"/>
          <w:sz w:val="24"/>
          <w:lang w:val="es-CO"/>
          <w:rPrChange w:id="203" w:author="MARTHA  CERVANTES DIAZ" w:date="2023-01-02T08:54:00Z">
            <w:rPr>
              <w:rFonts w:ascii="JKVKLP+A030-Bol" w:hAnsi="JKVKLP+A030-Bol" w:cs="JKVKLP+A030-Bol"/>
              <w:color w:val="000000"/>
              <w:spacing w:val="-2"/>
              <w:sz w:val="24"/>
            </w:rPr>
          </w:rPrChange>
        </w:rPr>
        <w:t>JUSTIFICACIÓN</w:t>
      </w:r>
      <w:r w:rsidRPr="00BF4A75">
        <w:rPr>
          <w:rFonts w:ascii="Times New Roman"/>
          <w:color w:val="000000"/>
          <w:spacing w:val="8"/>
          <w:sz w:val="24"/>
          <w:lang w:val="es-CO"/>
          <w:rPrChange w:id="204" w:author="MARTHA  CERVANTES DIAZ" w:date="2023-01-02T08:54:00Z">
            <w:rPr>
              <w:rFonts w:ascii="Times New Roman"/>
              <w:color w:val="000000"/>
              <w:spacing w:val="8"/>
              <w:sz w:val="24"/>
            </w:rPr>
          </w:rPrChange>
        </w:rPr>
        <w:t xml:space="preserve"> </w:t>
      </w:r>
      <w:r w:rsidRPr="00BF4A75">
        <w:rPr>
          <w:rFonts w:ascii="JKVKLP+A030-Bol"/>
          <w:color w:val="000000"/>
          <w:spacing w:val="-1"/>
          <w:sz w:val="24"/>
          <w:lang w:val="es-CO"/>
          <w:rPrChange w:id="205" w:author="MARTHA  CERVANTES DIAZ" w:date="2023-01-02T08:54:00Z">
            <w:rPr>
              <w:rFonts w:ascii="JKVKLP+A030-Bol"/>
              <w:color w:val="000000"/>
              <w:spacing w:val="-1"/>
              <w:sz w:val="24"/>
            </w:rPr>
          </w:rPrChange>
        </w:rPr>
        <w:t>DEL</w:t>
      </w:r>
      <w:r w:rsidRPr="00BF4A75">
        <w:rPr>
          <w:rFonts w:ascii="Times New Roman"/>
          <w:color w:val="000000"/>
          <w:spacing w:val="7"/>
          <w:sz w:val="24"/>
          <w:lang w:val="es-CO"/>
          <w:rPrChange w:id="206"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207" w:author="MARTHA  CERVANTES DIAZ" w:date="2023-01-02T08:54:00Z">
            <w:rPr>
              <w:rFonts w:ascii="JKVKLP+A030-Bol"/>
              <w:color w:val="000000"/>
              <w:spacing w:val="-1"/>
              <w:sz w:val="24"/>
            </w:rPr>
          </w:rPrChange>
        </w:rPr>
        <w:t>PROBLEMA</w:t>
      </w:r>
    </w:p>
    <w:p w14:paraId="281A8ABE" w14:textId="77777777" w:rsidR="001D4206" w:rsidRPr="00BF4A75" w:rsidRDefault="00000000">
      <w:pPr>
        <w:framePr w:w="1609" w:wrap="auto" w:hAnchor="text" w:x="1791" w:y="3028"/>
        <w:widowControl w:val="0"/>
        <w:autoSpaceDE w:val="0"/>
        <w:autoSpaceDN w:val="0"/>
        <w:spacing w:before="0" w:after="0" w:line="278" w:lineRule="exact"/>
        <w:jc w:val="left"/>
        <w:rPr>
          <w:rFonts w:ascii="Times New Roman"/>
          <w:color w:val="000000"/>
          <w:sz w:val="24"/>
          <w:lang w:val="es-CO"/>
          <w:rPrChange w:id="208" w:author="MARTHA  CERVANTES DIAZ" w:date="2023-01-02T08:54:00Z">
            <w:rPr>
              <w:rFonts w:ascii="Times New Roman"/>
              <w:color w:val="000000"/>
              <w:sz w:val="24"/>
            </w:rPr>
          </w:rPrChange>
        </w:rPr>
      </w:pPr>
      <w:r w:rsidRPr="00BF4A75">
        <w:rPr>
          <w:rFonts w:ascii="JKVKLP+A030-Bol"/>
          <w:color w:val="000000"/>
          <w:spacing w:val="-2"/>
          <w:sz w:val="24"/>
          <w:lang w:val="es-CO"/>
          <w:rPrChange w:id="209" w:author="MARTHA  CERVANTES DIAZ" w:date="2023-01-02T08:54:00Z">
            <w:rPr>
              <w:rFonts w:ascii="JKVKLP+A030-Bol"/>
              <w:color w:val="000000"/>
              <w:spacing w:val="-2"/>
              <w:sz w:val="24"/>
            </w:rPr>
          </w:rPrChange>
        </w:rPr>
        <w:t>OBJETIVOS</w:t>
      </w:r>
    </w:p>
    <w:p w14:paraId="1D496FB2" w14:textId="77777777" w:rsidR="001D4206" w:rsidRPr="00BF4A75" w:rsidRDefault="00000000">
      <w:pPr>
        <w:framePr w:w="373" w:wrap="auto" w:hAnchor="text" w:x="10667" w:y="3028"/>
        <w:widowControl w:val="0"/>
        <w:autoSpaceDE w:val="0"/>
        <w:autoSpaceDN w:val="0"/>
        <w:spacing w:before="0" w:after="0" w:line="278" w:lineRule="exact"/>
        <w:jc w:val="left"/>
        <w:rPr>
          <w:rFonts w:ascii="Times New Roman"/>
          <w:color w:val="000000"/>
          <w:sz w:val="24"/>
          <w:lang w:val="es-CO"/>
          <w:rPrChange w:id="210" w:author="MARTHA  CERVANTES DIAZ" w:date="2023-01-02T08:54:00Z">
            <w:rPr>
              <w:rFonts w:ascii="Times New Roman"/>
              <w:color w:val="000000"/>
              <w:sz w:val="24"/>
            </w:rPr>
          </w:rPrChange>
        </w:rPr>
      </w:pPr>
      <w:r w:rsidRPr="00BF4A75">
        <w:rPr>
          <w:rFonts w:ascii="JKVKLP+A030-Bol"/>
          <w:color w:val="000000"/>
          <w:sz w:val="24"/>
          <w:lang w:val="es-CO"/>
          <w:rPrChange w:id="211" w:author="MARTHA  CERVANTES DIAZ" w:date="2023-01-02T08:54:00Z">
            <w:rPr>
              <w:rFonts w:ascii="JKVKLP+A030-Bol"/>
              <w:color w:val="000000"/>
              <w:sz w:val="24"/>
            </w:rPr>
          </w:rPrChange>
        </w:rPr>
        <w:t>3</w:t>
      </w:r>
    </w:p>
    <w:p w14:paraId="254EBCE2" w14:textId="77777777" w:rsidR="001D4206" w:rsidRPr="00BF4A75" w:rsidRDefault="00000000">
      <w:pPr>
        <w:framePr w:w="373" w:wrap="auto" w:hAnchor="text" w:x="10667" w:y="3028"/>
        <w:widowControl w:val="0"/>
        <w:autoSpaceDE w:val="0"/>
        <w:autoSpaceDN w:val="0"/>
        <w:spacing w:before="10" w:after="0" w:line="275" w:lineRule="exact"/>
        <w:jc w:val="left"/>
        <w:rPr>
          <w:rFonts w:ascii="Times New Roman"/>
          <w:color w:val="000000"/>
          <w:sz w:val="24"/>
          <w:lang w:val="es-CO"/>
          <w:rPrChange w:id="212" w:author="MARTHA  CERVANTES DIAZ" w:date="2023-01-02T08:54:00Z">
            <w:rPr>
              <w:rFonts w:ascii="Times New Roman"/>
              <w:color w:val="000000"/>
              <w:sz w:val="24"/>
            </w:rPr>
          </w:rPrChange>
        </w:rPr>
      </w:pPr>
      <w:r w:rsidRPr="00BF4A75">
        <w:rPr>
          <w:rFonts w:ascii="UHJQMA+A030-Reg"/>
          <w:color w:val="000000"/>
          <w:sz w:val="24"/>
          <w:lang w:val="es-CO"/>
          <w:rPrChange w:id="213" w:author="MARTHA  CERVANTES DIAZ" w:date="2023-01-02T08:54:00Z">
            <w:rPr>
              <w:rFonts w:ascii="UHJQMA+A030-Reg"/>
              <w:color w:val="000000"/>
              <w:sz w:val="24"/>
            </w:rPr>
          </w:rPrChange>
        </w:rPr>
        <w:t>3</w:t>
      </w:r>
    </w:p>
    <w:p w14:paraId="58B0ECF0" w14:textId="77777777" w:rsidR="001D4206" w:rsidRPr="00BF4A75" w:rsidRDefault="00000000">
      <w:pPr>
        <w:framePr w:w="373" w:wrap="auto" w:hAnchor="text" w:x="10667" w:y="3028"/>
        <w:widowControl w:val="0"/>
        <w:autoSpaceDE w:val="0"/>
        <w:autoSpaceDN w:val="0"/>
        <w:spacing w:before="13" w:after="0" w:line="275" w:lineRule="exact"/>
        <w:jc w:val="left"/>
        <w:rPr>
          <w:rFonts w:ascii="Times New Roman"/>
          <w:color w:val="000000"/>
          <w:sz w:val="24"/>
          <w:lang w:val="es-CO"/>
          <w:rPrChange w:id="214" w:author="MARTHA  CERVANTES DIAZ" w:date="2023-01-02T08:54:00Z">
            <w:rPr>
              <w:rFonts w:ascii="Times New Roman"/>
              <w:color w:val="000000"/>
              <w:sz w:val="24"/>
            </w:rPr>
          </w:rPrChange>
        </w:rPr>
      </w:pPr>
      <w:r w:rsidRPr="00BF4A75">
        <w:rPr>
          <w:rFonts w:ascii="UHJQMA+A030-Reg"/>
          <w:color w:val="000000"/>
          <w:sz w:val="24"/>
          <w:lang w:val="es-CO"/>
          <w:rPrChange w:id="215" w:author="MARTHA  CERVANTES DIAZ" w:date="2023-01-02T08:54:00Z">
            <w:rPr>
              <w:rFonts w:ascii="UHJQMA+A030-Reg"/>
              <w:color w:val="000000"/>
              <w:sz w:val="24"/>
            </w:rPr>
          </w:rPrChange>
        </w:rPr>
        <w:t>3</w:t>
      </w:r>
    </w:p>
    <w:p w14:paraId="167E8DEE" w14:textId="77777777" w:rsidR="001D4206" w:rsidRPr="00BF4A75" w:rsidRDefault="00000000">
      <w:pPr>
        <w:framePr w:w="373" w:wrap="auto" w:hAnchor="text" w:x="1791" w:y="3316"/>
        <w:widowControl w:val="0"/>
        <w:autoSpaceDE w:val="0"/>
        <w:autoSpaceDN w:val="0"/>
        <w:spacing w:before="0" w:after="0" w:line="275" w:lineRule="exact"/>
        <w:jc w:val="left"/>
        <w:rPr>
          <w:rFonts w:ascii="Times New Roman"/>
          <w:color w:val="000000"/>
          <w:sz w:val="24"/>
          <w:lang w:val="es-CO"/>
          <w:rPrChange w:id="216" w:author="MARTHA  CERVANTES DIAZ" w:date="2023-01-02T08:54:00Z">
            <w:rPr>
              <w:rFonts w:ascii="Times New Roman"/>
              <w:color w:val="000000"/>
              <w:sz w:val="24"/>
            </w:rPr>
          </w:rPrChange>
        </w:rPr>
      </w:pPr>
      <w:r w:rsidRPr="00BF4A75">
        <w:rPr>
          <w:rFonts w:ascii="UHJQMA+A030-Reg"/>
          <w:color w:val="000000"/>
          <w:sz w:val="24"/>
          <w:lang w:val="es-CO"/>
          <w:rPrChange w:id="217" w:author="MARTHA  CERVANTES DIAZ" w:date="2023-01-02T08:54:00Z">
            <w:rPr>
              <w:rFonts w:ascii="UHJQMA+A030-Reg"/>
              <w:color w:val="000000"/>
              <w:sz w:val="24"/>
            </w:rPr>
          </w:rPrChange>
        </w:rPr>
        <w:t>3</w:t>
      </w:r>
    </w:p>
    <w:p w14:paraId="101795AB" w14:textId="77777777" w:rsidR="001D4206" w:rsidRPr="00BF4A75" w:rsidRDefault="00000000">
      <w:pPr>
        <w:framePr w:w="373" w:wrap="auto" w:hAnchor="text" w:x="1791" w:y="3316"/>
        <w:widowControl w:val="0"/>
        <w:autoSpaceDE w:val="0"/>
        <w:autoSpaceDN w:val="0"/>
        <w:spacing w:before="13" w:after="0" w:line="275" w:lineRule="exact"/>
        <w:jc w:val="left"/>
        <w:rPr>
          <w:rFonts w:ascii="Times New Roman"/>
          <w:color w:val="000000"/>
          <w:sz w:val="24"/>
          <w:lang w:val="es-CO"/>
          <w:rPrChange w:id="218" w:author="MARTHA  CERVANTES DIAZ" w:date="2023-01-02T08:54:00Z">
            <w:rPr>
              <w:rFonts w:ascii="Times New Roman"/>
              <w:color w:val="000000"/>
              <w:sz w:val="24"/>
            </w:rPr>
          </w:rPrChange>
        </w:rPr>
      </w:pPr>
      <w:r w:rsidRPr="00BF4A75">
        <w:rPr>
          <w:rFonts w:ascii="UHJQMA+A030-Reg"/>
          <w:color w:val="000000"/>
          <w:sz w:val="24"/>
          <w:lang w:val="es-CO"/>
          <w:rPrChange w:id="219" w:author="MARTHA  CERVANTES DIAZ" w:date="2023-01-02T08:54:00Z">
            <w:rPr>
              <w:rFonts w:ascii="UHJQMA+A030-Reg"/>
              <w:color w:val="000000"/>
              <w:sz w:val="24"/>
            </w:rPr>
          </w:rPrChange>
        </w:rPr>
        <w:t>3</w:t>
      </w:r>
    </w:p>
    <w:p w14:paraId="73D5690E" w14:textId="77777777" w:rsidR="001D4206" w:rsidRPr="00BF4A75" w:rsidRDefault="00000000">
      <w:pPr>
        <w:framePr w:w="8625" w:wrap="auto" w:hAnchor="text" w:x="1924" w:y="3316"/>
        <w:widowControl w:val="0"/>
        <w:autoSpaceDE w:val="0"/>
        <w:autoSpaceDN w:val="0"/>
        <w:spacing w:before="0" w:after="0" w:line="275" w:lineRule="exact"/>
        <w:jc w:val="left"/>
        <w:rPr>
          <w:rFonts w:ascii="Times New Roman"/>
          <w:color w:val="000000"/>
          <w:sz w:val="24"/>
          <w:lang w:val="es-CO"/>
          <w:rPrChange w:id="220" w:author="MARTHA  CERVANTES DIAZ" w:date="2023-01-02T08:54:00Z">
            <w:rPr>
              <w:rFonts w:ascii="Times New Roman"/>
              <w:color w:val="000000"/>
              <w:sz w:val="24"/>
            </w:rPr>
          </w:rPrChange>
        </w:rPr>
      </w:pPr>
      <w:r w:rsidRPr="00BF4A75">
        <w:rPr>
          <w:rFonts w:ascii="UHJQMA+A030-Reg"/>
          <w:color w:val="000000"/>
          <w:sz w:val="24"/>
          <w:lang w:val="es-CO"/>
          <w:rPrChange w:id="221" w:author="MARTHA  CERVANTES DIAZ" w:date="2023-01-02T08:54:00Z">
            <w:rPr>
              <w:rFonts w:ascii="UHJQMA+A030-Reg"/>
              <w:color w:val="000000"/>
              <w:sz w:val="24"/>
            </w:rPr>
          </w:rPrChange>
        </w:rPr>
        <w:t>.1</w:t>
      </w:r>
      <w:r w:rsidRPr="00BF4A75">
        <w:rPr>
          <w:rFonts w:ascii="Times New Roman"/>
          <w:color w:val="000000"/>
          <w:spacing w:val="146"/>
          <w:sz w:val="24"/>
          <w:lang w:val="es-CO"/>
          <w:rPrChange w:id="222" w:author="MARTHA  CERVANTES DIAZ" w:date="2023-01-02T08:54:00Z">
            <w:rPr>
              <w:rFonts w:ascii="Times New Roman"/>
              <w:color w:val="000000"/>
              <w:spacing w:val="146"/>
              <w:sz w:val="24"/>
            </w:rPr>
          </w:rPrChange>
        </w:rPr>
        <w:t xml:space="preserve"> </w:t>
      </w:r>
      <w:r w:rsidRPr="00BF4A75">
        <w:rPr>
          <w:rFonts w:ascii="UHJQMA+A030-Reg"/>
          <w:color w:val="000000"/>
          <w:spacing w:val="-2"/>
          <w:sz w:val="24"/>
          <w:lang w:val="es-CO"/>
          <w:rPrChange w:id="223" w:author="MARTHA  CERVANTES DIAZ" w:date="2023-01-02T08:54:00Z">
            <w:rPr>
              <w:rFonts w:ascii="UHJQMA+A030-Reg"/>
              <w:color w:val="000000"/>
              <w:spacing w:val="-2"/>
              <w:sz w:val="24"/>
            </w:rPr>
          </w:rPrChange>
        </w:rPr>
        <w:t>OBJETIVO</w:t>
      </w:r>
      <w:r w:rsidRPr="00BF4A75">
        <w:rPr>
          <w:rFonts w:ascii="Times New Roman"/>
          <w:color w:val="000000"/>
          <w:spacing w:val="8"/>
          <w:sz w:val="24"/>
          <w:lang w:val="es-CO"/>
          <w:rPrChange w:id="224" w:author="MARTHA  CERVANTES DIAZ" w:date="2023-01-02T08:54:00Z">
            <w:rPr>
              <w:rFonts w:ascii="Times New Roman"/>
              <w:color w:val="000000"/>
              <w:spacing w:val="8"/>
              <w:sz w:val="24"/>
            </w:rPr>
          </w:rPrChange>
        </w:rPr>
        <w:t xml:space="preserve"> </w:t>
      </w:r>
      <w:r w:rsidRPr="00BF4A75">
        <w:rPr>
          <w:rFonts w:ascii="UHJQMA+A030-Reg"/>
          <w:color w:val="000000"/>
          <w:spacing w:val="-1"/>
          <w:sz w:val="24"/>
          <w:lang w:val="es-CO"/>
          <w:rPrChange w:id="225" w:author="MARTHA  CERVANTES DIAZ" w:date="2023-01-02T08:54:00Z">
            <w:rPr>
              <w:rFonts w:ascii="UHJQMA+A030-Reg"/>
              <w:color w:val="000000"/>
              <w:spacing w:val="-1"/>
              <w:sz w:val="24"/>
            </w:rPr>
          </w:rPrChange>
        </w:rPr>
        <w:t>GENERAL</w:t>
      </w:r>
      <w:r w:rsidRPr="00BF4A75">
        <w:rPr>
          <w:rFonts w:ascii="Times New Roman"/>
          <w:color w:val="000000"/>
          <w:spacing w:val="75"/>
          <w:sz w:val="24"/>
          <w:lang w:val="es-CO"/>
          <w:rPrChange w:id="226" w:author="MARTHA  CERVANTES DIAZ" w:date="2023-01-02T08:54:00Z">
            <w:rPr>
              <w:rFonts w:ascii="Times New Roman"/>
              <w:color w:val="000000"/>
              <w:spacing w:val="75"/>
              <w:sz w:val="24"/>
            </w:rPr>
          </w:rPrChange>
        </w:rPr>
        <w:t xml:space="preserve"> </w:t>
      </w:r>
      <w:r w:rsidRPr="00BF4A75">
        <w:rPr>
          <w:rFonts w:ascii="UHJQMA+A030-Reg"/>
          <w:color w:val="000000"/>
          <w:sz w:val="24"/>
          <w:lang w:val="es-CO"/>
          <w:rPrChange w:id="227" w:author="MARTHA  CERVANTES DIAZ" w:date="2023-01-02T08:54:00Z">
            <w:rPr>
              <w:rFonts w:ascii="UHJQMA+A030-Reg"/>
              <w:color w:val="000000"/>
              <w:sz w:val="24"/>
            </w:rPr>
          </w:rPrChange>
        </w:rPr>
        <w:t>.</w:t>
      </w:r>
      <w:r w:rsidRPr="00BF4A75">
        <w:rPr>
          <w:rFonts w:ascii="Times New Roman"/>
          <w:color w:val="000000"/>
          <w:spacing w:val="59"/>
          <w:sz w:val="24"/>
          <w:lang w:val="es-CO"/>
          <w:rPrChange w:id="2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29" w:author="MARTHA  CERVANTES DIAZ" w:date="2023-01-02T08:54:00Z">
            <w:rPr>
              <w:rFonts w:ascii="UHJQMA+A030-Reg"/>
              <w:color w:val="000000"/>
              <w:sz w:val="24"/>
            </w:rPr>
          </w:rPrChange>
        </w:rPr>
        <w:t>.</w:t>
      </w:r>
      <w:r w:rsidRPr="00BF4A75">
        <w:rPr>
          <w:rFonts w:ascii="Times New Roman"/>
          <w:color w:val="000000"/>
          <w:spacing w:val="59"/>
          <w:sz w:val="24"/>
          <w:lang w:val="es-CO"/>
          <w:rPrChange w:id="2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31" w:author="MARTHA  CERVANTES DIAZ" w:date="2023-01-02T08:54:00Z">
            <w:rPr>
              <w:rFonts w:ascii="UHJQMA+A030-Reg"/>
              <w:color w:val="000000"/>
              <w:sz w:val="24"/>
            </w:rPr>
          </w:rPrChange>
        </w:rPr>
        <w:t>.</w:t>
      </w:r>
      <w:r w:rsidRPr="00BF4A75">
        <w:rPr>
          <w:rFonts w:ascii="Times New Roman"/>
          <w:color w:val="000000"/>
          <w:spacing w:val="59"/>
          <w:sz w:val="24"/>
          <w:lang w:val="es-CO"/>
          <w:rPrChange w:id="2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33" w:author="MARTHA  CERVANTES DIAZ" w:date="2023-01-02T08:54:00Z">
            <w:rPr>
              <w:rFonts w:ascii="UHJQMA+A030-Reg"/>
              <w:color w:val="000000"/>
              <w:sz w:val="24"/>
            </w:rPr>
          </w:rPrChange>
        </w:rPr>
        <w:t>.</w:t>
      </w:r>
      <w:r w:rsidRPr="00BF4A75">
        <w:rPr>
          <w:rFonts w:ascii="Times New Roman"/>
          <w:color w:val="000000"/>
          <w:spacing w:val="59"/>
          <w:sz w:val="24"/>
          <w:lang w:val="es-CO"/>
          <w:rPrChange w:id="23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35" w:author="MARTHA  CERVANTES DIAZ" w:date="2023-01-02T08:54:00Z">
            <w:rPr>
              <w:rFonts w:ascii="UHJQMA+A030-Reg"/>
              <w:color w:val="000000"/>
              <w:sz w:val="24"/>
            </w:rPr>
          </w:rPrChange>
        </w:rPr>
        <w:t>.</w:t>
      </w:r>
      <w:r w:rsidRPr="00BF4A75">
        <w:rPr>
          <w:rFonts w:ascii="Times New Roman"/>
          <w:color w:val="000000"/>
          <w:spacing w:val="59"/>
          <w:sz w:val="24"/>
          <w:lang w:val="es-CO"/>
          <w:rPrChange w:id="23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37" w:author="MARTHA  CERVANTES DIAZ" w:date="2023-01-02T08:54:00Z">
            <w:rPr>
              <w:rFonts w:ascii="UHJQMA+A030-Reg"/>
              <w:color w:val="000000"/>
              <w:sz w:val="24"/>
            </w:rPr>
          </w:rPrChange>
        </w:rPr>
        <w:t>.</w:t>
      </w:r>
      <w:r w:rsidRPr="00BF4A75">
        <w:rPr>
          <w:rFonts w:ascii="Times New Roman"/>
          <w:color w:val="000000"/>
          <w:spacing w:val="59"/>
          <w:sz w:val="24"/>
          <w:lang w:val="es-CO"/>
          <w:rPrChange w:id="23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39" w:author="MARTHA  CERVANTES DIAZ" w:date="2023-01-02T08:54:00Z">
            <w:rPr>
              <w:rFonts w:ascii="UHJQMA+A030-Reg"/>
              <w:color w:val="000000"/>
              <w:sz w:val="24"/>
            </w:rPr>
          </w:rPrChange>
        </w:rPr>
        <w:t>.</w:t>
      </w:r>
      <w:r w:rsidRPr="00BF4A75">
        <w:rPr>
          <w:rFonts w:ascii="Times New Roman"/>
          <w:color w:val="000000"/>
          <w:spacing w:val="59"/>
          <w:sz w:val="24"/>
          <w:lang w:val="es-CO"/>
          <w:rPrChange w:id="24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41" w:author="MARTHA  CERVANTES DIAZ" w:date="2023-01-02T08:54:00Z">
            <w:rPr>
              <w:rFonts w:ascii="UHJQMA+A030-Reg"/>
              <w:color w:val="000000"/>
              <w:sz w:val="24"/>
            </w:rPr>
          </w:rPrChange>
        </w:rPr>
        <w:t>.</w:t>
      </w:r>
      <w:r w:rsidRPr="00BF4A75">
        <w:rPr>
          <w:rFonts w:ascii="Times New Roman"/>
          <w:color w:val="000000"/>
          <w:spacing w:val="59"/>
          <w:sz w:val="24"/>
          <w:lang w:val="es-CO"/>
          <w:rPrChange w:id="24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43" w:author="MARTHA  CERVANTES DIAZ" w:date="2023-01-02T08:54:00Z">
            <w:rPr>
              <w:rFonts w:ascii="UHJQMA+A030-Reg"/>
              <w:color w:val="000000"/>
              <w:sz w:val="24"/>
            </w:rPr>
          </w:rPrChange>
        </w:rPr>
        <w:t>.</w:t>
      </w:r>
      <w:r w:rsidRPr="00BF4A75">
        <w:rPr>
          <w:rFonts w:ascii="Times New Roman"/>
          <w:color w:val="000000"/>
          <w:spacing w:val="59"/>
          <w:sz w:val="24"/>
          <w:lang w:val="es-CO"/>
          <w:rPrChange w:id="24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45" w:author="MARTHA  CERVANTES DIAZ" w:date="2023-01-02T08:54:00Z">
            <w:rPr>
              <w:rFonts w:ascii="UHJQMA+A030-Reg"/>
              <w:color w:val="000000"/>
              <w:sz w:val="24"/>
            </w:rPr>
          </w:rPrChange>
        </w:rPr>
        <w:t>.</w:t>
      </w:r>
      <w:r w:rsidRPr="00BF4A75">
        <w:rPr>
          <w:rFonts w:ascii="Times New Roman"/>
          <w:color w:val="000000"/>
          <w:spacing w:val="59"/>
          <w:sz w:val="24"/>
          <w:lang w:val="es-CO"/>
          <w:rPrChange w:id="24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47" w:author="MARTHA  CERVANTES DIAZ" w:date="2023-01-02T08:54:00Z">
            <w:rPr>
              <w:rFonts w:ascii="UHJQMA+A030-Reg"/>
              <w:color w:val="000000"/>
              <w:sz w:val="24"/>
            </w:rPr>
          </w:rPrChange>
        </w:rPr>
        <w:t>.</w:t>
      </w:r>
      <w:r w:rsidRPr="00BF4A75">
        <w:rPr>
          <w:rFonts w:ascii="Times New Roman"/>
          <w:color w:val="000000"/>
          <w:spacing w:val="59"/>
          <w:sz w:val="24"/>
          <w:lang w:val="es-CO"/>
          <w:rPrChange w:id="24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49" w:author="MARTHA  CERVANTES DIAZ" w:date="2023-01-02T08:54:00Z">
            <w:rPr>
              <w:rFonts w:ascii="UHJQMA+A030-Reg"/>
              <w:color w:val="000000"/>
              <w:sz w:val="24"/>
            </w:rPr>
          </w:rPrChange>
        </w:rPr>
        <w:t>.</w:t>
      </w:r>
      <w:r w:rsidRPr="00BF4A75">
        <w:rPr>
          <w:rFonts w:ascii="Times New Roman"/>
          <w:color w:val="000000"/>
          <w:spacing w:val="59"/>
          <w:sz w:val="24"/>
          <w:lang w:val="es-CO"/>
          <w:rPrChange w:id="25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51" w:author="MARTHA  CERVANTES DIAZ" w:date="2023-01-02T08:54:00Z">
            <w:rPr>
              <w:rFonts w:ascii="UHJQMA+A030-Reg"/>
              <w:color w:val="000000"/>
              <w:sz w:val="24"/>
            </w:rPr>
          </w:rPrChange>
        </w:rPr>
        <w:t>.</w:t>
      </w:r>
      <w:r w:rsidRPr="00BF4A75">
        <w:rPr>
          <w:rFonts w:ascii="Times New Roman"/>
          <w:color w:val="000000"/>
          <w:spacing w:val="59"/>
          <w:sz w:val="24"/>
          <w:lang w:val="es-CO"/>
          <w:rPrChange w:id="25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53" w:author="MARTHA  CERVANTES DIAZ" w:date="2023-01-02T08:54:00Z">
            <w:rPr>
              <w:rFonts w:ascii="UHJQMA+A030-Reg"/>
              <w:color w:val="000000"/>
              <w:sz w:val="24"/>
            </w:rPr>
          </w:rPrChange>
        </w:rPr>
        <w:t>.</w:t>
      </w:r>
      <w:r w:rsidRPr="00BF4A75">
        <w:rPr>
          <w:rFonts w:ascii="Times New Roman"/>
          <w:color w:val="000000"/>
          <w:spacing w:val="59"/>
          <w:sz w:val="24"/>
          <w:lang w:val="es-CO"/>
          <w:rPrChange w:id="25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55" w:author="MARTHA  CERVANTES DIAZ" w:date="2023-01-02T08:54:00Z">
            <w:rPr>
              <w:rFonts w:ascii="UHJQMA+A030-Reg"/>
              <w:color w:val="000000"/>
              <w:sz w:val="24"/>
            </w:rPr>
          </w:rPrChange>
        </w:rPr>
        <w:t>.</w:t>
      </w:r>
      <w:r w:rsidRPr="00BF4A75">
        <w:rPr>
          <w:rFonts w:ascii="Times New Roman"/>
          <w:color w:val="000000"/>
          <w:spacing w:val="59"/>
          <w:sz w:val="24"/>
          <w:lang w:val="es-CO"/>
          <w:rPrChange w:id="25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57" w:author="MARTHA  CERVANTES DIAZ" w:date="2023-01-02T08:54:00Z">
            <w:rPr>
              <w:rFonts w:ascii="UHJQMA+A030-Reg"/>
              <w:color w:val="000000"/>
              <w:sz w:val="24"/>
            </w:rPr>
          </w:rPrChange>
        </w:rPr>
        <w:t>.</w:t>
      </w:r>
      <w:r w:rsidRPr="00BF4A75">
        <w:rPr>
          <w:rFonts w:ascii="Times New Roman"/>
          <w:color w:val="000000"/>
          <w:spacing w:val="59"/>
          <w:sz w:val="24"/>
          <w:lang w:val="es-CO"/>
          <w:rPrChange w:id="25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59" w:author="MARTHA  CERVANTES DIAZ" w:date="2023-01-02T08:54:00Z">
            <w:rPr>
              <w:rFonts w:ascii="UHJQMA+A030-Reg"/>
              <w:color w:val="000000"/>
              <w:sz w:val="24"/>
            </w:rPr>
          </w:rPrChange>
        </w:rPr>
        <w:t>.</w:t>
      </w:r>
      <w:r w:rsidRPr="00BF4A75">
        <w:rPr>
          <w:rFonts w:ascii="Times New Roman"/>
          <w:color w:val="000000"/>
          <w:spacing w:val="59"/>
          <w:sz w:val="24"/>
          <w:lang w:val="es-CO"/>
          <w:rPrChange w:id="26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61" w:author="MARTHA  CERVANTES DIAZ" w:date="2023-01-02T08:54:00Z">
            <w:rPr>
              <w:rFonts w:ascii="UHJQMA+A030-Reg"/>
              <w:color w:val="000000"/>
              <w:sz w:val="24"/>
            </w:rPr>
          </w:rPrChange>
        </w:rPr>
        <w:t>.</w:t>
      </w:r>
      <w:r w:rsidRPr="00BF4A75">
        <w:rPr>
          <w:rFonts w:ascii="Times New Roman"/>
          <w:color w:val="000000"/>
          <w:spacing w:val="59"/>
          <w:sz w:val="24"/>
          <w:lang w:val="es-CO"/>
          <w:rPrChange w:id="26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63" w:author="MARTHA  CERVANTES DIAZ" w:date="2023-01-02T08:54:00Z">
            <w:rPr>
              <w:rFonts w:ascii="UHJQMA+A030-Reg"/>
              <w:color w:val="000000"/>
              <w:sz w:val="24"/>
            </w:rPr>
          </w:rPrChange>
        </w:rPr>
        <w:t>.</w:t>
      </w:r>
      <w:r w:rsidRPr="00BF4A75">
        <w:rPr>
          <w:rFonts w:ascii="Times New Roman"/>
          <w:color w:val="000000"/>
          <w:spacing w:val="59"/>
          <w:sz w:val="24"/>
          <w:lang w:val="es-CO"/>
          <w:rPrChange w:id="26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65" w:author="MARTHA  CERVANTES DIAZ" w:date="2023-01-02T08:54:00Z">
            <w:rPr>
              <w:rFonts w:ascii="UHJQMA+A030-Reg"/>
              <w:color w:val="000000"/>
              <w:sz w:val="24"/>
            </w:rPr>
          </w:rPrChange>
        </w:rPr>
        <w:t>.</w:t>
      </w:r>
      <w:r w:rsidRPr="00BF4A75">
        <w:rPr>
          <w:rFonts w:ascii="Times New Roman"/>
          <w:color w:val="000000"/>
          <w:spacing w:val="59"/>
          <w:sz w:val="24"/>
          <w:lang w:val="es-CO"/>
          <w:rPrChange w:id="26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67" w:author="MARTHA  CERVANTES DIAZ" w:date="2023-01-02T08:54:00Z">
            <w:rPr>
              <w:rFonts w:ascii="UHJQMA+A030-Reg"/>
              <w:color w:val="000000"/>
              <w:sz w:val="24"/>
            </w:rPr>
          </w:rPrChange>
        </w:rPr>
        <w:t>.</w:t>
      </w:r>
      <w:r w:rsidRPr="00BF4A75">
        <w:rPr>
          <w:rFonts w:ascii="Times New Roman"/>
          <w:color w:val="000000"/>
          <w:spacing w:val="59"/>
          <w:sz w:val="24"/>
          <w:lang w:val="es-CO"/>
          <w:rPrChange w:id="26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69" w:author="MARTHA  CERVANTES DIAZ" w:date="2023-01-02T08:54:00Z">
            <w:rPr>
              <w:rFonts w:ascii="UHJQMA+A030-Reg"/>
              <w:color w:val="000000"/>
              <w:sz w:val="24"/>
            </w:rPr>
          </w:rPrChange>
        </w:rPr>
        <w:t>.</w:t>
      </w:r>
      <w:r w:rsidRPr="00BF4A75">
        <w:rPr>
          <w:rFonts w:ascii="Times New Roman"/>
          <w:color w:val="000000"/>
          <w:spacing w:val="59"/>
          <w:sz w:val="24"/>
          <w:lang w:val="es-CO"/>
          <w:rPrChange w:id="27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71" w:author="MARTHA  CERVANTES DIAZ" w:date="2023-01-02T08:54:00Z">
            <w:rPr>
              <w:rFonts w:ascii="UHJQMA+A030-Reg"/>
              <w:color w:val="000000"/>
              <w:sz w:val="24"/>
            </w:rPr>
          </w:rPrChange>
        </w:rPr>
        <w:t>.</w:t>
      </w:r>
      <w:r w:rsidRPr="00BF4A75">
        <w:rPr>
          <w:rFonts w:ascii="Times New Roman"/>
          <w:color w:val="000000"/>
          <w:spacing w:val="59"/>
          <w:sz w:val="24"/>
          <w:lang w:val="es-CO"/>
          <w:rPrChange w:id="27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73" w:author="MARTHA  CERVANTES DIAZ" w:date="2023-01-02T08:54:00Z">
            <w:rPr>
              <w:rFonts w:ascii="UHJQMA+A030-Reg"/>
              <w:color w:val="000000"/>
              <w:sz w:val="24"/>
            </w:rPr>
          </w:rPrChange>
        </w:rPr>
        <w:t>.</w:t>
      </w:r>
      <w:r w:rsidRPr="00BF4A75">
        <w:rPr>
          <w:rFonts w:ascii="Times New Roman"/>
          <w:color w:val="000000"/>
          <w:spacing w:val="59"/>
          <w:sz w:val="24"/>
          <w:lang w:val="es-CO"/>
          <w:rPrChange w:id="27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75" w:author="MARTHA  CERVANTES DIAZ" w:date="2023-01-02T08:54:00Z">
            <w:rPr>
              <w:rFonts w:ascii="UHJQMA+A030-Reg"/>
              <w:color w:val="000000"/>
              <w:sz w:val="24"/>
            </w:rPr>
          </w:rPrChange>
        </w:rPr>
        <w:t>.</w:t>
      </w:r>
      <w:r w:rsidRPr="00BF4A75">
        <w:rPr>
          <w:rFonts w:ascii="Times New Roman"/>
          <w:color w:val="000000"/>
          <w:spacing w:val="59"/>
          <w:sz w:val="24"/>
          <w:lang w:val="es-CO"/>
          <w:rPrChange w:id="27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77" w:author="MARTHA  CERVANTES DIAZ" w:date="2023-01-02T08:54:00Z">
            <w:rPr>
              <w:rFonts w:ascii="UHJQMA+A030-Reg"/>
              <w:color w:val="000000"/>
              <w:sz w:val="24"/>
            </w:rPr>
          </w:rPrChange>
        </w:rPr>
        <w:t>.</w:t>
      </w:r>
      <w:r w:rsidRPr="00BF4A75">
        <w:rPr>
          <w:rFonts w:ascii="Times New Roman"/>
          <w:color w:val="000000"/>
          <w:spacing w:val="59"/>
          <w:sz w:val="24"/>
          <w:lang w:val="es-CO"/>
          <w:rPrChange w:id="27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79" w:author="MARTHA  CERVANTES DIAZ" w:date="2023-01-02T08:54:00Z">
            <w:rPr>
              <w:rFonts w:ascii="UHJQMA+A030-Reg"/>
              <w:color w:val="000000"/>
              <w:sz w:val="24"/>
            </w:rPr>
          </w:rPrChange>
        </w:rPr>
        <w:t>.</w:t>
      </w:r>
      <w:r w:rsidRPr="00BF4A75">
        <w:rPr>
          <w:rFonts w:ascii="Times New Roman"/>
          <w:color w:val="000000"/>
          <w:spacing w:val="59"/>
          <w:sz w:val="24"/>
          <w:lang w:val="es-CO"/>
          <w:rPrChange w:id="28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81" w:author="MARTHA  CERVANTES DIAZ" w:date="2023-01-02T08:54:00Z">
            <w:rPr>
              <w:rFonts w:ascii="UHJQMA+A030-Reg"/>
              <w:color w:val="000000"/>
              <w:sz w:val="24"/>
            </w:rPr>
          </w:rPrChange>
        </w:rPr>
        <w:t>.</w:t>
      </w:r>
      <w:r w:rsidRPr="00BF4A75">
        <w:rPr>
          <w:rFonts w:ascii="Times New Roman"/>
          <w:color w:val="000000"/>
          <w:spacing w:val="59"/>
          <w:sz w:val="24"/>
          <w:lang w:val="es-CO"/>
          <w:rPrChange w:id="28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83" w:author="MARTHA  CERVANTES DIAZ" w:date="2023-01-02T08:54:00Z">
            <w:rPr>
              <w:rFonts w:ascii="UHJQMA+A030-Reg"/>
              <w:color w:val="000000"/>
              <w:sz w:val="24"/>
            </w:rPr>
          </w:rPrChange>
        </w:rPr>
        <w:t>.</w:t>
      </w:r>
      <w:r w:rsidRPr="00BF4A75">
        <w:rPr>
          <w:rFonts w:ascii="Times New Roman"/>
          <w:color w:val="000000"/>
          <w:spacing w:val="59"/>
          <w:sz w:val="24"/>
          <w:lang w:val="es-CO"/>
          <w:rPrChange w:id="28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85" w:author="MARTHA  CERVANTES DIAZ" w:date="2023-01-02T08:54:00Z">
            <w:rPr>
              <w:rFonts w:ascii="UHJQMA+A030-Reg"/>
              <w:color w:val="000000"/>
              <w:sz w:val="24"/>
            </w:rPr>
          </w:rPrChange>
        </w:rPr>
        <w:t>.</w:t>
      </w:r>
    </w:p>
    <w:p w14:paraId="5D2C372B" w14:textId="77777777" w:rsidR="001D4206" w:rsidRPr="00BF4A75" w:rsidRDefault="00000000">
      <w:pPr>
        <w:framePr w:w="8625" w:wrap="auto" w:hAnchor="text" w:x="1924" w:y="3316"/>
        <w:widowControl w:val="0"/>
        <w:autoSpaceDE w:val="0"/>
        <w:autoSpaceDN w:val="0"/>
        <w:spacing w:before="13" w:after="0" w:line="275" w:lineRule="exact"/>
        <w:jc w:val="left"/>
        <w:rPr>
          <w:rFonts w:ascii="Times New Roman"/>
          <w:color w:val="000000"/>
          <w:sz w:val="24"/>
          <w:lang w:val="es-CO"/>
          <w:rPrChange w:id="286" w:author="MARTHA  CERVANTES DIAZ" w:date="2023-01-02T08:54:00Z">
            <w:rPr>
              <w:rFonts w:ascii="Times New Roman"/>
              <w:color w:val="000000"/>
              <w:sz w:val="24"/>
            </w:rPr>
          </w:rPrChange>
        </w:rPr>
      </w:pPr>
      <w:r w:rsidRPr="00BF4A75">
        <w:rPr>
          <w:rFonts w:ascii="UHJQMA+A030-Reg"/>
          <w:color w:val="000000"/>
          <w:sz w:val="24"/>
          <w:lang w:val="es-CO"/>
          <w:rPrChange w:id="287" w:author="MARTHA  CERVANTES DIAZ" w:date="2023-01-02T08:54:00Z">
            <w:rPr>
              <w:rFonts w:ascii="UHJQMA+A030-Reg"/>
              <w:color w:val="000000"/>
              <w:sz w:val="24"/>
            </w:rPr>
          </w:rPrChange>
        </w:rPr>
        <w:t>.2</w:t>
      </w:r>
      <w:r w:rsidRPr="00BF4A75">
        <w:rPr>
          <w:rFonts w:ascii="Times New Roman"/>
          <w:color w:val="000000"/>
          <w:spacing w:val="146"/>
          <w:sz w:val="24"/>
          <w:lang w:val="es-CO"/>
          <w:rPrChange w:id="288" w:author="MARTHA  CERVANTES DIAZ" w:date="2023-01-02T08:54:00Z">
            <w:rPr>
              <w:rFonts w:ascii="Times New Roman"/>
              <w:color w:val="000000"/>
              <w:spacing w:val="146"/>
              <w:sz w:val="24"/>
            </w:rPr>
          </w:rPrChange>
        </w:rPr>
        <w:t xml:space="preserve"> </w:t>
      </w:r>
      <w:r w:rsidRPr="00BF4A75">
        <w:rPr>
          <w:rFonts w:ascii="UHJQMA+A030-Reg"/>
          <w:color w:val="000000"/>
          <w:spacing w:val="-2"/>
          <w:sz w:val="24"/>
          <w:lang w:val="es-CO"/>
          <w:rPrChange w:id="289" w:author="MARTHA  CERVANTES DIAZ" w:date="2023-01-02T08:54:00Z">
            <w:rPr>
              <w:rFonts w:ascii="UHJQMA+A030-Reg"/>
              <w:color w:val="000000"/>
              <w:spacing w:val="-2"/>
              <w:sz w:val="24"/>
            </w:rPr>
          </w:rPrChange>
        </w:rPr>
        <w:t>OBJETIVOS</w:t>
      </w:r>
      <w:r w:rsidRPr="00BF4A75">
        <w:rPr>
          <w:rFonts w:ascii="Times New Roman"/>
          <w:color w:val="000000"/>
          <w:spacing w:val="8"/>
          <w:sz w:val="24"/>
          <w:lang w:val="es-CO"/>
          <w:rPrChange w:id="290" w:author="MARTHA  CERVANTES DIAZ" w:date="2023-01-02T08:54:00Z">
            <w:rPr>
              <w:rFonts w:ascii="Times New Roman"/>
              <w:color w:val="000000"/>
              <w:spacing w:val="8"/>
              <w:sz w:val="24"/>
            </w:rPr>
          </w:rPrChange>
        </w:rPr>
        <w:t xml:space="preserve"> </w:t>
      </w:r>
      <w:r w:rsidRPr="00BF4A75">
        <w:rPr>
          <w:rFonts w:ascii="UHJQMA+A030-Reg" w:hAnsi="UHJQMA+A030-Reg" w:cs="UHJQMA+A030-Reg"/>
          <w:color w:val="000000"/>
          <w:spacing w:val="-1"/>
          <w:sz w:val="24"/>
          <w:lang w:val="es-CO"/>
          <w:rPrChange w:id="291" w:author="MARTHA  CERVANTES DIAZ" w:date="2023-01-02T08:54:00Z">
            <w:rPr>
              <w:rFonts w:ascii="UHJQMA+A030-Reg" w:hAnsi="UHJQMA+A030-Reg" w:cs="UHJQMA+A030-Reg"/>
              <w:color w:val="000000"/>
              <w:spacing w:val="-1"/>
              <w:sz w:val="24"/>
            </w:rPr>
          </w:rPrChange>
        </w:rPr>
        <w:t>ESPECÍFICOS</w:t>
      </w:r>
      <w:r w:rsidRPr="00BF4A75">
        <w:rPr>
          <w:rFonts w:ascii="Times New Roman"/>
          <w:color w:val="000000"/>
          <w:spacing w:val="11"/>
          <w:sz w:val="24"/>
          <w:lang w:val="es-CO"/>
          <w:rPrChange w:id="292" w:author="MARTHA  CERVANTES DIAZ" w:date="2023-01-02T08:54:00Z">
            <w:rPr>
              <w:rFonts w:ascii="Times New Roman"/>
              <w:color w:val="000000"/>
              <w:spacing w:val="11"/>
              <w:sz w:val="24"/>
            </w:rPr>
          </w:rPrChange>
        </w:rPr>
        <w:t xml:space="preserve"> </w:t>
      </w:r>
      <w:r w:rsidRPr="00BF4A75">
        <w:rPr>
          <w:rFonts w:ascii="UHJQMA+A030-Reg"/>
          <w:color w:val="000000"/>
          <w:sz w:val="24"/>
          <w:lang w:val="es-CO"/>
          <w:rPrChange w:id="293" w:author="MARTHA  CERVANTES DIAZ" w:date="2023-01-02T08:54:00Z">
            <w:rPr>
              <w:rFonts w:ascii="UHJQMA+A030-Reg"/>
              <w:color w:val="000000"/>
              <w:sz w:val="24"/>
            </w:rPr>
          </w:rPrChange>
        </w:rPr>
        <w:t>.</w:t>
      </w:r>
      <w:r w:rsidRPr="00BF4A75">
        <w:rPr>
          <w:rFonts w:ascii="Times New Roman"/>
          <w:color w:val="000000"/>
          <w:spacing w:val="59"/>
          <w:sz w:val="24"/>
          <w:lang w:val="es-CO"/>
          <w:rPrChange w:id="2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95" w:author="MARTHA  CERVANTES DIAZ" w:date="2023-01-02T08:54:00Z">
            <w:rPr>
              <w:rFonts w:ascii="UHJQMA+A030-Reg"/>
              <w:color w:val="000000"/>
              <w:sz w:val="24"/>
            </w:rPr>
          </w:rPrChange>
        </w:rPr>
        <w:t>.</w:t>
      </w:r>
      <w:r w:rsidRPr="00BF4A75">
        <w:rPr>
          <w:rFonts w:ascii="Times New Roman"/>
          <w:color w:val="000000"/>
          <w:spacing w:val="59"/>
          <w:sz w:val="24"/>
          <w:lang w:val="es-CO"/>
          <w:rPrChange w:id="2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97" w:author="MARTHA  CERVANTES DIAZ" w:date="2023-01-02T08:54:00Z">
            <w:rPr>
              <w:rFonts w:ascii="UHJQMA+A030-Reg"/>
              <w:color w:val="000000"/>
              <w:sz w:val="24"/>
            </w:rPr>
          </w:rPrChange>
        </w:rPr>
        <w:t>.</w:t>
      </w:r>
      <w:r w:rsidRPr="00BF4A75">
        <w:rPr>
          <w:rFonts w:ascii="Times New Roman"/>
          <w:color w:val="000000"/>
          <w:spacing w:val="59"/>
          <w:sz w:val="24"/>
          <w:lang w:val="es-CO"/>
          <w:rPrChange w:id="2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299" w:author="MARTHA  CERVANTES DIAZ" w:date="2023-01-02T08:54:00Z">
            <w:rPr>
              <w:rFonts w:ascii="UHJQMA+A030-Reg"/>
              <w:color w:val="000000"/>
              <w:sz w:val="24"/>
            </w:rPr>
          </w:rPrChange>
        </w:rPr>
        <w:t>.</w:t>
      </w:r>
      <w:r w:rsidRPr="00BF4A75">
        <w:rPr>
          <w:rFonts w:ascii="Times New Roman"/>
          <w:color w:val="000000"/>
          <w:spacing w:val="59"/>
          <w:sz w:val="24"/>
          <w:lang w:val="es-CO"/>
          <w:rPrChange w:id="3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01" w:author="MARTHA  CERVANTES DIAZ" w:date="2023-01-02T08:54:00Z">
            <w:rPr>
              <w:rFonts w:ascii="UHJQMA+A030-Reg"/>
              <w:color w:val="000000"/>
              <w:sz w:val="24"/>
            </w:rPr>
          </w:rPrChange>
        </w:rPr>
        <w:t>.</w:t>
      </w:r>
      <w:r w:rsidRPr="00BF4A75">
        <w:rPr>
          <w:rFonts w:ascii="Times New Roman"/>
          <w:color w:val="000000"/>
          <w:spacing w:val="59"/>
          <w:sz w:val="24"/>
          <w:lang w:val="es-CO"/>
          <w:rPrChange w:id="3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03" w:author="MARTHA  CERVANTES DIAZ" w:date="2023-01-02T08:54:00Z">
            <w:rPr>
              <w:rFonts w:ascii="UHJQMA+A030-Reg"/>
              <w:color w:val="000000"/>
              <w:sz w:val="24"/>
            </w:rPr>
          </w:rPrChange>
        </w:rPr>
        <w:t>.</w:t>
      </w:r>
      <w:r w:rsidRPr="00BF4A75">
        <w:rPr>
          <w:rFonts w:ascii="Times New Roman"/>
          <w:color w:val="000000"/>
          <w:spacing w:val="59"/>
          <w:sz w:val="24"/>
          <w:lang w:val="es-CO"/>
          <w:rPrChange w:id="30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05" w:author="MARTHA  CERVANTES DIAZ" w:date="2023-01-02T08:54:00Z">
            <w:rPr>
              <w:rFonts w:ascii="UHJQMA+A030-Reg"/>
              <w:color w:val="000000"/>
              <w:sz w:val="24"/>
            </w:rPr>
          </w:rPrChange>
        </w:rPr>
        <w:t>.</w:t>
      </w:r>
      <w:r w:rsidRPr="00BF4A75">
        <w:rPr>
          <w:rFonts w:ascii="Times New Roman"/>
          <w:color w:val="000000"/>
          <w:spacing w:val="59"/>
          <w:sz w:val="24"/>
          <w:lang w:val="es-CO"/>
          <w:rPrChange w:id="30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07" w:author="MARTHA  CERVANTES DIAZ" w:date="2023-01-02T08:54:00Z">
            <w:rPr>
              <w:rFonts w:ascii="UHJQMA+A030-Reg"/>
              <w:color w:val="000000"/>
              <w:sz w:val="24"/>
            </w:rPr>
          </w:rPrChange>
        </w:rPr>
        <w:t>.</w:t>
      </w:r>
      <w:r w:rsidRPr="00BF4A75">
        <w:rPr>
          <w:rFonts w:ascii="Times New Roman"/>
          <w:color w:val="000000"/>
          <w:spacing w:val="59"/>
          <w:sz w:val="24"/>
          <w:lang w:val="es-CO"/>
          <w:rPrChange w:id="30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09" w:author="MARTHA  CERVANTES DIAZ" w:date="2023-01-02T08:54:00Z">
            <w:rPr>
              <w:rFonts w:ascii="UHJQMA+A030-Reg"/>
              <w:color w:val="000000"/>
              <w:sz w:val="24"/>
            </w:rPr>
          </w:rPrChange>
        </w:rPr>
        <w:t>.</w:t>
      </w:r>
      <w:r w:rsidRPr="00BF4A75">
        <w:rPr>
          <w:rFonts w:ascii="Times New Roman"/>
          <w:color w:val="000000"/>
          <w:spacing w:val="59"/>
          <w:sz w:val="24"/>
          <w:lang w:val="es-CO"/>
          <w:rPrChange w:id="31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11" w:author="MARTHA  CERVANTES DIAZ" w:date="2023-01-02T08:54:00Z">
            <w:rPr>
              <w:rFonts w:ascii="UHJQMA+A030-Reg"/>
              <w:color w:val="000000"/>
              <w:sz w:val="24"/>
            </w:rPr>
          </w:rPrChange>
        </w:rPr>
        <w:t>.</w:t>
      </w:r>
      <w:r w:rsidRPr="00BF4A75">
        <w:rPr>
          <w:rFonts w:ascii="Times New Roman"/>
          <w:color w:val="000000"/>
          <w:spacing w:val="59"/>
          <w:sz w:val="24"/>
          <w:lang w:val="es-CO"/>
          <w:rPrChange w:id="31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13" w:author="MARTHA  CERVANTES DIAZ" w:date="2023-01-02T08:54:00Z">
            <w:rPr>
              <w:rFonts w:ascii="UHJQMA+A030-Reg"/>
              <w:color w:val="000000"/>
              <w:sz w:val="24"/>
            </w:rPr>
          </w:rPrChange>
        </w:rPr>
        <w:t>.</w:t>
      </w:r>
      <w:r w:rsidRPr="00BF4A75">
        <w:rPr>
          <w:rFonts w:ascii="Times New Roman"/>
          <w:color w:val="000000"/>
          <w:spacing w:val="59"/>
          <w:sz w:val="24"/>
          <w:lang w:val="es-CO"/>
          <w:rPrChange w:id="31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15" w:author="MARTHA  CERVANTES DIAZ" w:date="2023-01-02T08:54:00Z">
            <w:rPr>
              <w:rFonts w:ascii="UHJQMA+A030-Reg"/>
              <w:color w:val="000000"/>
              <w:sz w:val="24"/>
            </w:rPr>
          </w:rPrChange>
        </w:rPr>
        <w:t>.</w:t>
      </w:r>
      <w:r w:rsidRPr="00BF4A75">
        <w:rPr>
          <w:rFonts w:ascii="Times New Roman"/>
          <w:color w:val="000000"/>
          <w:spacing w:val="59"/>
          <w:sz w:val="24"/>
          <w:lang w:val="es-CO"/>
          <w:rPrChange w:id="31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17" w:author="MARTHA  CERVANTES DIAZ" w:date="2023-01-02T08:54:00Z">
            <w:rPr>
              <w:rFonts w:ascii="UHJQMA+A030-Reg"/>
              <w:color w:val="000000"/>
              <w:sz w:val="24"/>
            </w:rPr>
          </w:rPrChange>
        </w:rPr>
        <w:t>.</w:t>
      </w:r>
      <w:r w:rsidRPr="00BF4A75">
        <w:rPr>
          <w:rFonts w:ascii="Times New Roman"/>
          <w:color w:val="000000"/>
          <w:spacing w:val="59"/>
          <w:sz w:val="24"/>
          <w:lang w:val="es-CO"/>
          <w:rPrChange w:id="31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19" w:author="MARTHA  CERVANTES DIAZ" w:date="2023-01-02T08:54:00Z">
            <w:rPr>
              <w:rFonts w:ascii="UHJQMA+A030-Reg"/>
              <w:color w:val="000000"/>
              <w:sz w:val="24"/>
            </w:rPr>
          </w:rPrChange>
        </w:rPr>
        <w:t>.</w:t>
      </w:r>
      <w:r w:rsidRPr="00BF4A75">
        <w:rPr>
          <w:rFonts w:ascii="Times New Roman"/>
          <w:color w:val="000000"/>
          <w:spacing w:val="59"/>
          <w:sz w:val="24"/>
          <w:lang w:val="es-CO"/>
          <w:rPrChange w:id="32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21" w:author="MARTHA  CERVANTES DIAZ" w:date="2023-01-02T08:54:00Z">
            <w:rPr>
              <w:rFonts w:ascii="UHJQMA+A030-Reg"/>
              <w:color w:val="000000"/>
              <w:sz w:val="24"/>
            </w:rPr>
          </w:rPrChange>
        </w:rPr>
        <w:t>.</w:t>
      </w:r>
      <w:r w:rsidRPr="00BF4A75">
        <w:rPr>
          <w:rFonts w:ascii="Times New Roman"/>
          <w:color w:val="000000"/>
          <w:spacing w:val="59"/>
          <w:sz w:val="24"/>
          <w:lang w:val="es-CO"/>
          <w:rPrChange w:id="32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23" w:author="MARTHA  CERVANTES DIAZ" w:date="2023-01-02T08:54:00Z">
            <w:rPr>
              <w:rFonts w:ascii="UHJQMA+A030-Reg"/>
              <w:color w:val="000000"/>
              <w:sz w:val="24"/>
            </w:rPr>
          </w:rPrChange>
        </w:rPr>
        <w:t>.</w:t>
      </w:r>
      <w:r w:rsidRPr="00BF4A75">
        <w:rPr>
          <w:rFonts w:ascii="Times New Roman"/>
          <w:color w:val="000000"/>
          <w:spacing w:val="59"/>
          <w:sz w:val="24"/>
          <w:lang w:val="es-CO"/>
          <w:rPrChange w:id="32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25" w:author="MARTHA  CERVANTES DIAZ" w:date="2023-01-02T08:54:00Z">
            <w:rPr>
              <w:rFonts w:ascii="UHJQMA+A030-Reg"/>
              <w:color w:val="000000"/>
              <w:sz w:val="24"/>
            </w:rPr>
          </w:rPrChange>
        </w:rPr>
        <w:t>.</w:t>
      </w:r>
      <w:r w:rsidRPr="00BF4A75">
        <w:rPr>
          <w:rFonts w:ascii="Times New Roman"/>
          <w:color w:val="000000"/>
          <w:spacing w:val="59"/>
          <w:sz w:val="24"/>
          <w:lang w:val="es-CO"/>
          <w:rPrChange w:id="32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27" w:author="MARTHA  CERVANTES DIAZ" w:date="2023-01-02T08:54:00Z">
            <w:rPr>
              <w:rFonts w:ascii="UHJQMA+A030-Reg"/>
              <w:color w:val="000000"/>
              <w:sz w:val="24"/>
            </w:rPr>
          </w:rPrChange>
        </w:rPr>
        <w:t>.</w:t>
      </w:r>
      <w:r w:rsidRPr="00BF4A75">
        <w:rPr>
          <w:rFonts w:ascii="Times New Roman"/>
          <w:color w:val="000000"/>
          <w:spacing w:val="59"/>
          <w:sz w:val="24"/>
          <w:lang w:val="es-CO"/>
          <w:rPrChange w:id="3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29" w:author="MARTHA  CERVANTES DIAZ" w:date="2023-01-02T08:54:00Z">
            <w:rPr>
              <w:rFonts w:ascii="UHJQMA+A030-Reg"/>
              <w:color w:val="000000"/>
              <w:sz w:val="24"/>
            </w:rPr>
          </w:rPrChange>
        </w:rPr>
        <w:t>.</w:t>
      </w:r>
      <w:r w:rsidRPr="00BF4A75">
        <w:rPr>
          <w:rFonts w:ascii="Times New Roman"/>
          <w:color w:val="000000"/>
          <w:spacing w:val="59"/>
          <w:sz w:val="24"/>
          <w:lang w:val="es-CO"/>
          <w:rPrChange w:id="3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31" w:author="MARTHA  CERVANTES DIAZ" w:date="2023-01-02T08:54:00Z">
            <w:rPr>
              <w:rFonts w:ascii="UHJQMA+A030-Reg"/>
              <w:color w:val="000000"/>
              <w:sz w:val="24"/>
            </w:rPr>
          </w:rPrChange>
        </w:rPr>
        <w:t>.</w:t>
      </w:r>
      <w:r w:rsidRPr="00BF4A75">
        <w:rPr>
          <w:rFonts w:ascii="Times New Roman"/>
          <w:color w:val="000000"/>
          <w:spacing w:val="59"/>
          <w:sz w:val="24"/>
          <w:lang w:val="es-CO"/>
          <w:rPrChange w:id="3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33" w:author="MARTHA  CERVANTES DIAZ" w:date="2023-01-02T08:54:00Z">
            <w:rPr>
              <w:rFonts w:ascii="UHJQMA+A030-Reg"/>
              <w:color w:val="000000"/>
              <w:sz w:val="24"/>
            </w:rPr>
          </w:rPrChange>
        </w:rPr>
        <w:t>.</w:t>
      </w:r>
      <w:r w:rsidRPr="00BF4A75">
        <w:rPr>
          <w:rFonts w:ascii="Times New Roman"/>
          <w:color w:val="000000"/>
          <w:spacing w:val="59"/>
          <w:sz w:val="24"/>
          <w:lang w:val="es-CO"/>
          <w:rPrChange w:id="33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35" w:author="MARTHA  CERVANTES DIAZ" w:date="2023-01-02T08:54:00Z">
            <w:rPr>
              <w:rFonts w:ascii="UHJQMA+A030-Reg"/>
              <w:color w:val="000000"/>
              <w:sz w:val="24"/>
            </w:rPr>
          </w:rPrChange>
        </w:rPr>
        <w:t>.</w:t>
      </w:r>
      <w:r w:rsidRPr="00BF4A75">
        <w:rPr>
          <w:rFonts w:ascii="Times New Roman"/>
          <w:color w:val="000000"/>
          <w:spacing w:val="59"/>
          <w:sz w:val="24"/>
          <w:lang w:val="es-CO"/>
          <w:rPrChange w:id="33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37" w:author="MARTHA  CERVANTES DIAZ" w:date="2023-01-02T08:54:00Z">
            <w:rPr>
              <w:rFonts w:ascii="UHJQMA+A030-Reg"/>
              <w:color w:val="000000"/>
              <w:sz w:val="24"/>
            </w:rPr>
          </w:rPrChange>
        </w:rPr>
        <w:t>.</w:t>
      </w:r>
      <w:r w:rsidRPr="00BF4A75">
        <w:rPr>
          <w:rFonts w:ascii="Times New Roman"/>
          <w:color w:val="000000"/>
          <w:spacing w:val="59"/>
          <w:sz w:val="24"/>
          <w:lang w:val="es-CO"/>
          <w:rPrChange w:id="33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39" w:author="MARTHA  CERVANTES DIAZ" w:date="2023-01-02T08:54:00Z">
            <w:rPr>
              <w:rFonts w:ascii="UHJQMA+A030-Reg"/>
              <w:color w:val="000000"/>
              <w:sz w:val="24"/>
            </w:rPr>
          </w:rPrChange>
        </w:rPr>
        <w:t>.</w:t>
      </w:r>
      <w:r w:rsidRPr="00BF4A75">
        <w:rPr>
          <w:rFonts w:ascii="Times New Roman"/>
          <w:color w:val="000000"/>
          <w:spacing w:val="59"/>
          <w:sz w:val="24"/>
          <w:lang w:val="es-CO"/>
          <w:rPrChange w:id="34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41" w:author="MARTHA  CERVANTES DIAZ" w:date="2023-01-02T08:54:00Z">
            <w:rPr>
              <w:rFonts w:ascii="UHJQMA+A030-Reg"/>
              <w:color w:val="000000"/>
              <w:sz w:val="24"/>
            </w:rPr>
          </w:rPrChange>
        </w:rPr>
        <w:t>.</w:t>
      </w:r>
      <w:r w:rsidRPr="00BF4A75">
        <w:rPr>
          <w:rFonts w:ascii="Times New Roman"/>
          <w:color w:val="000000"/>
          <w:spacing w:val="59"/>
          <w:sz w:val="24"/>
          <w:lang w:val="es-CO"/>
          <w:rPrChange w:id="34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43" w:author="MARTHA  CERVANTES DIAZ" w:date="2023-01-02T08:54:00Z">
            <w:rPr>
              <w:rFonts w:ascii="UHJQMA+A030-Reg"/>
              <w:color w:val="000000"/>
              <w:sz w:val="24"/>
            </w:rPr>
          </w:rPrChange>
        </w:rPr>
        <w:t>.</w:t>
      </w:r>
      <w:r w:rsidRPr="00BF4A75">
        <w:rPr>
          <w:rFonts w:ascii="Times New Roman"/>
          <w:color w:val="000000"/>
          <w:spacing w:val="59"/>
          <w:sz w:val="24"/>
          <w:lang w:val="es-CO"/>
          <w:rPrChange w:id="34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45" w:author="MARTHA  CERVANTES DIAZ" w:date="2023-01-02T08:54:00Z">
            <w:rPr>
              <w:rFonts w:ascii="UHJQMA+A030-Reg"/>
              <w:color w:val="000000"/>
              <w:sz w:val="24"/>
            </w:rPr>
          </w:rPrChange>
        </w:rPr>
        <w:t>.</w:t>
      </w:r>
    </w:p>
    <w:p w14:paraId="044D5AD8" w14:textId="77777777" w:rsidR="001D4206" w:rsidRPr="00BF4A75" w:rsidRDefault="00000000">
      <w:pPr>
        <w:framePr w:w="373" w:wrap="auto" w:hAnchor="text" w:x="1440" w:y="4129"/>
        <w:widowControl w:val="0"/>
        <w:autoSpaceDE w:val="0"/>
        <w:autoSpaceDN w:val="0"/>
        <w:spacing w:before="0" w:after="0" w:line="278" w:lineRule="exact"/>
        <w:jc w:val="left"/>
        <w:rPr>
          <w:rFonts w:ascii="Times New Roman"/>
          <w:color w:val="000000"/>
          <w:sz w:val="24"/>
          <w:lang w:val="es-CO"/>
          <w:rPrChange w:id="346" w:author="MARTHA  CERVANTES DIAZ" w:date="2023-01-02T08:54:00Z">
            <w:rPr>
              <w:rFonts w:ascii="Times New Roman"/>
              <w:color w:val="000000"/>
              <w:sz w:val="24"/>
            </w:rPr>
          </w:rPrChange>
        </w:rPr>
      </w:pPr>
      <w:r w:rsidRPr="00BF4A75">
        <w:rPr>
          <w:rFonts w:ascii="JKVKLP+A030-Bol"/>
          <w:color w:val="000000"/>
          <w:sz w:val="24"/>
          <w:lang w:val="es-CO"/>
          <w:rPrChange w:id="347" w:author="MARTHA  CERVANTES DIAZ" w:date="2023-01-02T08:54:00Z">
            <w:rPr>
              <w:rFonts w:ascii="JKVKLP+A030-Bol"/>
              <w:color w:val="000000"/>
              <w:sz w:val="24"/>
            </w:rPr>
          </w:rPrChange>
        </w:rPr>
        <w:t>4</w:t>
      </w:r>
    </w:p>
    <w:p w14:paraId="26A2CB5D" w14:textId="77777777" w:rsidR="001D4206" w:rsidRPr="00BF4A75" w:rsidRDefault="00000000">
      <w:pPr>
        <w:framePr w:w="3160" w:wrap="auto" w:hAnchor="text" w:x="1791" w:y="4129"/>
        <w:widowControl w:val="0"/>
        <w:autoSpaceDE w:val="0"/>
        <w:autoSpaceDN w:val="0"/>
        <w:spacing w:before="0" w:after="0" w:line="278" w:lineRule="exact"/>
        <w:jc w:val="left"/>
        <w:rPr>
          <w:rFonts w:ascii="Times New Roman"/>
          <w:color w:val="000000"/>
          <w:sz w:val="24"/>
          <w:lang w:val="es-CO"/>
          <w:rPrChange w:id="348" w:author="MARTHA  CERVANTES DIAZ" w:date="2023-01-02T08:54:00Z">
            <w:rPr>
              <w:rFonts w:ascii="Times New Roman"/>
              <w:color w:val="000000"/>
              <w:sz w:val="24"/>
            </w:rPr>
          </w:rPrChange>
        </w:rPr>
      </w:pPr>
      <w:r w:rsidRPr="00BF4A75">
        <w:rPr>
          <w:rFonts w:ascii="JKVKLP+A030-Bol"/>
          <w:color w:val="000000"/>
          <w:spacing w:val="-2"/>
          <w:sz w:val="24"/>
          <w:lang w:val="es-CO"/>
          <w:rPrChange w:id="349" w:author="MARTHA  CERVANTES DIAZ" w:date="2023-01-02T08:54:00Z">
            <w:rPr>
              <w:rFonts w:ascii="JKVKLP+A030-Bol"/>
              <w:color w:val="000000"/>
              <w:spacing w:val="-2"/>
              <w:sz w:val="24"/>
            </w:rPr>
          </w:rPrChange>
        </w:rPr>
        <w:t>MARCO</w:t>
      </w:r>
      <w:r w:rsidRPr="00BF4A75">
        <w:rPr>
          <w:rFonts w:ascii="Times New Roman"/>
          <w:color w:val="000000"/>
          <w:spacing w:val="7"/>
          <w:sz w:val="24"/>
          <w:lang w:val="es-CO"/>
          <w:rPrChange w:id="350"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351"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352" w:author="MARTHA  CERVANTES DIAZ" w:date="2023-01-02T08:54:00Z">
            <w:rPr>
              <w:rFonts w:ascii="Times New Roman"/>
              <w:color w:val="000000"/>
              <w:spacing w:val="7"/>
              <w:sz w:val="24"/>
            </w:rPr>
          </w:rPrChange>
        </w:rPr>
        <w:t xml:space="preserve"> </w:t>
      </w:r>
      <w:r w:rsidRPr="00BF4A75">
        <w:rPr>
          <w:rFonts w:ascii="JKVKLP+A030-Bol"/>
          <w:color w:val="000000"/>
          <w:sz w:val="24"/>
          <w:lang w:val="es-CO"/>
          <w:rPrChange w:id="353" w:author="MARTHA  CERVANTES DIAZ" w:date="2023-01-02T08:54:00Z">
            <w:rPr>
              <w:rFonts w:ascii="JKVKLP+A030-Bol"/>
              <w:color w:val="000000"/>
              <w:sz w:val="24"/>
            </w:rPr>
          </w:rPrChange>
        </w:rPr>
        <w:t>REFERENCIA</w:t>
      </w:r>
    </w:p>
    <w:p w14:paraId="4E607FC8" w14:textId="77777777" w:rsidR="001D4206" w:rsidRPr="00BF4A75" w:rsidRDefault="00000000">
      <w:pPr>
        <w:framePr w:w="373" w:wrap="auto" w:hAnchor="text" w:x="10667" w:y="4129"/>
        <w:widowControl w:val="0"/>
        <w:autoSpaceDE w:val="0"/>
        <w:autoSpaceDN w:val="0"/>
        <w:spacing w:before="0" w:after="0" w:line="278" w:lineRule="exact"/>
        <w:jc w:val="left"/>
        <w:rPr>
          <w:rFonts w:ascii="Times New Roman"/>
          <w:color w:val="000000"/>
          <w:sz w:val="24"/>
          <w:lang w:val="es-CO"/>
          <w:rPrChange w:id="354" w:author="MARTHA  CERVANTES DIAZ" w:date="2023-01-02T08:54:00Z">
            <w:rPr>
              <w:rFonts w:ascii="Times New Roman"/>
              <w:color w:val="000000"/>
              <w:sz w:val="24"/>
            </w:rPr>
          </w:rPrChange>
        </w:rPr>
      </w:pPr>
      <w:r w:rsidRPr="00BF4A75">
        <w:rPr>
          <w:rFonts w:ascii="JKVKLP+A030-Bol"/>
          <w:color w:val="000000"/>
          <w:sz w:val="24"/>
          <w:lang w:val="es-CO"/>
          <w:rPrChange w:id="355" w:author="MARTHA  CERVANTES DIAZ" w:date="2023-01-02T08:54:00Z">
            <w:rPr>
              <w:rFonts w:ascii="JKVKLP+A030-Bol"/>
              <w:color w:val="000000"/>
              <w:sz w:val="24"/>
            </w:rPr>
          </w:rPrChange>
        </w:rPr>
        <w:t>4</w:t>
      </w:r>
    </w:p>
    <w:p w14:paraId="6713030E" w14:textId="77777777" w:rsidR="001D4206" w:rsidRPr="00BF4A75" w:rsidRDefault="00000000">
      <w:pPr>
        <w:framePr w:w="373" w:wrap="auto" w:hAnchor="text" w:x="10667" w:y="4129"/>
        <w:widowControl w:val="0"/>
        <w:autoSpaceDE w:val="0"/>
        <w:autoSpaceDN w:val="0"/>
        <w:spacing w:before="10" w:after="0" w:line="275" w:lineRule="exact"/>
        <w:jc w:val="left"/>
        <w:rPr>
          <w:rFonts w:ascii="Times New Roman"/>
          <w:color w:val="000000"/>
          <w:sz w:val="24"/>
          <w:lang w:val="es-CO"/>
          <w:rPrChange w:id="356" w:author="MARTHA  CERVANTES DIAZ" w:date="2023-01-02T08:54:00Z">
            <w:rPr>
              <w:rFonts w:ascii="Times New Roman"/>
              <w:color w:val="000000"/>
              <w:sz w:val="24"/>
            </w:rPr>
          </w:rPrChange>
        </w:rPr>
      </w:pPr>
      <w:r w:rsidRPr="00BF4A75">
        <w:rPr>
          <w:rFonts w:ascii="UHJQMA+A030-Reg"/>
          <w:color w:val="000000"/>
          <w:sz w:val="24"/>
          <w:lang w:val="es-CO"/>
          <w:rPrChange w:id="357" w:author="MARTHA  CERVANTES DIAZ" w:date="2023-01-02T08:54:00Z">
            <w:rPr>
              <w:rFonts w:ascii="UHJQMA+A030-Reg"/>
              <w:color w:val="000000"/>
              <w:sz w:val="24"/>
            </w:rPr>
          </w:rPrChange>
        </w:rPr>
        <w:t>4</w:t>
      </w:r>
    </w:p>
    <w:p w14:paraId="5F692366"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58" w:author="MARTHA  CERVANTES DIAZ" w:date="2023-01-02T08:54:00Z">
            <w:rPr>
              <w:rFonts w:ascii="Times New Roman"/>
              <w:color w:val="000000"/>
              <w:sz w:val="24"/>
            </w:rPr>
          </w:rPrChange>
        </w:rPr>
      </w:pPr>
      <w:r w:rsidRPr="00BF4A75">
        <w:rPr>
          <w:rFonts w:ascii="UHJQMA+A030-Reg"/>
          <w:color w:val="000000"/>
          <w:sz w:val="24"/>
          <w:lang w:val="es-CO"/>
          <w:rPrChange w:id="359" w:author="MARTHA  CERVANTES DIAZ" w:date="2023-01-02T08:54:00Z">
            <w:rPr>
              <w:rFonts w:ascii="UHJQMA+A030-Reg"/>
              <w:color w:val="000000"/>
              <w:sz w:val="24"/>
            </w:rPr>
          </w:rPrChange>
        </w:rPr>
        <w:t>5</w:t>
      </w:r>
    </w:p>
    <w:p w14:paraId="5F7FEECC"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60" w:author="MARTHA  CERVANTES DIAZ" w:date="2023-01-02T08:54:00Z">
            <w:rPr>
              <w:rFonts w:ascii="Times New Roman"/>
              <w:color w:val="000000"/>
              <w:sz w:val="24"/>
            </w:rPr>
          </w:rPrChange>
        </w:rPr>
      </w:pPr>
      <w:r w:rsidRPr="00BF4A75">
        <w:rPr>
          <w:rFonts w:ascii="UHJQMA+A030-Reg"/>
          <w:color w:val="000000"/>
          <w:sz w:val="24"/>
          <w:lang w:val="es-CO"/>
          <w:rPrChange w:id="361" w:author="MARTHA  CERVANTES DIAZ" w:date="2023-01-02T08:54:00Z">
            <w:rPr>
              <w:rFonts w:ascii="UHJQMA+A030-Reg"/>
              <w:color w:val="000000"/>
              <w:sz w:val="24"/>
            </w:rPr>
          </w:rPrChange>
        </w:rPr>
        <w:t>6</w:t>
      </w:r>
    </w:p>
    <w:p w14:paraId="49F8F3C8"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62" w:author="MARTHA  CERVANTES DIAZ" w:date="2023-01-02T08:54:00Z">
            <w:rPr>
              <w:rFonts w:ascii="Times New Roman"/>
              <w:color w:val="000000"/>
              <w:sz w:val="24"/>
            </w:rPr>
          </w:rPrChange>
        </w:rPr>
      </w:pPr>
      <w:r w:rsidRPr="00BF4A75">
        <w:rPr>
          <w:rFonts w:ascii="UHJQMA+A030-Reg"/>
          <w:color w:val="000000"/>
          <w:sz w:val="24"/>
          <w:lang w:val="es-CO"/>
          <w:rPrChange w:id="363" w:author="MARTHA  CERVANTES DIAZ" w:date="2023-01-02T08:54:00Z">
            <w:rPr>
              <w:rFonts w:ascii="UHJQMA+A030-Reg"/>
              <w:color w:val="000000"/>
              <w:sz w:val="24"/>
            </w:rPr>
          </w:rPrChange>
        </w:rPr>
        <w:t>6</w:t>
      </w:r>
    </w:p>
    <w:p w14:paraId="6EAD1A2B"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64" w:author="MARTHA  CERVANTES DIAZ" w:date="2023-01-02T08:54:00Z">
            <w:rPr>
              <w:rFonts w:ascii="Times New Roman"/>
              <w:color w:val="000000"/>
              <w:sz w:val="24"/>
            </w:rPr>
          </w:rPrChange>
        </w:rPr>
      </w:pPr>
      <w:r w:rsidRPr="00BF4A75">
        <w:rPr>
          <w:rFonts w:ascii="UHJQMA+A030-Reg"/>
          <w:color w:val="000000"/>
          <w:sz w:val="24"/>
          <w:lang w:val="es-CO"/>
          <w:rPrChange w:id="365" w:author="MARTHA  CERVANTES DIAZ" w:date="2023-01-02T08:54:00Z">
            <w:rPr>
              <w:rFonts w:ascii="UHJQMA+A030-Reg"/>
              <w:color w:val="000000"/>
              <w:sz w:val="24"/>
            </w:rPr>
          </w:rPrChange>
        </w:rPr>
        <w:t>6</w:t>
      </w:r>
    </w:p>
    <w:p w14:paraId="01D1CDA6"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66" w:author="MARTHA  CERVANTES DIAZ" w:date="2023-01-02T08:54:00Z">
            <w:rPr>
              <w:rFonts w:ascii="Times New Roman"/>
              <w:color w:val="000000"/>
              <w:sz w:val="24"/>
            </w:rPr>
          </w:rPrChange>
        </w:rPr>
      </w:pPr>
      <w:r w:rsidRPr="00BF4A75">
        <w:rPr>
          <w:rFonts w:ascii="UHJQMA+A030-Reg"/>
          <w:color w:val="000000"/>
          <w:sz w:val="24"/>
          <w:lang w:val="es-CO"/>
          <w:rPrChange w:id="367" w:author="MARTHA  CERVANTES DIAZ" w:date="2023-01-02T08:54:00Z">
            <w:rPr>
              <w:rFonts w:ascii="UHJQMA+A030-Reg"/>
              <w:color w:val="000000"/>
              <w:sz w:val="24"/>
            </w:rPr>
          </w:rPrChange>
        </w:rPr>
        <w:t>6</w:t>
      </w:r>
    </w:p>
    <w:p w14:paraId="68CB0DAD"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68" w:author="MARTHA  CERVANTES DIAZ" w:date="2023-01-02T08:54:00Z">
            <w:rPr>
              <w:rFonts w:ascii="Times New Roman"/>
              <w:color w:val="000000"/>
              <w:sz w:val="24"/>
            </w:rPr>
          </w:rPrChange>
        </w:rPr>
      </w:pPr>
      <w:r w:rsidRPr="00BF4A75">
        <w:rPr>
          <w:rFonts w:ascii="UHJQMA+A030-Reg"/>
          <w:color w:val="000000"/>
          <w:sz w:val="24"/>
          <w:lang w:val="es-CO"/>
          <w:rPrChange w:id="369" w:author="MARTHA  CERVANTES DIAZ" w:date="2023-01-02T08:54:00Z">
            <w:rPr>
              <w:rFonts w:ascii="UHJQMA+A030-Reg"/>
              <w:color w:val="000000"/>
              <w:sz w:val="24"/>
            </w:rPr>
          </w:rPrChange>
        </w:rPr>
        <w:t>6</w:t>
      </w:r>
    </w:p>
    <w:p w14:paraId="50D8A4C7"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70" w:author="MARTHA  CERVANTES DIAZ" w:date="2023-01-02T08:54:00Z">
            <w:rPr>
              <w:rFonts w:ascii="Times New Roman"/>
              <w:color w:val="000000"/>
              <w:sz w:val="24"/>
            </w:rPr>
          </w:rPrChange>
        </w:rPr>
      </w:pPr>
      <w:r w:rsidRPr="00BF4A75">
        <w:rPr>
          <w:rFonts w:ascii="UHJQMA+A030-Reg"/>
          <w:color w:val="000000"/>
          <w:sz w:val="24"/>
          <w:lang w:val="es-CO"/>
          <w:rPrChange w:id="371" w:author="MARTHA  CERVANTES DIAZ" w:date="2023-01-02T08:54:00Z">
            <w:rPr>
              <w:rFonts w:ascii="UHJQMA+A030-Reg"/>
              <w:color w:val="000000"/>
              <w:sz w:val="24"/>
            </w:rPr>
          </w:rPrChange>
        </w:rPr>
        <w:t>6</w:t>
      </w:r>
    </w:p>
    <w:p w14:paraId="22364B99"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72" w:author="MARTHA  CERVANTES DIAZ" w:date="2023-01-02T08:54:00Z">
            <w:rPr>
              <w:rFonts w:ascii="Times New Roman"/>
              <w:color w:val="000000"/>
              <w:sz w:val="24"/>
            </w:rPr>
          </w:rPrChange>
        </w:rPr>
      </w:pPr>
      <w:r w:rsidRPr="00BF4A75">
        <w:rPr>
          <w:rFonts w:ascii="UHJQMA+A030-Reg"/>
          <w:color w:val="000000"/>
          <w:sz w:val="24"/>
          <w:lang w:val="es-CO"/>
          <w:rPrChange w:id="373" w:author="MARTHA  CERVANTES DIAZ" w:date="2023-01-02T08:54:00Z">
            <w:rPr>
              <w:rFonts w:ascii="UHJQMA+A030-Reg"/>
              <w:color w:val="000000"/>
              <w:sz w:val="24"/>
            </w:rPr>
          </w:rPrChange>
        </w:rPr>
        <w:t>6</w:t>
      </w:r>
    </w:p>
    <w:p w14:paraId="17FEF63D"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74" w:author="MARTHA  CERVANTES DIAZ" w:date="2023-01-02T08:54:00Z">
            <w:rPr>
              <w:rFonts w:ascii="Times New Roman"/>
              <w:color w:val="000000"/>
              <w:sz w:val="24"/>
            </w:rPr>
          </w:rPrChange>
        </w:rPr>
      </w:pPr>
      <w:r w:rsidRPr="00BF4A75">
        <w:rPr>
          <w:rFonts w:ascii="UHJQMA+A030-Reg"/>
          <w:color w:val="000000"/>
          <w:sz w:val="24"/>
          <w:lang w:val="es-CO"/>
          <w:rPrChange w:id="375" w:author="MARTHA  CERVANTES DIAZ" w:date="2023-01-02T08:54:00Z">
            <w:rPr>
              <w:rFonts w:ascii="UHJQMA+A030-Reg"/>
              <w:color w:val="000000"/>
              <w:sz w:val="24"/>
            </w:rPr>
          </w:rPrChange>
        </w:rPr>
        <w:t>6</w:t>
      </w:r>
    </w:p>
    <w:p w14:paraId="2B394AD8" w14:textId="77777777" w:rsidR="001D4206" w:rsidRPr="00BF4A75" w:rsidRDefault="00000000">
      <w:pPr>
        <w:framePr w:w="373" w:wrap="auto" w:hAnchor="text" w:x="10667" w:y="4129"/>
        <w:widowControl w:val="0"/>
        <w:autoSpaceDE w:val="0"/>
        <w:autoSpaceDN w:val="0"/>
        <w:spacing w:before="13" w:after="0" w:line="275" w:lineRule="exact"/>
        <w:jc w:val="left"/>
        <w:rPr>
          <w:rFonts w:ascii="Times New Roman"/>
          <w:color w:val="000000"/>
          <w:sz w:val="24"/>
          <w:lang w:val="es-CO"/>
          <w:rPrChange w:id="376" w:author="MARTHA  CERVANTES DIAZ" w:date="2023-01-02T08:54:00Z">
            <w:rPr>
              <w:rFonts w:ascii="Times New Roman"/>
              <w:color w:val="000000"/>
              <w:sz w:val="24"/>
            </w:rPr>
          </w:rPrChange>
        </w:rPr>
      </w:pPr>
      <w:r w:rsidRPr="00BF4A75">
        <w:rPr>
          <w:rFonts w:ascii="UHJQMA+A030-Reg"/>
          <w:color w:val="000000"/>
          <w:sz w:val="24"/>
          <w:lang w:val="es-CO"/>
          <w:rPrChange w:id="377" w:author="MARTHA  CERVANTES DIAZ" w:date="2023-01-02T08:54:00Z">
            <w:rPr>
              <w:rFonts w:ascii="UHJQMA+A030-Reg"/>
              <w:color w:val="000000"/>
              <w:sz w:val="24"/>
            </w:rPr>
          </w:rPrChange>
        </w:rPr>
        <w:t>7</w:t>
      </w:r>
    </w:p>
    <w:p w14:paraId="4FF8FB49" w14:textId="77777777" w:rsidR="001D4206" w:rsidRPr="00BF4A75" w:rsidRDefault="00000000">
      <w:pPr>
        <w:framePr w:w="373" w:wrap="auto" w:hAnchor="text" w:x="1791" w:y="4417"/>
        <w:widowControl w:val="0"/>
        <w:autoSpaceDE w:val="0"/>
        <w:autoSpaceDN w:val="0"/>
        <w:spacing w:before="0" w:after="0" w:line="275" w:lineRule="exact"/>
        <w:jc w:val="left"/>
        <w:rPr>
          <w:rFonts w:ascii="Times New Roman"/>
          <w:color w:val="000000"/>
          <w:sz w:val="24"/>
          <w:lang w:val="es-CO"/>
          <w:rPrChange w:id="378" w:author="MARTHA  CERVANTES DIAZ" w:date="2023-01-02T08:54:00Z">
            <w:rPr>
              <w:rFonts w:ascii="Times New Roman"/>
              <w:color w:val="000000"/>
              <w:sz w:val="24"/>
            </w:rPr>
          </w:rPrChange>
        </w:rPr>
      </w:pPr>
      <w:r w:rsidRPr="00BF4A75">
        <w:rPr>
          <w:rFonts w:ascii="UHJQMA+A030-Reg"/>
          <w:color w:val="000000"/>
          <w:sz w:val="24"/>
          <w:lang w:val="es-CO"/>
          <w:rPrChange w:id="379" w:author="MARTHA  CERVANTES DIAZ" w:date="2023-01-02T08:54:00Z">
            <w:rPr>
              <w:rFonts w:ascii="UHJQMA+A030-Reg"/>
              <w:color w:val="000000"/>
              <w:sz w:val="24"/>
            </w:rPr>
          </w:rPrChange>
        </w:rPr>
        <w:t>4</w:t>
      </w:r>
    </w:p>
    <w:p w14:paraId="1DCD0FEA" w14:textId="77777777" w:rsidR="001D4206" w:rsidRPr="00BF4A75" w:rsidRDefault="00000000">
      <w:pPr>
        <w:framePr w:w="8625" w:wrap="auto" w:hAnchor="text" w:x="1924" w:y="4417"/>
        <w:widowControl w:val="0"/>
        <w:autoSpaceDE w:val="0"/>
        <w:autoSpaceDN w:val="0"/>
        <w:spacing w:before="0" w:after="0" w:line="275" w:lineRule="exact"/>
        <w:jc w:val="left"/>
        <w:rPr>
          <w:rFonts w:ascii="Times New Roman"/>
          <w:color w:val="000000"/>
          <w:sz w:val="24"/>
          <w:lang w:val="es-CO"/>
          <w:rPrChange w:id="380" w:author="MARTHA  CERVANTES DIAZ" w:date="2023-01-02T08:54:00Z">
            <w:rPr>
              <w:rFonts w:ascii="Times New Roman"/>
              <w:color w:val="000000"/>
              <w:sz w:val="24"/>
            </w:rPr>
          </w:rPrChange>
        </w:rPr>
      </w:pPr>
      <w:r w:rsidRPr="00BF4A75">
        <w:rPr>
          <w:rFonts w:ascii="UHJQMA+A030-Reg"/>
          <w:color w:val="000000"/>
          <w:sz w:val="24"/>
          <w:lang w:val="es-CO"/>
          <w:rPrChange w:id="381" w:author="MARTHA  CERVANTES DIAZ" w:date="2023-01-02T08:54:00Z">
            <w:rPr>
              <w:rFonts w:ascii="UHJQMA+A030-Reg"/>
              <w:color w:val="000000"/>
              <w:sz w:val="24"/>
            </w:rPr>
          </w:rPrChange>
        </w:rPr>
        <w:t>.1</w:t>
      </w:r>
      <w:r w:rsidRPr="00BF4A75">
        <w:rPr>
          <w:rFonts w:ascii="Times New Roman"/>
          <w:color w:val="000000"/>
          <w:spacing w:val="146"/>
          <w:sz w:val="24"/>
          <w:lang w:val="es-CO"/>
          <w:rPrChange w:id="382" w:author="MARTHA  CERVANTES DIAZ" w:date="2023-01-02T08:54:00Z">
            <w:rPr>
              <w:rFonts w:ascii="Times New Roman"/>
              <w:color w:val="000000"/>
              <w:spacing w:val="146"/>
              <w:sz w:val="24"/>
            </w:rPr>
          </w:rPrChange>
        </w:rPr>
        <w:t xml:space="preserve"> </w:t>
      </w:r>
      <w:r w:rsidRPr="00BF4A75">
        <w:rPr>
          <w:rFonts w:ascii="UHJQMA+A030-Reg" w:hAnsi="UHJQMA+A030-Reg" w:cs="UHJQMA+A030-Reg"/>
          <w:color w:val="000000"/>
          <w:spacing w:val="-4"/>
          <w:sz w:val="24"/>
          <w:lang w:val="es-CO"/>
          <w:rPrChange w:id="383" w:author="MARTHA  CERVANTES DIAZ" w:date="2023-01-02T08:54:00Z">
            <w:rPr>
              <w:rFonts w:ascii="UHJQMA+A030-Reg" w:hAnsi="UHJQMA+A030-Reg" w:cs="UHJQMA+A030-Reg"/>
              <w:color w:val="000000"/>
              <w:spacing w:val="-4"/>
              <w:sz w:val="24"/>
            </w:rPr>
          </w:rPrChange>
        </w:rPr>
        <w:t>COMPUTACIÓN</w:t>
      </w:r>
      <w:r w:rsidRPr="00BF4A75">
        <w:rPr>
          <w:rFonts w:ascii="Times New Roman"/>
          <w:color w:val="000000"/>
          <w:spacing w:val="10"/>
          <w:sz w:val="24"/>
          <w:lang w:val="es-CO"/>
          <w:rPrChange w:id="384" w:author="MARTHA  CERVANTES DIAZ" w:date="2023-01-02T08:54:00Z">
            <w:rPr>
              <w:rFonts w:ascii="Times New Roman"/>
              <w:color w:val="000000"/>
              <w:spacing w:val="10"/>
              <w:sz w:val="24"/>
            </w:rPr>
          </w:rPrChange>
        </w:rPr>
        <w:t xml:space="preserve"> </w:t>
      </w:r>
      <w:r w:rsidRPr="00BF4A75">
        <w:rPr>
          <w:rFonts w:ascii="UHJQMA+A030-Reg" w:hAnsi="UHJQMA+A030-Reg" w:cs="UHJQMA+A030-Reg"/>
          <w:color w:val="000000"/>
          <w:spacing w:val="-3"/>
          <w:sz w:val="24"/>
          <w:lang w:val="es-CO"/>
          <w:rPrChange w:id="385" w:author="MARTHA  CERVANTES DIAZ" w:date="2023-01-02T08:54:00Z">
            <w:rPr>
              <w:rFonts w:ascii="UHJQMA+A030-Reg" w:hAnsi="UHJQMA+A030-Reg" w:cs="UHJQMA+A030-Reg"/>
              <w:color w:val="000000"/>
              <w:spacing w:val="-3"/>
              <w:sz w:val="24"/>
            </w:rPr>
          </w:rPrChange>
        </w:rPr>
        <w:t>AUTONÓMICA</w:t>
      </w:r>
      <w:r w:rsidRPr="00BF4A75">
        <w:rPr>
          <w:rFonts w:ascii="Times New Roman"/>
          <w:color w:val="000000"/>
          <w:spacing w:val="155"/>
          <w:sz w:val="24"/>
          <w:lang w:val="es-CO"/>
          <w:rPrChange w:id="386" w:author="MARTHA  CERVANTES DIAZ" w:date="2023-01-02T08:54:00Z">
            <w:rPr>
              <w:rFonts w:ascii="Times New Roman"/>
              <w:color w:val="000000"/>
              <w:spacing w:val="155"/>
              <w:sz w:val="24"/>
            </w:rPr>
          </w:rPrChange>
        </w:rPr>
        <w:t xml:space="preserve"> </w:t>
      </w:r>
      <w:r w:rsidRPr="00BF4A75">
        <w:rPr>
          <w:rFonts w:ascii="UHJQMA+A030-Reg"/>
          <w:color w:val="000000"/>
          <w:sz w:val="24"/>
          <w:lang w:val="es-CO"/>
          <w:rPrChange w:id="387" w:author="MARTHA  CERVANTES DIAZ" w:date="2023-01-02T08:54:00Z">
            <w:rPr>
              <w:rFonts w:ascii="UHJQMA+A030-Reg"/>
              <w:color w:val="000000"/>
              <w:sz w:val="24"/>
            </w:rPr>
          </w:rPrChange>
        </w:rPr>
        <w:t>.</w:t>
      </w:r>
      <w:r w:rsidRPr="00BF4A75">
        <w:rPr>
          <w:rFonts w:ascii="Times New Roman"/>
          <w:color w:val="000000"/>
          <w:spacing w:val="59"/>
          <w:sz w:val="24"/>
          <w:lang w:val="es-CO"/>
          <w:rPrChange w:id="38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89" w:author="MARTHA  CERVANTES DIAZ" w:date="2023-01-02T08:54:00Z">
            <w:rPr>
              <w:rFonts w:ascii="UHJQMA+A030-Reg"/>
              <w:color w:val="000000"/>
              <w:sz w:val="24"/>
            </w:rPr>
          </w:rPrChange>
        </w:rPr>
        <w:t>.</w:t>
      </w:r>
      <w:r w:rsidRPr="00BF4A75">
        <w:rPr>
          <w:rFonts w:ascii="Times New Roman"/>
          <w:color w:val="000000"/>
          <w:spacing w:val="59"/>
          <w:sz w:val="24"/>
          <w:lang w:val="es-CO"/>
          <w:rPrChange w:id="39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91" w:author="MARTHA  CERVANTES DIAZ" w:date="2023-01-02T08:54:00Z">
            <w:rPr>
              <w:rFonts w:ascii="UHJQMA+A030-Reg"/>
              <w:color w:val="000000"/>
              <w:sz w:val="24"/>
            </w:rPr>
          </w:rPrChange>
        </w:rPr>
        <w:t>.</w:t>
      </w:r>
      <w:r w:rsidRPr="00BF4A75">
        <w:rPr>
          <w:rFonts w:ascii="Times New Roman"/>
          <w:color w:val="000000"/>
          <w:spacing w:val="59"/>
          <w:sz w:val="24"/>
          <w:lang w:val="es-CO"/>
          <w:rPrChange w:id="39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93" w:author="MARTHA  CERVANTES DIAZ" w:date="2023-01-02T08:54:00Z">
            <w:rPr>
              <w:rFonts w:ascii="UHJQMA+A030-Reg"/>
              <w:color w:val="000000"/>
              <w:sz w:val="24"/>
            </w:rPr>
          </w:rPrChange>
        </w:rPr>
        <w:t>.</w:t>
      </w:r>
      <w:r w:rsidRPr="00BF4A75">
        <w:rPr>
          <w:rFonts w:ascii="Times New Roman"/>
          <w:color w:val="000000"/>
          <w:spacing w:val="59"/>
          <w:sz w:val="24"/>
          <w:lang w:val="es-CO"/>
          <w:rPrChange w:id="3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95" w:author="MARTHA  CERVANTES DIAZ" w:date="2023-01-02T08:54:00Z">
            <w:rPr>
              <w:rFonts w:ascii="UHJQMA+A030-Reg"/>
              <w:color w:val="000000"/>
              <w:sz w:val="24"/>
            </w:rPr>
          </w:rPrChange>
        </w:rPr>
        <w:t>.</w:t>
      </w:r>
      <w:r w:rsidRPr="00BF4A75">
        <w:rPr>
          <w:rFonts w:ascii="Times New Roman"/>
          <w:color w:val="000000"/>
          <w:spacing w:val="59"/>
          <w:sz w:val="24"/>
          <w:lang w:val="es-CO"/>
          <w:rPrChange w:id="3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97" w:author="MARTHA  CERVANTES DIAZ" w:date="2023-01-02T08:54:00Z">
            <w:rPr>
              <w:rFonts w:ascii="UHJQMA+A030-Reg"/>
              <w:color w:val="000000"/>
              <w:sz w:val="24"/>
            </w:rPr>
          </w:rPrChange>
        </w:rPr>
        <w:t>.</w:t>
      </w:r>
      <w:r w:rsidRPr="00BF4A75">
        <w:rPr>
          <w:rFonts w:ascii="Times New Roman"/>
          <w:color w:val="000000"/>
          <w:spacing w:val="59"/>
          <w:sz w:val="24"/>
          <w:lang w:val="es-CO"/>
          <w:rPrChange w:id="3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399" w:author="MARTHA  CERVANTES DIAZ" w:date="2023-01-02T08:54:00Z">
            <w:rPr>
              <w:rFonts w:ascii="UHJQMA+A030-Reg"/>
              <w:color w:val="000000"/>
              <w:sz w:val="24"/>
            </w:rPr>
          </w:rPrChange>
        </w:rPr>
        <w:t>.</w:t>
      </w:r>
      <w:r w:rsidRPr="00BF4A75">
        <w:rPr>
          <w:rFonts w:ascii="Times New Roman"/>
          <w:color w:val="000000"/>
          <w:spacing w:val="59"/>
          <w:sz w:val="24"/>
          <w:lang w:val="es-CO"/>
          <w:rPrChange w:id="4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01" w:author="MARTHA  CERVANTES DIAZ" w:date="2023-01-02T08:54:00Z">
            <w:rPr>
              <w:rFonts w:ascii="UHJQMA+A030-Reg"/>
              <w:color w:val="000000"/>
              <w:sz w:val="24"/>
            </w:rPr>
          </w:rPrChange>
        </w:rPr>
        <w:t>.</w:t>
      </w:r>
      <w:r w:rsidRPr="00BF4A75">
        <w:rPr>
          <w:rFonts w:ascii="Times New Roman"/>
          <w:color w:val="000000"/>
          <w:spacing w:val="59"/>
          <w:sz w:val="24"/>
          <w:lang w:val="es-CO"/>
          <w:rPrChange w:id="4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03" w:author="MARTHA  CERVANTES DIAZ" w:date="2023-01-02T08:54:00Z">
            <w:rPr>
              <w:rFonts w:ascii="UHJQMA+A030-Reg"/>
              <w:color w:val="000000"/>
              <w:sz w:val="24"/>
            </w:rPr>
          </w:rPrChange>
        </w:rPr>
        <w:t>.</w:t>
      </w:r>
      <w:r w:rsidRPr="00BF4A75">
        <w:rPr>
          <w:rFonts w:ascii="Times New Roman"/>
          <w:color w:val="000000"/>
          <w:spacing w:val="59"/>
          <w:sz w:val="24"/>
          <w:lang w:val="es-CO"/>
          <w:rPrChange w:id="40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05" w:author="MARTHA  CERVANTES DIAZ" w:date="2023-01-02T08:54:00Z">
            <w:rPr>
              <w:rFonts w:ascii="UHJQMA+A030-Reg"/>
              <w:color w:val="000000"/>
              <w:sz w:val="24"/>
            </w:rPr>
          </w:rPrChange>
        </w:rPr>
        <w:t>.</w:t>
      </w:r>
      <w:r w:rsidRPr="00BF4A75">
        <w:rPr>
          <w:rFonts w:ascii="Times New Roman"/>
          <w:color w:val="000000"/>
          <w:spacing w:val="59"/>
          <w:sz w:val="24"/>
          <w:lang w:val="es-CO"/>
          <w:rPrChange w:id="40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07" w:author="MARTHA  CERVANTES DIAZ" w:date="2023-01-02T08:54:00Z">
            <w:rPr>
              <w:rFonts w:ascii="UHJQMA+A030-Reg"/>
              <w:color w:val="000000"/>
              <w:sz w:val="24"/>
            </w:rPr>
          </w:rPrChange>
        </w:rPr>
        <w:t>.</w:t>
      </w:r>
      <w:r w:rsidRPr="00BF4A75">
        <w:rPr>
          <w:rFonts w:ascii="Times New Roman"/>
          <w:color w:val="000000"/>
          <w:spacing w:val="59"/>
          <w:sz w:val="24"/>
          <w:lang w:val="es-CO"/>
          <w:rPrChange w:id="40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09" w:author="MARTHA  CERVANTES DIAZ" w:date="2023-01-02T08:54:00Z">
            <w:rPr>
              <w:rFonts w:ascii="UHJQMA+A030-Reg"/>
              <w:color w:val="000000"/>
              <w:sz w:val="24"/>
            </w:rPr>
          </w:rPrChange>
        </w:rPr>
        <w:t>.</w:t>
      </w:r>
      <w:r w:rsidRPr="00BF4A75">
        <w:rPr>
          <w:rFonts w:ascii="Times New Roman"/>
          <w:color w:val="000000"/>
          <w:spacing w:val="59"/>
          <w:sz w:val="24"/>
          <w:lang w:val="es-CO"/>
          <w:rPrChange w:id="41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11" w:author="MARTHA  CERVANTES DIAZ" w:date="2023-01-02T08:54:00Z">
            <w:rPr>
              <w:rFonts w:ascii="UHJQMA+A030-Reg"/>
              <w:color w:val="000000"/>
              <w:sz w:val="24"/>
            </w:rPr>
          </w:rPrChange>
        </w:rPr>
        <w:t>.</w:t>
      </w:r>
      <w:r w:rsidRPr="00BF4A75">
        <w:rPr>
          <w:rFonts w:ascii="Times New Roman"/>
          <w:color w:val="000000"/>
          <w:spacing w:val="59"/>
          <w:sz w:val="24"/>
          <w:lang w:val="es-CO"/>
          <w:rPrChange w:id="41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13" w:author="MARTHA  CERVANTES DIAZ" w:date="2023-01-02T08:54:00Z">
            <w:rPr>
              <w:rFonts w:ascii="UHJQMA+A030-Reg"/>
              <w:color w:val="000000"/>
              <w:sz w:val="24"/>
            </w:rPr>
          </w:rPrChange>
        </w:rPr>
        <w:t>.</w:t>
      </w:r>
      <w:r w:rsidRPr="00BF4A75">
        <w:rPr>
          <w:rFonts w:ascii="Times New Roman"/>
          <w:color w:val="000000"/>
          <w:spacing w:val="59"/>
          <w:sz w:val="24"/>
          <w:lang w:val="es-CO"/>
          <w:rPrChange w:id="41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15" w:author="MARTHA  CERVANTES DIAZ" w:date="2023-01-02T08:54:00Z">
            <w:rPr>
              <w:rFonts w:ascii="UHJQMA+A030-Reg"/>
              <w:color w:val="000000"/>
              <w:sz w:val="24"/>
            </w:rPr>
          </w:rPrChange>
        </w:rPr>
        <w:t>.</w:t>
      </w:r>
      <w:r w:rsidRPr="00BF4A75">
        <w:rPr>
          <w:rFonts w:ascii="Times New Roman"/>
          <w:color w:val="000000"/>
          <w:spacing w:val="59"/>
          <w:sz w:val="24"/>
          <w:lang w:val="es-CO"/>
          <w:rPrChange w:id="41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17" w:author="MARTHA  CERVANTES DIAZ" w:date="2023-01-02T08:54:00Z">
            <w:rPr>
              <w:rFonts w:ascii="UHJQMA+A030-Reg"/>
              <w:color w:val="000000"/>
              <w:sz w:val="24"/>
            </w:rPr>
          </w:rPrChange>
        </w:rPr>
        <w:t>.</w:t>
      </w:r>
      <w:r w:rsidRPr="00BF4A75">
        <w:rPr>
          <w:rFonts w:ascii="Times New Roman"/>
          <w:color w:val="000000"/>
          <w:spacing w:val="59"/>
          <w:sz w:val="24"/>
          <w:lang w:val="es-CO"/>
          <w:rPrChange w:id="41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19" w:author="MARTHA  CERVANTES DIAZ" w:date="2023-01-02T08:54:00Z">
            <w:rPr>
              <w:rFonts w:ascii="UHJQMA+A030-Reg"/>
              <w:color w:val="000000"/>
              <w:sz w:val="24"/>
            </w:rPr>
          </w:rPrChange>
        </w:rPr>
        <w:t>.</w:t>
      </w:r>
      <w:r w:rsidRPr="00BF4A75">
        <w:rPr>
          <w:rFonts w:ascii="Times New Roman"/>
          <w:color w:val="000000"/>
          <w:spacing w:val="59"/>
          <w:sz w:val="24"/>
          <w:lang w:val="es-CO"/>
          <w:rPrChange w:id="42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21" w:author="MARTHA  CERVANTES DIAZ" w:date="2023-01-02T08:54:00Z">
            <w:rPr>
              <w:rFonts w:ascii="UHJQMA+A030-Reg"/>
              <w:color w:val="000000"/>
              <w:sz w:val="24"/>
            </w:rPr>
          </w:rPrChange>
        </w:rPr>
        <w:t>.</w:t>
      </w:r>
      <w:r w:rsidRPr="00BF4A75">
        <w:rPr>
          <w:rFonts w:ascii="Times New Roman"/>
          <w:color w:val="000000"/>
          <w:spacing w:val="59"/>
          <w:sz w:val="24"/>
          <w:lang w:val="es-CO"/>
          <w:rPrChange w:id="42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23" w:author="MARTHA  CERVANTES DIAZ" w:date="2023-01-02T08:54:00Z">
            <w:rPr>
              <w:rFonts w:ascii="UHJQMA+A030-Reg"/>
              <w:color w:val="000000"/>
              <w:sz w:val="24"/>
            </w:rPr>
          </w:rPrChange>
        </w:rPr>
        <w:t>.</w:t>
      </w:r>
      <w:r w:rsidRPr="00BF4A75">
        <w:rPr>
          <w:rFonts w:ascii="Times New Roman"/>
          <w:color w:val="000000"/>
          <w:spacing w:val="59"/>
          <w:sz w:val="24"/>
          <w:lang w:val="es-CO"/>
          <w:rPrChange w:id="42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25" w:author="MARTHA  CERVANTES DIAZ" w:date="2023-01-02T08:54:00Z">
            <w:rPr>
              <w:rFonts w:ascii="UHJQMA+A030-Reg"/>
              <w:color w:val="000000"/>
              <w:sz w:val="24"/>
            </w:rPr>
          </w:rPrChange>
        </w:rPr>
        <w:t>.</w:t>
      </w:r>
      <w:r w:rsidRPr="00BF4A75">
        <w:rPr>
          <w:rFonts w:ascii="Times New Roman"/>
          <w:color w:val="000000"/>
          <w:spacing w:val="59"/>
          <w:sz w:val="24"/>
          <w:lang w:val="es-CO"/>
          <w:rPrChange w:id="42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27" w:author="MARTHA  CERVANTES DIAZ" w:date="2023-01-02T08:54:00Z">
            <w:rPr>
              <w:rFonts w:ascii="UHJQMA+A030-Reg"/>
              <w:color w:val="000000"/>
              <w:sz w:val="24"/>
            </w:rPr>
          </w:rPrChange>
        </w:rPr>
        <w:t>.</w:t>
      </w:r>
      <w:r w:rsidRPr="00BF4A75">
        <w:rPr>
          <w:rFonts w:ascii="Times New Roman"/>
          <w:color w:val="000000"/>
          <w:spacing w:val="59"/>
          <w:sz w:val="24"/>
          <w:lang w:val="es-CO"/>
          <w:rPrChange w:id="4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29" w:author="MARTHA  CERVANTES DIAZ" w:date="2023-01-02T08:54:00Z">
            <w:rPr>
              <w:rFonts w:ascii="UHJQMA+A030-Reg"/>
              <w:color w:val="000000"/>
              <w:sz w:val="24"/>
            </w:rPr>
          </w:rPrChange>
        </w:rPr>
        <w:t>.</w:t>
      </w:r>
      <w:r w:rsidRPr="00BF4A75">
        <w:rPr>
          <w:rFonts w:ascii="Times New Roman"/>
          <w:color w:val="000000"/>
          <w:spacing w:val="59"/>
          <w:sz w:val="24"/>
          <w:lang w:val="es-CO"/>
          <w:rPrChange w:id="4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31" w:author="MARTHA  CERVANTES DIAZ" w:date="2023-01-02T08:54:00Z">
            <w:rPr>
              <w:rFonts w:ascii="UHJQMA+A030-Reg"/>
              <w:color w:val="000000"/>
              <w:sz w:val="24"/>
            </w:rPr>
          </w:rPrChange>
        </w:rPr>
        <w:t>.</w:t>
      </w:r>
      <w:r w:rsidRPr="00BF4A75">
        <w:rPr>
          <w:rFonts w:ascii="Times New Roman"/>
          <w:color w:val="000000"/>
          <w:spacing w:val="59"/>
          <w:sz w:val="24"/>
          <w:lang w:val="es-CO"/>
          <w:rPrChange w:id="4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33" w:author="MARTHA  CERVANTES DIAZ" w:date="2023-01-02T08:54:00Z">
            <w:rPr>
              <w:rFonts w:ascii="UHJQMA+A030-Reg"/>
              <w:color w:val="000000"/>
              <w:sz w:val="24"/>
            </w:rPr>
          </w:rPrChange>
        </w:rPr>
        <w:t>.</w:t>
      </w:r>
    </w:p>
    <w:p w14:paraId="5EE8492A" w14:textId="77777777" w:rsidR="001D4206" w:rsidRPr="00BF4A75" w:rsidRDefault="00000000">
      <w:pPr>
        <w:framePr w:w="373" w:wrap="auto" w:hAnchor="text" w:x="2329" w:y="4706"/>
        <w:widowControl w:val="0"/>
        <w:autoSpaceDE w:val="0"/>
        <w:autoSpaceDN w:val="0"/>
        <w:spacing w:before="0" w:after="0" w:line="275" w:lineRule="exact"/>
        <w:jc w:val="left"/>
        <w:rPr>
          <w:rFonts w:ascii="Times New Roman"/>
          <w:color w:val="000000"/>
          <w:sz w:val="24"/>
          <w:lang w:val="es-CO"/>
          <w:rPrChange w:id="434" w:author="MARTHA  CERVANTES DIAZ" w:date="2023-01-02T08:54:00Z">
            <w:rPr>
              <w:rFonts w:ascii="Times New Roman"/>
              <w:color w:val="000000"/>
              <w:sz w:val="24"/>
            </w:rPr>
          </w:rPrChange>
        </w:rPr>
      </w:pPr>
      <w:r w:rsidRPr="00BF4A75">
        <w:rPr>
          <w:rFonts w:ascii="UHJQMA+A030-Reg"/>
          <w:color w:val="000000"/>
          <w:sz w:val="24"/>
          <w:lang w:val="es-CO"/>
          <w:rPrChange w:id="435" w:author="MARTHA  CERVANTES DIAZ" w:date="2023-01-02T08:54:00Z">
            <w:rPr>
              <w:rFonts w:ascii="UHJQMA+A030-Reg"/>
              <w:color w:val="000000"/>
              <w:sz w:val="24"/>
            </w:rPr>
          </w:rPrChange>
        </w:rPr>
        <w:t>4</w:t>
      </w:r>
    </w:p>
    <w:p w14:paraId="104BC333" w14:textId="77777777" w:rsidR="001D4206" w:rsidRPr="00BF4A75" w:rsidRDefault="00000000">
      <w:pPr>
        <w:framePr w:w="373" w:wrap="auto" w:hAnchor="text" w:x="2329" w:y="4706"/>
        <w:widowControl w:val="0"/>
        <w:autoSpaceDE w:val="0"/>
        <w:autoSpaceDN w:val="0"/>
        <w:spacing w:before="13" w:after="0" w:line="275" w:lineRule="exact"/>
        <w:jc w:val="left"/>
        <w:rPr>
          <w:rFonts w:ascii="Times New Roman"/>
          <w:color w:val="000000"/>
          <w:sz w:val="24"/>
          <w:lang w:val="es-CO"/>
          <w:rPrChange w:id="436" w:author="MARTHA  CERVANTES DIAZ" w:date="2023-01-02T08:54:00Z">
            <w:rPr>
              <w:rFonts w:ascii="Times New Roman"/>
              <w:color w:val="000000"/>
              <w:sz w:val="24"/>
            </w:rPr>
          </w:rPrChange>
        </w:rPr>
      </w:pPr>
      <w:r w:rsidRPr="00BF4A75">
        <w:rPr>
          <w:rFonts w:ascii="UHJQMA+A030-Reg"/>
          <w:color w:val="000000"/>
          <w:sz w:val="24"/>
          <w:lang w:val="es-CO"/>
          <w:rPrChange w:id="437" w:author="MARTHA  CERVANTES DIAZ" w:date="2023-01-02T08:54:00Z">
            <w:rPr>
              <w:rFonts w:ascii="UHJQMA+A030-Reg"/>
              <w:color w:val="000000"/>
              <w:sz w:val="24"/>
            </w:rPr>
          </w:rPrChange>
        </w:rPr>
        <w:t>4</w:t>
      </w:r>
    </w:p>
    <w:p w14:paraId="458C476E" w14:textId="77777777" w:rsidR="001D4206" w:rsidRPr="00BF4A75" w:rsidRDefault="00000000">
      <w:pPr>
        <w:framePr w:w="373" w:wrap="auto" w:hAnchor="text" w:x="2329" w:y="4706"/>
        <w:widowControl w:val="0"/>
        <w:autoSpaceDE w:val="0"/>
        <w:autoSpaceDN w:val="0"/>
        <w:spacing w:before="13" w:after="0" w:line="275" w:lineRule="exact"/>
        <w:jc w:val="left"/>
        <w:rPr>
          <w:rFonts w:ascii="Times New Roman"/>
          <w:color w:val="000000"/>
          <w:sz w:val="24"/>
          <w:lang w:val="es-CO"/>
          <w:rPrChange w:id="438" w:author="MARTHA  CERVANTES DIAZ" w:date="2023-01-02T08:54:00Z">
            <w:rPr>
              <w:rFonts w:ascii="Times New Roman"/>
              <w:color w:val="000000"/>
              <w:sz w:val="24"/>
            </w:rPr>
          </w:rPrChange>
        </w:rPr>
      </w:pPr>
      <w:r w:rsidRPr="00BF4A75">
        <w:rPr>
          <w:rFonts w:ascii="UHJQMA+A030-Reg"/>
          <w:color w:val="000000"/>
          <w:sz w:val="24"/>
          <w:lang w:val="es-CO"/>
          <w:rPrChange w:id="439" w:author="MARTHA  CERVANTES DIAZ" w:date="2023-01-02T08:54:00Z">
            <w:rPr>
              <w:rFonts w:ascii="UHJQMA+A030-Reg"/>
              <w:color w:val="000000"/>
              <w:sz w:val="24"/>
            </w:rPr>
          </w:rPrChange>
        </w:rPr>
        <w:t>4</w:t>
      </w:r>
    </w:p>
    <w:p w14:paraId="319D20E0" w14:textId="77777777" w:rsidR="001D4206" w:rsidRPr="00BF4A75" w:rsidRDefault="00000000">
      <w:pPr>
        <w:framePr w:w="8087" w:wrap="auto" w:hAnchor="text" w:x="2462" w:y="4706"/>
        <w:widowControl w:val="0"/>
        <w:autoSpaceDE w:val="0"/>
        <w:autoSpaceDN w:val="0"/>
        <w:spacing w:before="0" w:after="0" w:line="275" w:lineRule="exact"/>
        <w:jc w:val="left"/>
        <w:rPr>
          <w:rFonts w:ascii="Times New Roman"/>
          <w:color w:val="000000"/>
          <w:sz w:val="24"/>
          <w:lang w:val="es-CO"/>
          <w:rPrChange w:id="440" w:author="MARTHA  CERVANTES DIAZ" w:date="2023-01-02T08:54:00Z">
            <w:rPr>
              <w:rFonts w:ascii="Times New Roman"/>
              <w:color w:val="000000"/>
              <w:sz w:val="24"/>
            </w:rPr>
          </w:rPrChange>
        </w:rPr>
      </w:pPr>
      <w:r w:rsidRPr="00BF4A75">
        <w:rPr>
          <w:rFonts w:ascii="UHJQMA+A030-Reg"/>
          <w:color w:val="000000"/>
          <w:sz w:val="24"/>
          <w:lang w:val="es-CO"/>
          <w:rPrChange w:id="441" w:author="MARTHA  CERVANTES DIAZ" w:date="2023-01-02T08:54:00Z">
            <w:rPr>
              <w:rFonts w:ascii="UHJQMA+A030-Reg"/>
              <w:color w:val="000000"/>
              <w:sz w:val="24"/>
            </w:rPr>
          </w:rPrChange>
        </w:rPr>
        <w:t>.1.1</w:t>
      </w:r>
      <w:r w:rsidRPr="00BF4A75">
        <w:rPr>
          <w:rFonts w:ascii="Times New Roman"/>
          <w:color w:val="000000"/>
          <w:spacing w:val="157"/>
          <w:sz w:val="24"/>
          <w:lang w:val="es-CO"/>
          <w:rPrChange w:id="442" w:author="MARTHA  CERVANTES DIAZ" w:date="2023-01-02T08:54:00Z">
            <w:rPr>
              <w:rFonts w:ascii="Times New Roman"/>
              <w:color w:val="000000"/>
              <w:spacing w:val="157"/>
              <w:sz w:val="24"/>
            </w:rPr>
          </w:rPrChange>
        </w:rPr>
        <w:t xml:space="preserve"> </w:t>
      </w:r>
      <w:r w:rsidRPr="00BF4A75">
        <w:rPr>
          <w:rFonts w:ascii="UHJQMA+A030-Reg"/>
          <w:color w:val="000000"/>
          <w:spacing w:val="-1"/>
          <w:sz w:val="24"/>
          <w:lang w:val="es-CO"/>
          <w:rPrChange w:id="443" w:author="MARTHA  CERVANTES DIAZ" w:date="2023-01-02T08:54:00Z">
            <w:rPr>
              <w:rFonts w:ascii="UHJQMA+A030-Reg"/>
              <w:color w:val="000000"/>
              <w:spacing w:val="-1"/>
              <w:sz w:val="24"/>
            </w:rPr>
          </w:rPrChange>
        </w:rPr>
        <w:t>MAPE-K</w:t>
      </w:r>
      <w:r w:rsidRPr="00BF4A75">
        <w:rPr>
          <w:rFonts w:ascii="Times New Roman"/>
          <w:color w:val="000000"/>
          <w:spacing w:val="49"/>
          <w:sz w:val="24"/>
          <w:lang w:val="es-CO"/>
          <w:rPrChange w:id="444" w:author="MARTHA  CERVANTES DIAZ" w:date="2023-01-02T08:54:00Z">
            <w:rPr>
              <w:rFonts w:ascii="Times New Roman"/>
              <w:color w:val="000000"/>
              <w:spacing w:val="49"/>
              <w:sz w:val="24"/>
            </w:rPr>
          </w:rPrChange>
        </w:rPr>
        <w:t xml:space="preserve"> </w:t>
      </w:r>
      <w:r w:rsidRPr="00BF4A75">
        <w:rPr>
          <w:rFonts w:ascii="UHJQMA+A030-Reg"/>
          <w:color w:val="000000"/>
          <w:sz w:val="24"/>
          <w:lang w:val="es-CO"/>
          <w:rPrChange w:id="445" w:author="MARTHA  CERVANTES DIAZ" w:date="2023-01-02T08:54:00Z">
            <w:rPr>
              <w:rFonts w:ascii="UHJQMA+A030-Reg"/>
              <w:color w:val="000000"/>
              <w:sz w:val="24"/>
            </w:rPr>
          </w:rPrChange>
        </w:rPr>
        <w:t>.</w:t>
      </w:r>
      <w:r w:rsidRPr="00BF4A75">
        <w:rPr>
          <w:rFonts w:ascii="Times New Roman"/>
          <w:color w:val="000000"/>
          <w:spacing w:val="59"/>
          <w:sz w:val="24"/>
          <w:lang w:val="es-CO"/>
          <w:rPrChange w:id="44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47" w:author="MARTHA  CERVANTES DIAZ" w:date="2023-01-02T08:54:00Z">
            <w:rPr>
              <w:rFonts w:ascii="UHJQMA+A030-Reg"/>
              <w:color w:val="000000"/>
              <w:sz w:val="24"/>
            </w:rPr>
          </w:rPrChange>
        </w:rPr>
        <w:t>.</w:t>
      </w:r>
      <w:r w:rsidRPr="00BF4A75">
        <w:rPr>
          <w:rFonts w:ascii="Times New Roman"/>
          <w:color w:val="000000"/>
          <w:spacing w:val="59"/>
          <w:sz w:val="24"/>
          <w:lang w:val="es-CO"/>
          <w:rPrChange w:id="44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49" w:author="MARTHA  CERVANTES DIAZ" w:date="2023-01-02T08:54:00Z">
            <w:rPr>
              <w:rFonts w:ascii="UHJQMA+A030-Reg"/>
              <w:color w:val="000000"/>
              <w:sz w:val="24"/>
            </w:rPr>
          </w:rPrChange>
        </w:rPr>
        <w:t>.</w:t>
      </w:r>
      <w:r w:rsidRPr="00BF4A75">
        <w:rPr>
          <w:rFonts w:ascii="Times New Roman"/>
          <w:color w:val="000000"/>
          <w:spacing w:val="59"/>
          <w:sz w:val="24"/>
          <w:lang w:val="es-CO"/>
          <w:rPrChange w:id="45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51" w:author="MARTHA  CERVANTES DIAZ" w:date="2023-01-02T08:54:00Z">
            <w:rPr>
              <w:rFonts w:ascii="UHJQMA+A030-Reg"/>
              <w:color w:val="000000"/>
              <w:sz w:val="24"/>
            </w:rPr>
          </w:rPrChange>
        </w:rPr>
        <w:t>.</w:t>
      </w:r>
      <w:r w:rsidRPr="00BF4A75">
        <w:rPr>
          <w:rFonts w:ascii="Times New Roman"/>
          <w:color w:val="000000"/>
          <w:spacing w:val="59"/>
          <w:sz w:val="24"/>
          <w:lang w:val="es-CO"/>
          <w:rPrChange w:id="45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53" w:author="MARTHA  CERVANTES DIAZ" w:date="2023-01-02T08:54:00Z">
            <w:rPr>
              <w:rFonts w:ascii="UHJQMA+A030-Reg"/>
              <w:color w:val="000000"/>
              <w:sz w:val="24"/>
            </w:rPr>
          </w:rPrChange>
        </w:rPr>
        <w:t>.</w:t>
      </w:r>
      <w:r w:rsidRPr="00BF4A75">
        <w:rPr>
          <w:rFonts w:ascii="Times New Roman"/>
          <w:color w:val="000000"/>
          <w:spacing w:val="59"/>
          <w:sz w:val="24"/>
          <w:lang w:val="es-CO"/>
          <w:rPrChange w:id="45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55" w:author="MARTHA  CERVANTES DIAZ" w:date="2023-01-02T08:54:00Z">
            <w:rPr>
              <w:rFonts w:ascii="UHJQMA+A030-Reg"/>
              <w:color w:val="000000"/>
              <w:sz w:val="24"/>
            </w:rPr>
          </w:rPrChange>
        </w:rPr>
        <w:t>.</w:t>
      </w:r>
      <w:r w:rsidRPr="00BF4A75">
        <w:rPr>
          <w:rFonts w:ascii="Times New Roman"/>
          <w:color w:val="000000"/>
          <w:spacing w:val="59"/>
          <w:sz w:val="24"/>
          <w:lang w:val="es-CO"/>
          <w:rPrChange w:id="45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57" w:author="MARTHA  CERVANTES DIAZ" w:date="2023-01-02T08:54:00Z">
            <w:rPr>
              <w:rFonts w:ascii="UHJQMA+A030-Reg"/>
              <w:color w:val="000000"/>
              <w:sz w:val="24"/>
            </w:rPr>
          </w:rPrChange>
        </w:rPr>
        <w:t>.</w:t>
      </w:r>
      <w:r w:rsidRPr="00BF4A75">
        <w:rPr>
          <w:rFonts w:ascii="Times New Roman"/>
          <w:color w:val="000000"/>
          <w:spacing w:val="59"/>
          <w:sz w:val="24"/>
          <w:lang w:val="es-CO"/>
          <w:rPrChange w:id="45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59" w:author="MARTHA  CERVANTES DIAZ" w:date="2023-01-02T08:54:00Z">
            <w:rPr>
              <w:rFonts w:ascii="UHJQMA+A030-Reg"/>
              <w:color w:val="000000"/>
              <w:sz w:val="24"/>
            </w:rPr>
          </w:rPrChange>
        </w:rPr>
        <w:t>.</w:t>
      </w:r>
      <w:r w:rsidRPr="00BF4A75">
        <w:rPr>
          <w:rFonts w:ascii="Times New Roman"/>
          <w:color w:val="000000"/>
          <w:spacing w:val="59"/>
          <w:sz w:val="24"/>
          <w:lang w:val="es-CO"/>
          <w:rPrChange w:id="46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61" w:author="MARTHA  CERVANTES DIAZ" w:date="2023-01-02T08:54:00Z">
            <w:rPr>
              <w:rFonts w:ascii="UHJQMA+A030-Reg"/>
              <w:color w:val="000000"/>
              <w:sz w:val="24"/>
            </w:rPr>
          </w:rPrChange>
        </w:rPr>
        <w:t>.</w:t>
      </w:r>
      <w:r w:rsidRPr="00BF4A75">
        <w:rPr>
          <w:rFonts w:ascii="Times New Roman"/>
          <w:color w:val="000000"/>
          <w:spacing w:val="59"/>
          <w:sz w:val="24"/>
          <w:lang w:val="es-CO"/>
          <w:rPrChange w:id="46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63" w:author="MARTHA  CERVANTES DIAZ" w:date="2023-01-02T08:54:00Z">
            <w:rPr>
              <w:rFonts w:ascii="UHJQMA+A030-Reg"/>
              <w:color w:val="000000"/>
              <w:sz w:val="24"/>
            </w:rPr>
          </w:rPrChange>
        </w:rPr>
        <w:t>.</w:t>
      </w:r>
      <w:r w:rsidRPr="00BF4A75">
        <w:rPr>
          <w:rFonts w:ascii="Times New Roman"/>
          <w:color w:val="000000"/>
          <w:spacing w:val="59"/>
          <w:sz w:val="24"/>
          <w:lang w:val="es-CO"/>
          <w:rPrChange w:id="46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65" w:author="MARTHA  CERVANTES DIAZ" w:date="2023-01-02T08:54:00Z">
            <w:rPr>
              <w:rFonts w:ascii="UHJQMA+A030-Reg"/>
              <w:color w:val="000000"/>
              <w:sz w:val="24"/>
            </w:rPr>
          </w:rPrChange>
        </w:rPr>
        <w:t>.</w:t>
      </w:r>
      <w:r w:rsidRPr="00BF4A75">
        <w:rPr>
          <w:rFonts w:ascii="Times New Roman"/>
          <w:color w:val="000000"/>
          <w:spacing w:val="59"/>
          <w:sz w:val="24"/>
          <w:lang w:val="es-CO"/>
          <w:rPrChange w:id="46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67" w:author="MARTHA  CERVANTES DIAZ" w:date="2023-01-02T08:54:00Z">
            <w:rPr>
              <w:rFonts w:ascii="UHJQMA+A030-Reg"/>
              <w:color w:val="000000"/>
              <w:sz w:val="24"/>
            </w:rPr>
          </w:rPrChange>
        </w:rPr>
        <w:t>.</w:t>
      </w:r>
      <w:r w:rsidRPr="00BF4A75">
        <w:rPr>
          <w:rFonts w:ascii="Times New Roman"/>
          <w:color w:val="000000"/>
          <w:spacing w:val="59"/>
          <w:sz w:val="24"/>
          <w:lang w:val="es-CO"/>
          <w:rPrChange w:id="46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69" w:author="MARTHA  CERVANTES DIAZ" w:date="2023-01-02T08:54:00Z">
            <w:rPr>
              <w:rFonts w:ascii="UHJQMA+A030-Reg"/>
              <w:color w:val="000000"/>
              <w:sz w:val="24"/>
            </w:rPr>
          </w:rPrChange>
        </w:rPr>
        <w:t>.</w:t>
      </w:r>
      <w:r w:rsidRPr="00BF4A75">
        <w:rPr>
          <w:rFonts w:ascii="Times New Roman"/>
          <w:color w:val="000000"/>
          <w:spacing w:val="59"/>
          <w:sz w:val="24"/>
          <w:lang w:val="es-CO"/>
          <w:rPrChange w:id="47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71" w:author="MARTHA  CERVANTES DIAZ" w:date="2023-01-02T08:54:00Z">
            <w:rPr>
              <w:rFonts w:ascii="UHJQMA+A030-Reg"/>
              <w:color w:val="000000"/>
              <w:sz w:val="24"/>
            </w:rPr>
          </w:rPrChange>
        </w:rPr>
        <w:t>.</w:t>
      </w:r>
      <w:r w:rsidRPr="00BF4A75">
        <w:rPr>
          <w:rFonts w:ascii="Times New Roman"/>
          <w:color w:val="000000"/>
          <w:spacing w:val="59"/>
          <w:sz w:val="24"/>
          <w:lang w:val="es-CO"/>
          <w:rPrChange w:id="47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73" w:author="MARTHA  CERVANTES DIAZ" w:date="2023-01-02T08:54:00Z">
            <w:rPr>
              <w:rFonts w:ascii="UHJQMA+A030-Reg"/>
              <w:color w:val="000000"/>
              <w:sz w:val="24"/>
            </w:rPr>
          </w:rPrChange>
        </w:rPr>
        <w:t>.</w:t>
      </w:r>
      <w:r w:rsidRPr="00BF4A75">
        <w:rPr>
          <w:rFonts w:ascii="Times New Roman"/>
          <w:color w:val="000000"/>
          <w:spacing w:val="59"/>
          <w:sz w:val="24"/>
          <w:lang w:val="es-CO"/>
          <w:rPrChange w:id="47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75" w:author="MARTHA  CERVANTES DIAZ" w:date="2023-01-02T08:54:00Z">
            <w:rPr>
              <w:rFonts w:ascii="UHJQMA+A030-Reg"/>
              <w:color w:val="000000"/>
              <w:sz w:val="24"/>
            </w:rPr>
          </w:rPrChange>
        </w:rPr>
        <w:t>.</w:t>
      </w:r>
      <w:r w:rsidRPr="00BF4A75">
        <w:rPr>
          <w:rFonts w:ascii="Times New Roman"/>
          <w:color w:val="000000"/>
          <w:spacing w:val="59"/>
          <w:sz w:val="24"/>
          <w:lang w:val="es-CO"/>
          <w:rPrChange w:id="47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77" w:author="MARTHA  CERVANTES DIAZ" w:date="2023-01-02T08:54:00Z">
            <w:rPr>
              <w:rFonts w:ascii="UHJQMA+A030-Reg"/>
              <w:color w:val="000000"/>
              <w:sz w:val="24"/>
            </w:rPr>
          </w:rPrChange>
        </w:rPr>
        <w:t>.</w:t>
      </w:r>
      <w:r w:rsidRPr="00BF4A75">
        <w:rPr>
          <w:rFonts w:ascii="Times New Roman"/>
          <w:color w:val="000000"/>
          <w:spacing w:val="59"/>
          <w:sz w:val="24"/>
          <w:lang w:val="es-CO"/>
          <w:rPrChange w:id="47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79" w:author="MARTHA  CERVANTES DIAZ" w:date="2023-01-02T08:54:00Z">
            <w:rPr>
              <w:rFonts w:ascii="UHJQMA+A030-Reg"/>
              <w:color w:val="000000"/>
              <w:sz w:val="24"/>
            </w:rPr>
          </w:rPrChange>
        </w:rPr>
        <w:t>.</w:t>
      </w:r>
      <w:r w:rsidRPr="00BF4A75">
        <w:rPr>
          <w:rFonts w:ascii="Times New Roman"/>
          <w:color w:val="000000"/>
          <w:spacing w:val="59"/>
          <w:sz w:val="24"/>
          <w:lang w:val="es-CO"/>
          <w:rPrChange w:id="48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81" w:author="MARTHA  CERVANTES DIAZ" w:date="2023-01-02T08:54:00Z">
            <w:rPr>
              <w:rFonts w:ascii="UHJQMA+A030-Reg"/>
              <w:color w:val="000000"/>
              <w:sz w:val="24"/>
            </w:rPr>
          </w:rPrChange>
        </w:rPr>
        <w:t>.</w:t>
      </w:r>
      <w:r w:rsidRPr="00BF4A75">
        <w:rPr>
          <w:rFonts w:ascii="Times New Roman"/>
          <w:color w:val="000000"/>
          <w:spacing w:val="59"/>
          <w:sz w:val="24"/>
          <w:lang w:val="es-CO"/>
          <w:rPrChange w:id="48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83" w:author="MARTHA  CERVANTES DIAZ" w:date="2023-01-02T08:54:00Z">
            <w:rPr>
              <w:rFonts w:ascii="UHJQMA+A030-Reg"/>
              <w:color w:val="000000"/>
              <w:sz w:val="24"/>
            </w:rPr>
          </w:rPrChange>
        </w:rPr>
        <w:t>.</w:t>
      </w:r>
      <w:r w:rsidRPr="00BF4A75">
        <w:rPr>
          <w:rFonts w:ascii="Times New Roman"/>
          <w:color w:val="000000"/>
          <w:spacing w:val="59"/>
          <w:sz w:val="24"/>
          <w:lang w:val="es-CO"/>
          <w:rPrChange w:id="48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85" w:author="MARTHA  CERVANTES DIAZ" w:date="2023-01-02T08:54:00Z">
            <w:rPr>
              <w:rFonts w:ascii="UHJQMA+A030-Reg"/>
              <w:color w:val="000000"/>
              <w:sz w:val="24"/>
            </w:rPr>
          </w:rPrChange>
        </w:rPr>
        <w:t>.</w:t>
      </w:r>
      <w:r w:rsidRPr="00BF4A75">
        <w:rPr>
          <w:rFonts w:ascii="Times New Roman"/>
          <w:color w:val="000000"/>
          <w:spacing w:val="59"/>
          <w:sz w:val="24"/>
          <w:lang w:val="es-CO"/>
          <w:rPrChange w:id="48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87" w:author="MARTHA  CERVANTES DIAZ" w:date="2023-01-02T08:54:00Z">
            <w:rPr>
              <w:rFonts w:ascii="UHJQMA+A030-Reg"/>
              <w:color w:val="000000"/>
              <w:sz w:val="24"/>
            </w:rPr>
          </w:rPrChange>
        </w:rPr>
        <w:t>.</w:t>
      </w:r>
      <w:r w:rsidRPr="00BF4A75">
        <w:rPr>
          <w:rFonts w:ascii="Times New Roman"/>
          <w:color w:val="000000"/>
          <w:spacing w:val="59"/>
          <w:sz w:val="24"/>
          <w:lang w:val="es-CO"/>
          <w:rPrChange w:id="48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89" w:author="MARTHA  CERVANTES DIAZ" w:date="2023-01-02T08:54:00Z">
            <w:rPr>
              <w:rFonts w:ascii="UHJQMA+A030-Reg"/>
              <w:color w:val="000000"/>
              <w:sz w:val="24"/>
            </w:rPr>
          </w:rPrChange>
        </w:rPr>
        <w:t>.</w:t>
      </w:r>
      <w:r w:rsidRPr="00BF4A75">
        <w:rPr>
          <w:rFonts w:ascii="Times New Roman"/>
          <w:color w:val="000000"/>
          <w:spacing w:val="59"/>
          <w:sz w:val="24"/>
          <w:lang w:val="es-CO"/>
          <w:rPrChange w:id="49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91" w:author="MARTHA  CERVANTES DIAZ" w:date="2023-01-02T08:54:00Z">
            <w:rPr>
              <w:rFonts w:ascii="UHJQMA+A030-Reg"/>
              <w:color w:val="000000"/>
              <w:sz w:val="24"/>
            </w:rPr>
          </w:rPrChange>
        </w:rPr>
        <w:t>.</w:t>
      </w:r>
      <w:r w:rsidRPr="00BF4A75">
        <w:rPr>
          <w:rFonts w:ascii="Times New Roman"/>
          <w:color w:val="000000"/>
          <w:spacing w:val="59"/>
          <w:sz w:val="24"/>
          <w:lang w:val="es-CO"/>
          <w:rPrChange w:id="49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93" w:author="MARTHA  CERVANTES DIAZ" w:date="2023-01-02T08:54:00Z">
            <w:rPr>
              <w:rFonts w:ascii="UHJQMA+A030-Reg"/>
              <w:color w:val="000000"/>
              <w:sz w:val="24"/>
            </w:rPr>
          </w:rPrChange>
        </w:rPr>
        <w:t>.</w:t>
      </w:r>
      <w:r w:rsidRPr="00BF4A75">
        <w:rPr>
          <w:rFonts w:ascii="Times New Roman"/>
          <w:color w:val="000000"/>
          <w:spacing w:val="59"/>
          <w:sz w:val="24"/>
          <w:lang w:val="es-CO"/>
          <w:rPrChange w:id="4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95" w:author="MARTHA  CERVANTES DIAZ" w:date="2023-01-02T08:54:00Z">
            <w:rPr>
              <w:rFonts w:ascii="UHJQMA+A030-Reg"/>
              <w:color w:val="000000"/>
              <w:sz w:val="24"/>
            </w:rPr>
          </w:rPrChange>
        </w:rPr>
        <w:t>.</w:t>
      </w:r>
      <w:r w:rsidRPr="00BF4A75">
        <w:rPr>
          <w:rFonts w:ascii="Times New Roman"/>
          <w:color w:val="000000"/>
          <w:spacing w:val="59"/>
          <w:sz w:val="24"/>
          <w:lang w:val="es-CO"/>
          <w:rPrChange w:id="4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97" w:author="MARTHA  CERVANTES DIAZ" w:date="2023-01-02T08:54:00Z">
            <w:rPr>
              <w:rFonts w:ascii="UHJQMA+A030-Reg"/>
              <w:color w:val="000000"/>
              <w:sz w:val="24"/>
            </w:rPr>
          </w:rPrChange>
        </w:rPr>
        <w:t>.</w:t>
      </w:r>
      <w:r w:rsidRPr="00BF4A75">
        <w:rPr>
          <w:rFonts w:ascii="Times New Roman"/>
          <w:color w:val="000000"/>
          <w:spacing w:val="59"/>
          <w:sz w:val="24"/>
          <w:lang w:val="es-CO"/>
          <w:rPrChange w:id="4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499" w:author="MARTHA  CERVANTES DIAZ" w:date="2023-01-02T08:54:00Z">
            <w:rPr>
              <w:rFonts w:ascii="UHJQMA+A030-Reg"/>
              <w:color w:val="000000"/>
              <w:sz w:val="24"/>
            </w:rPr>
          </w:rPrChange>
        </w:rPr>
        <w:t>.</w:t>
      </w:r>
      <w:r w:rsidRPr="00BF4A75">
        <w:rPr>
          <w:rFonts w:ascii="Times New Roman"/>
          <w:color w:val="000000"/>
          <w:spacing w:val="59"/>
          <w:sz w:val="24"/>
          <w:lang w:val="es-CO"/>
          <w:rPrChange w:id="5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01" w:author="MARTHA  CERVANTES DIAZ" w:date="2023-01-02T08:54:00Z">
            <w:rPr>
              <w:rFonts w:ascii="UHJQMA+A030-Reg"/>
              <w:color w:val="000000"/>
              <w:sz w:val="24"/>
            </w:rPr>
          </w:rPrChange>
        </w:rPr>
        <w:t>.</w:t>
      </w:r>
      <w:r w:rsidRPr="00BF4A75">
        <w:rPr>
          <w:rFonts w:ascii="Times New Roman"/>
          <w:color w:val="000000"/>
          <w:spacing w:val="59"/>
          <w:sz w:val="24"/>
          <w:lang w:val="es-CO"/>
          <w:rPrChange w:id="5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03" w:author="MARTHA  CERVANTES DIAZ" w:date="2023-01-02T08:54:00Z">
            <w:rPr>
              <w:rFonts w:ascii="UHJQMA+A030-Reg"/>
              <w:color w:val="000000"/>
              <w:sz w:val="24"/>
            </w:rPr>
          </w:rPrChange>
        </w:rPr>
        <w:t>.</w:t>
      </w:r>
      <w:r w:rsidRPr="00BF4A75">
        <w:rPr>
          <w:rFonts w:ascii="Times New Roman"/>
          <w:color w:val="000000"/>
          <w:spacing w:val="59"/>
          <w:sz w:val="24"/>
          <w:lang w:val="es-CO"/>
          <w:rPrChange w:id="50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05" w:author="MARTHA  CERVANTES DIAZ" w:date="2023-01-02T08:54:00Z">
            <w:rPr>
              <w:rFonts w:ascii="UHJQMA+A030-Reg"/>
              <w:color w:val="000000"/>
              <w:sz w:val="24"/>
            </w:rPr>
          </w:rPrChange>
        </w:rPr>
        <w:t>.</w:t>
      </w:r>
      <w:r w:rsidRPr="00BF4A75">
        <w:rPr>
          <w:rFonts w:ascii="Times New Roman"/>
          <w:color w:val="000000"/>
          <w:spacing w:val="59"/>
          <w:sz w:val="24"/>
          <w:lang w:val="es-CO"/>
          <w:rPrChange w:id="50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07" w:author="MARTHA  CERVANTES DIAZ" w:date="2023-01-02T08:54:00Z">
            <w:rPr>
              <w:rFonts w:ascii="UHJQMA+A030-Reg"/>
              <w:color w:val="000000"/>
              <w:sz w:val="24"/>
            </w:rPr>
          </w:rPrChange>
        </w:rPr>
        <w:t>.</w:t>
      </w:r>
      <w:r w:rsidRPr="00BF4A75">
        <w:rPr>
          <w:rFonts w:ascii="Times New Roman"/>
          <w:color w:val="000000"/>
          <w:spacing w:val="59"/>
          <w:sz w:val="24"/>
          <w:lang w:val="es-CO"/>
          <w:rPrChange w:id="50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09" w:author="MARTHA  CERVANTES DIAZ" w:date="2023-01-02T08:54:00Z">
            <w:rPr>
              <w:rFonts w:ascii="UHJQMA+A030-Reg"/>
              <w:color w:val="000000"/>
              <w:sz w:val="24"/>
            </w:rPr>
          </w:rPrChange>
        </w:rPr>
        <w:t>.</w:t>
      </w:r>
      <w:r w:rsidRPr="00BF4A75">
        <w:rPr>
          <w:rFonts w:ascii="Times New Roman"/>
          <w:color w:val="000000"/>
          <w:spacing w:val="59"/>
          <w:sz w:val="24"/>
          <w:lang w:val="es-CO"/>
          <w:rPrChange w:id="51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11" w:author="MARTHA  CERVANTES DIAZ" w:date="2023-01-02T08:54:00Z">
            <w:rPr>
              <w:rFonts w:ascii="UHJQMA+A030-Reg"/>
              <w:color w:val="000000"/>
              <w:sz w:val="24"/>
            </w:rPr>
          </w:rPrChange>
        </w:rPr>
        <w:t>.</w:t>
      </w:r>
    </w:p>
    <w:p w14:paraId="74030A03" w14:textId="77777777" w:rsidR="001D4206" w:rsidRPr="00BF4A75" w:rsidRDefault="00000000">
      <w:pPr>
        <w:framePr w:w="8087" w:wrap="auto" w:hAnchor="text" w:x="2462" w:y="4706"/>
        <w:widowControl w:val="0"/>
        <w:autoSpaceDE w:val="0"/>
        <w:autoSpaceDN w:val="0"/>
        <w:spacing w:before="13" w:after="0" w:line="275" w:lineRule="exact"/>
        <w:jc w:val="left"/>
        <w:rPr>
          <w:rFonts w:ascii="Times New Roman"/>
          <w:color w:val="000000"/>
          <w:sz w:val="24"/>
          <w:lang w:val="es-CO"/>
          <w:rPrChange w:id="512" w:author="MARTHA  CERVANTES DIAZ" w:date="2023-01-02T08:54:00Z">
            <w:rPr>
              <w:rFonts w:ascii="Times New Roman"/>
              <w:color w:val="000000"/>
              <w:sz w:val="24"/>
            </w:rPr>
          </w:rPrChange>
        </w:rPr>
      </w:pPr>
      <w:r w:rsidRPr="00BF4A75">
        <w:rPr>
          <w:rFonts w:ascii="UHJQMA+A030-Reg"/>
          <w:color w:val="000000"/>
          <w:sz w:val="24"/>
          <w:lang w:val="es-CO"/>
          <w:rPrChange w:id="513" w:author="MARTHA  CERVANTES DIAZ" w:date="2023-01-02T08:54:00Z">
            <w:rPr>
              <w:rFonts w:ascii="UHJQMA+A030-Reg"/>
              <w:color w:val="000000"/>
              <w:sz w:val="24"/>
            </w:rPr>
          </w:rPrChange>
        </w:rPr>
        <w:t>.1.2</w:t>
      </w:r>
      <w:r w:rsidRPr="00BF4A75">
        <w:rPr>
          <w:rFonts w:ascii="Times New Roman"/>
          <w:color w:val="000000"/>
          <w:spacing w:val="157"/>
          <w:sz w:val="24"/>
          <w:lang w:val="es-CO"/>
          <w:rPrChange w:id="514" w:author="MARTHA  CERVANTES DIAZ" w:date="2023-01-02T08:54:00Z">
            <w:rPr>
              <w:rFonts w:ascii="Times New Roman"/>
              <w:color w:val="000000"/>
              <w:spacing w:val="157"/>
              <w:sz w:val="24"/>
            </w:rPr>
          </w:rPrChange>
        </w:rPr>
        <w:t xml:space="preserve"> </w:t>
      </w:r>
      <w:r w:rsidRPr="00BF4A75">
        <w:rPr>
          <w:rFonts w:ascii="UHJQMA+A030-Reg" w:hAnsi="UHJQMA+A030-Reg" w:cs="UHJQMA+A030-Reg"/>
          <w:color w:val="000000"/>
          <w:spacing w:val="-1"/>
          <w:sz w:val="24"/>
          <w:lang w:val="es-CO"/>
          <w:rPrChange w:id="515" w:author="MARTHA  CERVANTES DIAZ" w:date="2023-01-02T08:54:00Z">
            <w:rPr>
              <w:rFonts w:ascii="UHJQMA+A030-Reg" w:hAnsi="UHJQMA+A030-Reg" w:cs="UHJQMA+A030-Reg"/>
              <w:color w:val="000000"/>
              <w:spacing w:val="-1"/>
              <w:sz w:val="24"/>
            </w:rPr>
          </w:rPrChange>
        </w:rPr>
        <w:t>MECANÍSMOS</w:t>
      </w:r>
      <w:r w:rsidRPr="00BF4A75">
        <w:rPr>
          <w:rFonts w:ascii="Times New Roman"/>
          <w:color w:val="000000"/>
          <w:spacing w:val="7"/>
          <w:sz w:val="24"/>
          <w:lang w:val="es-CO"/>
          <w:rPrChange w:id="516"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517"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518"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519" w:author="MARTHA  CERVANTES DIAZ" w:date="2023-01-02T08:54:00Z">
            <w:rPr>
              <w:rFonts w:ascii="UHJQMA+A030-Reg" w:hAnsi="UHJQMA+A030-Reg" w:cs="UHJQMA+A030-Reg"/>
              <w:color w:val="000000"/>
              <w:spacing w:val="-1"/>
              <w:sz w:val="24"/>
            </w:rPr>
          </w:rPrChange>
        </w:rPr>
        <w:t>DESCRIPCIÓN</w:t>
      </w:r>
      <w:r w:rsidRPr="00BF4A75">
        <w:rPr>
          <w:rFonts w:ascii="Times New Roman"/>
          <w:color w:val="000000"/>
          <w:spacing w:val="4"/>
          <w:sz w:val="24"/>
          <w:lang w:val="es-CO"/>
          <w:rPrChange w:id="520" w:author="MARTHA  CERVANTES DIAZ" w:date="2023-01-02T08:54:00Z">
            <w:rPr>
              <w:rFonts w:ascii="Times New Roman"/>
              <w:color w:val="000000"/>
              <w:spacing w:val="4"/>
              <w:sz w:val="24"/>
            </w:rPr>
          </w:rPrChange>
        </w:rPr>
        <w:t xml:space="preserve"> </w:t>
      </w:r>
      <w:r w:rsidRPr="00BF4A75">
        <w:rPr>
          <w:rFonts w:ascii="UHJQMA+A030-Reg"/>
          <w:color w:val="000000"/>
          <w:sz w:val="24"/>
          <w:lang w:val="es-CO"/>
          <w:rPrChange w:id="521" w:author="MARTHA  CERVANTES DIAZ" w:date="2023-01-02T08:54:00Z">
            <w:rPr>
              <w:rFonts w:ascii="UHJQMA+A030-Reg"/>
              <w:color w:val="000000"/>
              <w:sz w:val="24"/>
            </w:rPr>
          </w:rPrChange>
        </w:rPr>
        <w:t>.</w:t>
      </w:r>
      <w:r w:rsidRPr="00BF4A75">
        <w:rPr>
          <w:rFonts w:ascii="Times New Roman"/>
          <w:color w:val="000000"/>
          <w:spacing w:val="59"/>
          <w:sz w:val="24"/>
          <w:lang w:val="es-CO"/>
          <w:rPrChange w:id="52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23" w:author="MARTHA  CERVANTES DIAZ" w:date="2023-01-02T08:54:00Z">
            <w:rPr>
              <w:rFonts w:ascii="UHJQMA+A030-Reg"/>
              <w:color w:val="000000"/>
              <w:sz w:val="24"/>
            </w:rPr>
          </w:rPrChange>
        </w:rPr>
        <w:t>.</w:t>
      </w:r>
      <w:r w:rsidRPr="00BF4A75">
        <w:rPr>
          <w:rFonts w:ascii="Times New Roman"/>
          <w:color w:val="000000"/>
          <w:spacing w:val="59"/>
          <w:sz w:val="24"/>
          <w:lang w:val="es-CO"/>
          <w:rPrChange w:id="52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25" w:author="MARTHA  CERVANTES DIAZ" w:date="2023-01-02T08:54:00Z">
            <w:rPr>
              <w:rFonts w:ascii="UHJQMA+A030-Reg"/>
              <w:color w:val="000000"/>
              <w:sz w:val="24"/>
            </w:rPr>
          </w:rPrChange>
        </w:rPr>
        <w:t>.</w:t>
      </w:r>
      <w:r w:rsidRPr="00BF4A75">
        <w:rPr>
          <w:rFonts w:ascii="Times New Roman"/>
          <w:color w:val="000000"/>
          <w:spacing w:val="59"/>
          <w:sz w:val="24"/>
          <w:lang w:val="es-CO"/>
          <w:rPrChange w:id="52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27" w:author="MARTHA  CERVANTES DIAZ" w:date="2023-01-02T08:54:00Z">
            <w:rPr>
              <w:rFonts w:ascii="UHJQMA+A030-Reg"/>
              <w:color w:val="000000"/>
              <w:sz w:val="24"/>
            </w:rPr>
          </w:rPrChange>
        </w:rPr>
        <w:t>.</w:t>
      </w:r>
      <w:r w:rsidRPr="00BF4A75">
        <w:rPr>
          <w:rFonts w:ascii="Times New Roman"/>
          <w:color w:val="000000"/>
          <w:spacing w:val="59"/>
          <w:sz w:val="24"/>
          <w:lang w:val="es-CO"/>
          <w:rPrChange w:id="5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29" w:author="MARTHA  CERVANTES DIAZ" w:date="2023-01-02T08:54:00Z">
            <w:rPr>
              <w:rFonts w:ascii="UHJQMA+A030-Reg"/>
              <w:color w:val="000000"/>
              <w:sz w:val="24"/>
            </w:rPr>
          </w:rPrChange>
        </w:rPr>
        <w:t>.</w:t>
      </w:r>
      <w:r w:rsidRPr="00BF4A75">
        <w:rPr>
          <w:rFonts w:ascii="Times New Roman"/>
          <w:color w:val="000000"/>
          <w:spacing w:val="59"/>
          <w:sz w:val="24"/>
          <w:lang w:val="es-CO"/>
          <w:rPrChange w:id="5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31" w:author="MARTHA  CERVANTES DIAZ" w:date="2023-01-02T08:54:00Z">
            <w:rPr>
              <w:rFonts w:ascii="UHJQMA+A030-Reg"/>
              <w:color w:val="000000"/>
              <w:sz w:val="24"/>
            </w:rPr>
          </w:rPrChange>
        </w:rPr>
        <w:t>.</w:t>
      </w:r>
      <w:r w:rsidRPr="00BF4A75">
        <w:rPr>
          <w:rFonts w:ascii="Times New Roman"/>
          <w:color w:val="000000"/>
          <w:spacing w:val="59"/>
          <w:sz w:val="24"/>
          <w:lang w:val="es-CO"/>
          <w:rPrChange w:id="5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33" w:author="MARTHA  CERVANTES DIAZ" w:date="2023-01-02T08:54:00Z">
            <w:rPr>
              <w:rFonts w:ascii="UHJQMA+A030-Reg"/>
              <w:color w:val="000000"/>
              <w:sz w:val="24"/>
            </w:rPr>
          </w:rPrChange>
        </w:rPr>
        <w:t>.</w:t>
      </w:r>
      <w:r w:rsidRPr="00BF4A75">
        <w:rPr>
          <w:rFonts w:ascii="Times New Roman"/>
          <w:color w:val="000000"/>
          <w:spacing w:val="59"/>
          <w:sz w:val="24"/>
          <w:lang w:val="es-CO"/>
          <w:rPrChange w:id="53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35" w:author="MARTHA  CERVANTES DIAZ" w:date="2023-01-02T08:54:00Z">
            <w:rPr>
              <w:rFonts w:ascii="UHJQMA+A030-Reg"/>
              <w:color w:val="000000"/>
              <w:sz w:val="24"/>
            </w:rPr>
          </w:rPrChange>
        </w:rPr>
        <w:t>.</w:t>
      </w:r>
      <w:r w:rsidRPr="00BF4A75">
        <w:rPr>
          <w:rFonts w:ascii="Times New Roman"/>
          <w:color w:val="000000"/>
          <w:spacing w:val="59"/>
          <w:sz w:val="24"/>
          <w:lang w:val="es-CO"/>
          <w:rPrChange w:id="53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37" w:author="MARTHA  CERVANTES DIAZ" w:date="2023-01-02T08:54:00Z">
            <w:rPr>
              <w:rFonts w:ascii="UHJQMA+A030-Reg"/>
              <w:color w:val="000000"/>
              <w:sz w:val="24"/>
            </w:rPr>
          </w:rPrChange>
        </w:rPr>
        <w:t>.</w:t>
      </w:r>
      <w:r w:rsidRPr="00BF4A75">
        <w:rPr>
          <w:rFonts w:ascii="Times New Roman"/>
          <w:color w:val="000000"/>
          <w:spacing w:val="59"/>
          <w:sz w:val="24"/>
          <w:lang w:val="es-CO"/>
          <w:rPrChange w:id="53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39" w:author="MARTHA  CERVANTES DIAZ" w:date="2023-01-02T08:54:00Z">
            <w:rPr>
              <w:rFonts w:ascii="UHJQMA+A030-Reg"/>
              <w:color w:val="000000"/>
              <w:sz w:val="24"/>
            </w:rPr>
          </w:rPrChange>
        </w:rPr>
        <w:t>.</w:t>
      </w:r>
      <w:r w:rsidRPr="00BF4A75">
        <w:rPr>
          <w:rFonts w:ascii="Times New Roman"/>
          <w:color w:val="000000"/>
          <w:spacing w:val="59"/>
          <w:sz w:val="24"/>
          <w:lang w:val="es-CO"/>
          <w:rPrChange w:id="54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41" w:author="MARTHA  CERVANTES DIAZ" w:date="2023-01-02T08:54:00Z">
            <w:rPr>
              <w:rFonts w:ascii="UHJQMA+A030-Reg"/>
              <w:color w:val="000000"/>
              <w:sz w:val="24"/>
            </w:rPr>
          </w:rPrChange>
        </w:rPr>
        <w:t>.</w:t>
      </w:r>
      <w:r w:rsidRPr="00BF4A75">
        <w:rPr>
          <w:rFonts w:ascii="Times New Roman"/>
          <w:color w:val="000000"/>
          <w:spacing w:val="59"/>
          <w:sz w:val="24"/>
          <w:lang w:val="es-CO"/>
          <w:rPrChange w:id="54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43" w:author="MARTHA  CERVANTES DIAZ" w:date="2023-01-02T08:54:00Z">
            <w:rPr>
              <w:rFonts w:ascii="UHJQMA+A030-Reg"/>
              <w:color w:val="000000"/>
              <w:sz w:val="24"/>
            </w:rPr>
          </w:rPrChange>
        </w:rPr>
        <w:t>.</w:t>
      </w:r>
      <w:r w:rsidRPr="00BF4A75">
        <w:rPr>
          <w:rFonts w:ascii="Times New Roman"/>
          <w:color w:val="000000"/>
          <w:spacing w:val="59"/>
          <w:sz w:val="24"/>
          <w:lang w:val="es-CO"/>
          <w:rPrChange w:id="54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45" w:author="MARTHA  CERVANTES DIAZ" w:date="2023-01-02T08:54:00Z">
            <w:rPr>
              <w:rFonts w:ascii="UHJQMA+A030-Reg"/>
              <w:color w:val="000000"/>
              <w:sz w:val="24"/>
            </w:rPr>
          </w:rPrChange>
        </w:rPr>
        <w:t>.</w:t>
      </w:r>
      <w:r w:rsidRPr="00BF4A75">
        <w:rPr>
          <w:rFonts w:ascii="Times New Roman"/>
          <w:color w:val="000000"/>
          <w:spacing w:val="59"/>
          <w:sz w:val="24"/>
          <w:lang w:val="es-CO"/>
          <w:rPrChange w:id="54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47" w:author="MARTHA  CERVANTES DIAZ" w:date="2023-01-02T08:54:00Z">
            <w:rPr>
              <w:rFonts w:ascii="UHJQMA+A030-Reg"/>
              <w:color w:val="000000"/>
              <w:sz w:val="24"/>
            </w:rPr>
          </w:rPrChange>
        </w:rPr>
        <w:t>.</w:t>
      </w:r>
      <w:r w:rsidRPr="00BF4A75">
        <w:rPr>
          <w:rFonts w:ascii="Times New Roman"/>
          <w:color w:val="000000"/>
          <w:spacing w:val="59"/>
          <w:sz w:val="24"/>
          <w:lang w:val="es-CO"/>
          <w:rPrChange w:id="54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49" w:author="MARTHA  CERVANTES DIAZ" w:date="2023-01-02T08:54:00Z">
            <w:rPr>
              <w:rFonts w:ascii="UHJQMA+A030-Reg"/>
              <w:color w:val="000000"/>
              <w:sz w:val="24"/>
            </w:rPr>
          </w:rPrChange>
        </w:rPr>
        <w:t>.</w:t>
      </w:r>
      <w:r w:rsidRPr="00BF4A75">
        <w:rPr>
          <w:rFonts w:ascii="Times New Roman"/>
          <w:color w:val="000000"/>
          <w:spacing w:val="59"/>
          <w:sz w:val="24"/>
          <w:lang w:val="es-CO"/>
          <w:rPrChange w:id="55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51" w:author="MARTHA  CERVANTES DIAZ" w:date="2023-01-02T08:54:00Z">
            <w:rPr>
              <w:rFonts w:ascii="UHJQMA+A030-Reg"/>
              <w:color w:val="000000"/>
              <w:sz w:val="24"/>
            </w:rPr>
          </w:rPrChange>
        </w:rPr>
        <w:t>.</w:t>
      </w:r>
      <w:r w:rsidRPr="00BF4A75">
        <w:rPr>
          <w:rFonts w:ascii="Times New Roman"/>
          <w:color w:val="000000"/>
          <w:spacing w:val="59"/>
          <w:sz w:val="24"/>
          <w:lang w:val="es-CO"/>
          <w:rPrChange w:id="55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53" w:author="MARTHA  CERVANTES DIAZ" w:date="2023-01-02T08:54:00Z">
            <w:rPr>
              <w:rFonts w:ascii="UHJQMA+A030-Reg"/>
              <w:color w:val="000000"/>
              <w:sz w:val="24"/>
            </w:rPr>
          </w:rPrChange>
        </w:rPr>
        <w:t>.</w:t>
      </w:r>
      <w:r w:rsidRPr="00BF4A75">
        <w:rPr>
          <w:rFonts w:ascii="Times New Roman"/>
          <w:color w:val="000000"/>
          <w:spacing w:val="59"/>
          <w:sz w:val="24"/>
          <w:lang w:val="es-CO"/>
          <w:rPrChange w:id="55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55" w:author="MARTHA  CERVANTES DIAZ" w:date="2023-01-02T08:54:00Z">
            <w:rPr>
              <w:rFonts w:ascii="UHJQMA+A030-Reg"/>
              <w:color w:val="000000"/>
              <w:sz w:val="24"/>
            </w:rPr>
          </w:rPrChange>
        </w:rPr>
        <w:t>.</w:t>
      </w:r>
      <w:r w:rsidRPr="00BF4A75">
        <w:rPr>
          <w:rFonts w:ascii="Times New Roman"/>
          <w:color w:val="000000"/>
          <w:spacing w:val="59"/>
          <w:sz w:val="24"/>
          <w:lang w:val="es-CO"/>
          <w:rPrChange w:id="55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57" w:author="MARTHA  CERVANTES DIAZ" w:date="2023-01-02T08:54:00Z">
            <w:rPr>
              <w:rFonts w:ascii="UHJQMA+A030-Reg"/>
              <w:color w:val="000000"/>
              <w:sz w:val="24"/>
            </w:rPr>
          </w:rPrChange>
        </w:rPr>
        <w:t>.</w:t>
      </w:r>
    </w:p>
    <w:p w14:paraId="33A410B9" w14:textId="77777777" w:rsidR="001D4206" w:rsidRPr="00BF4A75" w:rsidRDefault="00000000">
      <w:pPr>
        <w:framePr w:w="8087" w:wrap="auto" w:hAnchor="text" w:x="2462" w:y="4706"/>
        <w:widowControl w:val="0"/>
        <w:autoSpaceDE w:val="0"/>
        <w:autoSpaceDN w:val="0"/>
        <w:spacing w:before="13" w:after="0" w:line="275" w:lineRule="exact"/>
        <w:jc w:val="left"/>
        <w:rPr>
          <w:rFonts w:ascii="Times New Roman"/>
          <w:color w:val="000000"/>
          <w:sz w:val="24"/>
          <w:lang w:val="es-CO"/>
          <w:rPrChange w:id="558" w:author="MARTHA  CERVANTES DIAZ" w:date="2023-01-02T08:54:00Z">
            <w:rPr>
              <w:rFonts w:ascii="Times New Roman"/>
              <w:color w:val="000000"/>
              <w:sz w:val="24"/>
            </w:rPr>
          </w:rPrChange>
        </w:rPr>
      </w:pPr>
      <w:r w:rsidRPr="00BF4A75">
        <w:rPr>
          <w:rFonts w:ascii="UHJQMA+A030-Reg"/>
          <w:color w:val="000000"/>
          <w:sz w:val="24"/>
          <w:lang w:val="es-CO"/>
          <w:rPrChange w:id="559" w:author="MARTHA  CERVANTES DIAZ" w:date="2023-01-02T08:54:00Z">
            <w:rPr>
              <w:rFonts w:ascii="UHJQMA+A030-Reg"/>
              <w:color w:val="000000"/>
              <w:sz w:val="24"/>
            </w:rPr>
          </w:rPrChange>
        </w:rPr>
        <w:t>.1.3</w:t>
      </w:r>
      <w:r w:rsidRPr="00BF4A75">
        <w:rPr>
          <w:rFonts w:ascii="Times New Roman"/>
          <w:color w:val="000000"/>
          <w:spacing w:val="157"/>
          <w:sz w:val="24"/>
          <w:lang w:val="es-CO"/>
          <w:rPrChange w:id="560" w:author="MARTHA  CERVANTES DIAZ" w:date="2023-01-02T08:54:00Z">
            <w:rPr>
              <w:rFonts w:ascii="Times New Roman"/>
              <w:color w:val="000000"/>
              <w:spacing w:val="157"/>
              <w:sz w:val="24"/>
            </w:rPr>
          </w:rPrChange>
        </w:rPr>
        <w:t xml:space="preserve"> </w:t>
      </w:r>
      <w:r w:rsidRPr="00BF4A75">
        <w:rPr>
          <w:rFonts w:ascii="UHJQMA+A030-Reg" w:hAnsi="UHJQMA+A030-Reg" w:cs="UHJQMA+A030-Reg"/>
          <w:color w:val="000000"/>
          <w:spacing w:val="-1"/>
          <w:sz w:val="24"/>
          <w:lang w:val="es-CO"/>
          <w:rPrChange w:id="561" w:author="MARTHA  CERVANTES DIAZ" w:date="2023-01-02T08:54:00Z">
            <w:rPr>
              <w:rFonts w:ascii="UHJQMA+A030-Reg" w:hAnsi="UHJQMA+A030-Reg" w:cs="UHJQMA+A030-Reg"/>
              <w:color w:val="000000"/>
              <w:spacing w:val="-1"/>
              <w:sz w:val="24"/>
            </w:rPr>
          </w:rPrChange>
        </w:rPr>
        <w:t>MECANÍSMOS</w:t>
      </w:r>
      <w:r w:rsidRPr="00BF4A75">
        <w:rPr>
          <w:rFonts w:ascii="Times New Roman"/>
          <w:color w:val="000000"/>
          <w:spacing w:val="7"/>
          <w:sz w:val="24"/>
          <w:lang w:val="es-CO"/>
          <w:rPrChange w:id="562"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563"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564"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5"/>
          <w:sz w:val="24"/>
          <w:lang w:val="es-CO"/>
          <w:rPrChange w:id="565" w:author="MARTHA  CERVANTES DIAZ" w:date="2023-01-02T08:54:00Z">
            <w:rPr>
              <w:rFonts w:ascii="UHJQMA+A030-Reg" w:hAnsi="UHJQMA+A030-Reg" w:cs="UHJQMA+A030-Reg"/>
              <w:color w:val="000000"/>
              <w:spacing w:val="-5"/>
              <w:sz w:val="24"/>
            </w:rPr>
          </w:rPrChange>
        </w:rPr>
        <w:t>ADAPTACIÓN</w:t>
      </w:r>
      <w:r w:rsidRPr="00BF4A75">
        <w:rPr>
          <w:rFonts w:ascii="Times New Roman"/>
          <w:color w:val="000000"/>
          <w:spacing w:val="154"/>
          <w:sz w:val="24"/>
          <w:lang w:val="es-CO"/>
          <w:rPrChange w:id="566" w:author="MARTHA  CERVANTES DIAZ" w:date="2023-01-02T08:54:00Z">
            <w:rPr>
              <w:rFonts w:ascii="Times New Roman"/>
              <w:color w:val="000000"/>
              <w:spacing w:val="154"/>
              <w:sz w:val="24"/>
            </w:rPr>
          </w:rPrChange>
        </w:rPr>
        <w:t xml:space="preserve"> </w:t>
      </w:r>
      <w:r w:rsidRPr="00BF4A75">
        <w:rPr>
          <w:rFonts w:ascii="UHJQMA+A030-Reg"/>
          <w:color w:val="000000"/>
          <w:sz w:val="24"/>
          <w:lang w:val="es-CO"/>
          <w:rPrChange w:id="567" w:author="MARTHA  CERVANTES DIAZ" w:date="2023-01-02T08:54:00Z">
            <w:rPr>
              <w:rFonts w:ascii="UHJQMA+A030-Reg"/>
              <w:color w:val="000000"/>
              <w:sz w:val="24"/>
            </w:rPr>
          </w:rPrChange>
        </w:rPr>
        <w:t>.</w:t>
      </w:r>
      <w:r w:rsidRPr="00BF4A75">
        <w:rPr>
          <w:rFonts w:ascii="Times New Roman"/>
          <w:color w:val="000000"/>
          <w:spacing w:val="59"/>
          <w:sz w:val="24"/>
          <w:lang w:val="es-CO"/>
          <w:rPrChange w:id="56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69" w:author="MARTHA  CERVANTES DIAZ" w:date="2023-01-02T08:54:00Z">
            <w:rPr>
              <w:rFonts w:ascii="UHJQMA+A030-Reg"/>
              <w:color w:val="000000"/>
              <w:sz w:val="24"/>
            </w:rPr>
          </w:rPrChange>
        </w:rPr>
        <w:t>.</w:t>
      </w:r>
      <w:r w:rsidRPr="00BF4A75">
        <w:rPr>
          <w:rFonts w:ascii="Times New Roman"/>
          <w:color w:val="000000"/>
          <w:spacing w:val="59"/>
          <w:sz w:val="24"/>
          <w:lang w:val="es-CO"/>
          <w:rPrChange w:id="57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71" w:author="MARTHA  CERVANTES DIAZ" w:date="2023-01-02T08:54:00Z">
            <w:rPr>
              <w:rFonts w:ascii="UHJQMA+A030-Reg"/>
              <w:color w:val="000000"/>
              <w:sz w:val="24"/>
            </w:rPr>
          </w:rPrChange>
        </w:rPr>
        <w:t>.</w:t>
      </w:r>
      <w:r w:rsidRPr="00BF4A75">
        <w:rPr>
          <w:rFonts w:ascii="Times New Roman"/>
          <w:color w:val="000000"/>
          <w:spacing w:val="59"/>
          <w:sz w:val="24"/>
          <w:lang w:val="es-CO"/>
          <w:rPrChange w:id="57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73" w:author="MARTHA  CERVANTES DIAZ" w:date="2023-01-02T08:54:00Z">
            <w:rPr>
              <w:rFonts w:ascii="UHJQMA+A030-Reg"/>
              <w:color w:val="000000"/>
              <w:sz w:val="24"/>
            </w:rPr>
          </w:rPrChange>
        </w:rPr>
        <w:t>.</w:t>
      </w:r>
      <w:r w:rsidRPr="00BF4A75">
        <w:rPr>
          <w:rFonts w:ascii="Times New Roman"/>
          <w:color w:val="000000"/>
          <w:spacing w:val="59"/>
          <w:sz w:val="24"/>
          <w:lang w:val="es-CO"/>
          <w:rPrChange w:id="57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75" w:author="MARTHA  CERVANTES DIAZ" w:date="2023-01-02T08:54:00Z">
            <w:rPr>
              <w:rFonts w:ascii="UHJQMA+A030-Reg"/>
              <w:color w:val="000000"/>
              <w:sz w:val="24"/>
            </w:rPr>
          </w:rPrChange>
        </w:rPr>
        <w:t>.</w:t>
      </w:r>
      <w:r w:rsidRPr="00BF4A75">
        <w:rPr>
          <w:rFonts w:ascii="Times New Roman"/>
          <w:color w:val="000000"/>
          <w:spacing w:val="59"/>
          <w:sz w:val="24"/>
          <w:lang w:val="es-CO"/>
          <w:rPrChange w:id="57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77" w:author="MARTHA  CERVANTES DIAZ" w:date="2023-01-02T08:54:00Z">
            <w:rPr>
              <w:rFonts w:ascii="UHJQMA+A030-Reg"/>
              <w:color w:val="000000"/>
              <w:sz w:val="24"/>
            </w:rPr>
          </w:rPrChange>
        </w:rPr>
        <w:t>.</w:t>
      </w:r>
      <w:r w:rsidRPr="00BF4A75">
        <w:rPr>
          <w:rFonts w:ascii="Times New Roman"/>
          <w:color w:val="000000"/>
          <w:spacing w:val="59"/>
          <w:sz w:val="24"/>
          <w:lang w:val="es-CO"/>
          <w:rPrChange w:id="57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79" w:author="MARTHA  CERVANTES DIAZ" w:date="2023-01-02T08:54:00Z">
            <w:rPr>
              <w:rFonts w:ascii="UHJQMA+A030-Reg"/>
              <w:color w:val="000000"/>
              <w:sz w:val="24"/>
            </w:rPr>
          </w:rPrChange>
        </w:rPr>
        <w:t>.</w:t>
      </w:r>
      <w:r w:rsidRPr="00BF4A75">
        <w:rPr>
          <w:rFonts w:ascii="Times New Roman"/>
          <w:color w:val="000000"/>
          <w:spacing w:val="59"/>
          <w:sz w:val="24"/>
          <w:lang w:val="es-CO"/>
          <w:rPrChange w:id="58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81" w:author="MARTHA  CERVANTES DIAZ" w:date="2023-01-02T08:54:00Z">
            <w:rPr>
              <w:rFonts w:ascii="UHJQMA+A030-Reg"/>
              <w:color w:val="000000"/>
              <w:sz w:val="24"/>
            </w:rPr>
          </w:rPrChange>
        </w:rPr>
        <w:t>.</w:t>
      </w:r>
      <w:r w:rsidRPr="00BF4A75">
        <w:rPr>
          <w:rFonts w:ascii="Times New Roman"/>
          <w:color w:val="000000"/>
          <w:spacing w:val="59"/>
          <w:sz w:val="24"/>
          <w:lang w:val="es-CO"/>
          <w:rPrChange w:id="58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83" w:author="MARTHA  CERVANTES DIAZ" w:date="2023-01-02T08:54:00Z">
            <w:rPr>
              <w:rFonts w:ascii="UHJQMA+A030-Reg"/>
              <w:color w:val="000000"/>
              <w:sz w:val="24"/>
            </w:rPr>
          </w:rPrChange>
        </w:rPr>
        <w:t>.</w:t>
      </w:r>
      <w:r w:rsidRPr="00BF4A75">
        <w:rPr>
          <w:rFonts w:ascii="Times New Roman"/>
          <w:color w:val="000000"/>
          <w:spacing w:val="59"/>
          <w:sz w:val="24"/>
          <w:lang w:val="es-CO"/>
          <w:rPrChange w:id="58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85" w:author="MARTHA  CERVANTES DIAZ" w:date="2023-01-02T08:54:00Z">
            <w:rPr>
              <w:rFonts w:ascii="UHJQMA+A030-Reg"/>
              <w:color w:val="000000"/>
              <w:sz w:val="24"/>
            </w:rPr>
          </w:rPrChange>
        </w:rPr>
        <w:t>.</w:t>
      </w:r>
      <w:r w:rsidRPr="00BF4A75">
        <w:rPr>
          <w:rFonts w:ascii="Times New Roman"/>
          <w:color w:val="000000"/>
          <w:spacing w:val="59"/>
          <w:sz w:val="24"/>
          <w:lang w:val="es-CO"/>
          <w:rPrChange w:id="58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87" w:author="MARTHA  CERVANTES DIAZ" w:date="2023-01-02T08:54:00Z">
            <w:rPr>
              <w:rFonts w:ascii="UHJQMA+A030-Reg"/>
              <w:color w:val="000000"/>
              <w:sz w:val="24"/>
            </w:rPr>
          </w:rPrChange>
        </w:rPr>
        <w:t>.</w:t>
      </w:r>
      <w:r w:rsidRPr="00BF4A75">
        <w:rPr>
          <w:rFonts w:ascii="Times New Roman"/>
          <w:color w:val="000000"/>
          <w:spacing w:val="59"/>
          <w:sz w:val="24"/>
          <w:lang w:val="es-CO"/>
          <w:rPrChange w:id="58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89" w:author="MARTHA  CERVANTES DIAZ" w:date="2023-01-02T08:54:00Z">
            <w:rPr>
              <w:rFonts w:ascii="UHJQMA+A030-Reg"/>
              <w:color w:val="000000"/>
              <w:sz w:val="24"/>
            </w:rPr>
          </w:rPrChange>
        </w:rPr>
        <w:t>.</w:t>
      </w:r>
      <w:r w:rsidRPr="00BF4A75">
        <w:rPr>
          <w:rFonts w:ascii="Times New Roman"/>
          <w:color w:val="000000"/>
          <w:spacing w:val="59"/>
          <w:sz w:val="24"/>
          <w:lang w:val="es-CO"/>
          <w:rPrChange w:id="59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91" w:author="MARTHA  CERVANTES DIAZ" w:date="2023-01-02T08:54:00Z">
            <w:rPr>
              <w:rFonts w:ascii="UHJQMA+A030-Reg"/>
              <w:color w:val="000000"/>
              <w:sz w:val="24"/>
            </w:rPr>
          </w:rPrChange>
        </w:rPr>
        <w:t>.</w:t>
      </w:r>
      <w:r w:rsidRPr="00BF4A75">
        <w:rPr>
          <w:rFonts w:ascii="Times New Roman"/>
          <w:color w:val="000000"/>
          <w:spacing w:val="59"/>
          <w:sz w:val="24"/>
          <w:lang w:val="es-CO"/>
          <w:rPrChange w:id="59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93" w:author="MARTHA  CERVANTES DIAZ" w:date="2023-01-02T08:54:00Z">
            <w:rPr>
              <w:rFonts w:ascii="UHJQMA+A030-Reg"/>
              <w:color w:val="000000"/>
              <w:sz w:val="24"/>
            </w:rPr>
          </w:rPrChange>
        </w:rPr>
        <w:t>.</w:t>
      </w:r>
      <w:r w:rsidRPr="00BF4A75">
        <w:rPr>
          <w:rFonts w:ascii="Times New Roman"/>
          <w:color w:val="000000"/>
          <w:spacing w:val="59"/>
          <w:sz w:val="24"/>
          <w:lang w:val="es-CO"/>
          <w:rPrChange w:id="5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95" w:author="MARTHA  CERVANTES DIAZ" w:date="2023-01-02T08:54:00Z">
            <w:rPr>
              <w:rFonts w:ascii="UHJQMA+A030-Reg"/>
              <w:color w:val="000000"/>
              <w:sz w:val="24"/>
            </w:rPr>
          </w:rPrChange>
        </w:rPr>
        <w:t>.</w:t>
      </w:r>
      <w:r w:rsidRPr="00BF4A75">
        <w:rPr>
          <w:rFonts w:ascii="Times New Roman"/>
          <w:color w:val="000000"/>
          <w:spacing w:val="59"/>
          <w:sz w:val="24"/>
          <w:lang w:val="es-CO"/>
          <w:rPrChange w:id="5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97" w:author="MARTHA  CERVANTES DIAZ" w:date="2023-01-02T08:54:00Z">
            <w:rPr>
              <w:rFonts w:ascii="UHJQMA+A030-Reg"/>
              <w:color w:val="000000"/>
              <w:sz w:val="24"/>
            </w:rPr>
          </w:rPrChange>
        </w:rPr>
        <w:t>.</w:t>
      </w:r>
      <w:r w:rsidRPr="00BF4A75">
        <w:rPr>
          <w:rFonts w:ascii="Times New Roman"/>
          <w:color w:val="000000"/>
          <w:spacing w:val="59"/>
          <w:sz w:val="24"/>
          <w:lang w:val="es-CO"/>
          <w:rPrChange w:id="5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599" w:author="MARTHA  CERVANTES DIAZ" w:date="2023-01-02T08:54:00Z">
            <w:rPr>
              <w:rFonts w:ascii="UHJQMA+A030-Reg"/>
              <w:color w:val="000000"/>
              <w:sz w:val="24"/>
            </w:rPr>
          </w:rPrChange>
        </w:rPr>
        <w:t>.</w:t>
      </w:r>
      <w:r w:rsidRPr="00BF4A75">
        <w:rPr>
          <w:rFonts w:ascii="Times New Roman"/>
          <w:color w:val="000000"/>
          <w:spacing w:val="59"/>
          <w:sz w:val="24"/>
          <w:lang w:val="es-CO"/>
          <w:rPrChange w:id="6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01" w:author="MARTHA  CERVANTES DIAZ" w:date="2023-01-02T08:54:00Z">
            <w:rPr>
              <w:rFonts w:ascii="UHJQMA+A030-Reg"/>
              <w:color w:val="000000"/>
              <w:sz w:val="24"/>
            </w:rPr>
          </w:rPrChange>
        </w:rPr>
        <w:t>.</w:t>
      </w:r>
      <w:r w:rsidRPr="00BF4A75">
        <w:rPr>
          <w:rFonts w:ascii="Times New Roman"/>
          <w:color w:val="000000"/>
          <w:spacing w:val="59"/>
          <w:sz w:val="24"/>
          <w:lang w:val="es-CO"/>
          <w:rPrChange w:id="6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03" w:author="MARTHA  CERVANTES DIAZ" w:date="2023-01-02T08:54:00Z">
            <w:rPr>
              <w:rFonts w:ascii="UHJQMA+A030-Reg"/>
              <w:color w:val="000000"/>
              <w:sz w:val="24"/>
            </w:rPr>
          </w:rPrChange>
        </w:rPr>
        <w:t>.</w:t>
      </w:r>
    </w:p>
    <w:p w14:paraId="382257F5" w14:textId="77777777" w:rsidR="001D4206" w:rsidRPr="00BF4A75" w:rsidRDefault="00000000">
      <w:pPr>
        <w:framePr w:w="373" w:wrap="auto" w:hAnchor="text" w:x="1791" w:y="5572"/>
        <w:widowControl w:val="0"/>
        <w:autoSpaceDE w:val="0"/>
        <w:autoSpaceDN w:val="0"/>
        <w:spacing w:before="0" w:after="0" w:line="275" w:lineRule="exact"/>
        <w:jc w:val="left"/>
        <w:rPr>
          <w:rFonts w:ascii="Times New Roman"/>
          <w:color w:val="000000"/>
          <w:sz w:val="24"/>
          <w:lang w:val="es-CO"/>
          <w:rPrChange w:id="604" w:author="MARTHA  CERVANTES DIAZ" w:date="2023-01-02T08:54:00Z">
            <w:rPr>
              <w:rFonts w:ascii="Times New Roman"/>
              <w:color w:val="000000"/>
              <w:sz w:val="24"/>
            </w:rPr>
          </w:rPrChange>
        </w:rPr>
      </w:pPr>
      <w:r w:rsidRPr="00BF4A75">
        <w:rPr>
          <w:rFonts w:ascii="UHJQMA+A030-Reg"/>
          <w:color w:val="000000"/>
          <w:sz w:val="24"/>
          <w:lang w:val="es-CO"/>
          <w:rPrChange w:id="605" w:author="MARTHA  CERVANTES DIAZ" w:date="2023-01-02T08:54:00Z">
            <w:rPr>
              <w:rFonts w:ascii="UHJQMA+A030-Reg"/>
              <w:color w:val="000000"/>
              <w:sz w:val="24"/>
            </w:rPr>
          </w:rPrChange>
        </w:rPr>
        <w:t>4</w:t>
      </w:r>
    </w:p>
    <w:p w14:paraId="1895282D" w14:textId="77777777" w:rsidR="001D4206" w:rsidRPr="00BF4A75" w:rsidRDefault="00000000">
      <w:pPr>
        <w:framePr w:w="373" w:wrap="auto" w:hAnchor="text" w:x="1791" w:y="5572"/>
        <w:widowControl w:val="0"/>
        <w:autoSpaceDE w:val="0"/>
        <w:autoSpaceDN w:val="0"/>
        <w:spacing w:before="591" w:after="0" w:line="275" w:lineRule="exact"/>
        <w:jc w:val="left"/>
        <w:rPr>
          <w:rFonts w:ascii="Times New Roman"/>
          <w:color w:val="000000"/>
          <w:sz w:val="24"/>
          <w:lang w:val="es-CO"/>
          <w:rPrChange w:id="606" w:author="MARTHA  CERVANTES DIAZ" w:date="2023-01-02T08:54:00Z">
            <w:rPr>
              <w:rFonts w:ascii="Times New Roman"/>
              <w:color w:val="000000"/>
              <w:sz w:val="24"/>
            </w:rPr>
          </w:rPrChange>
        </w:rPr>
      </w:pPr>
      <w:r w:rsidRPr="00BF4A75">
        <w:rPr>
          <w:rFonts w:ascii="UHJQMA+A030-Reg"/>
          <w:color w:val="000000"/>
          <w:sz w:val="24"/>
          <w:lang w:val="es-CO"/>
          <w:rPrChange w:id="607" w:author="MARTHA  CERVANTES DIAZ" w:date="2023-01-02T08:54:00Z">
            <w:rPr>
              <w:rFonts w:ascii="UHJQMA+A030-Reg"/>
              <w:color w:val="000000"/>
              <w:sz w:val="24"/>
            </w:rPr>
          </w:rPrChange>
        </w:rPr>
        <w:t>4</w:t>
      </w:r>
    </w:p>
    <w:p w14:paraId="2D32F57B" w14:textId="77777777" w:rsidR="001D4206" w:rsidRPr="00BF4A75" w:rsidRDefault="00000000">
      <w:pPr>
        <w:framePr w:w="373" w:wrap="auto" w:hAnchor="text" w:x="1791" w:y="5572"/>
        <w:widowControl w:val="0"/>
        <w:autoSpaceDE w:val="0"/>
        <w:autoSpaceDN w:val="0"/>
        <w:spacing w:before="591" w:after="0" w:line="275" w:lineRule="exact"/>
        <w:jc w:val="left"/>
        <w:rPr>
          <w:rFonts w:ascii="Times New Roman"/>
          <w:color w:val="000000"/>
          <w:sz w:val="24"/>
          <w:lang w:val="es-CO"/>
          <w:rPrChange w:id="608" w:author="MARTHA  CERVANTES DIAZ" w:date="2023-01-02T08:54:00Z">
            <w:rPr>
              <w:rFonts w:ascii="Times New Roman"/>
              <w:color w:val="000000"/>
              <w:sz w:val="24"/>
            </w:rPr>
          </w:rPrChange>
        </w:rPr>
      </w:pPr>
      <w:r w:rsidRPr="00BF4A75">
        <w:rPr>
          <w:rFonts w:ascii="UHJQMA+A030-Reg"/>
          <w:color w:val="000000"/>
          <w:sz w:val="24"/>
          <w:lang w:val="es-CO"/>
          <w:rPrChange w:id="609" w:author="MARTHA  CERVANTES DIAZ" w:date="2023-01-02T08:54:00Z">
            <w:rPr>
              <w:rFonts w:ascii="UHJQMA+A030-Reg"/>
              <w:color w:val="000000"/>
              <w:sz w:val="24"/>
            </w:rPr>
          </w:rPrChange>
        </w:rPr>
        <w:t>4</w:t>
      </w:r>
    </w:p>
    <w:p w14:paraId="17002CD4" w14:textId="77777777" w:rsidR="001D4206" w:rsidRPr="00BF4A75" w:rsidRDefault="00000000">
      <w:pPr>
        <w:framePr w:w="8625" w:wrap="auto" w:hAnchor="text" w:x="1924" w:y="5572"/>
        <w:widowControl w:val="0"/>
        <w:autoSpaceDE w:val="0"/>
        <w:autoSpaceDN w:val="0"/>
        <w:spacing w:before="0" w:after="0" w:line="275" w:lineRule="exact"/>
        <w:jc w:val="left"/>
        <w:rPr>
          <w:rFonts w:ascii="Times New Roman"/>
          <w:color w:val="000000"/>
          <w:sz w:val="24"/>
          <w:lang w:val="es-CO"/>
          <w:rPrChange w:id="610" w:author="MARTHA  CERVANTES DIAZ" w:date="2023-01-02T08:54:00Z">
            <w:rPr>
              <w:rFonts w:ascii="Times New Roman"/>
              <w:color w:val="000000"/>
              <w:sz w:val="24"/>
            </w:rPr>
          </w:rPrChange>
        </w:rPr>
      </w:pPr>
      <w:r w:rsidRPr="00BF4A75">
        <w:rPr>
          <w:rFonts w:ascii="UHJQMA+A030-Reg"/>
          <w:color w:val="000000"/>
          <w:sz w:val="24"/>
          <w:lang w:val="es-CO"/>
          <w:rPrChange w:id="611" w:author="MARTHA  CERVANTES DIAZ" w:date="2023-01-02T08:54:00Z">
            <w:rPr>
              <w:rFonts w:ascii="UHJQMA+A030-Reg"/>
              <w:color w:val="000000"/>
              <w:sz w:val="24"/>
            </w:rPr>
          </w:rPrChange>
        </w:rPr>
        <w:t>.2</w:t>
      </w:r>
      <w:r w:rsidRPr="00BF4A75">
        <w:rPr>
          <w:rFonts w:ascii="Times New Roman"/>
          <w:color w:val="000000"/>
          <w:spacing w:val="146"/>
          <w:sz w:val="24"/>
          <w:lang w:val="es-CO"/>
          <w:rPrChange w:id="612" w:author="MARTHA  CERVANTES DIAZ" w:date="2023-01-02T08:54:00Z">
            <w:rPr>
              <w:rFonts w:ascii="Times New Roman"/>
              <w:color w:val="000000"/>
              <w:spacing w:val="146"/>
              <w:sz w:val="24"/>
            </w:rPr>
          </w:rPrChange>
        </w:rPr>
        <w:t xml:space="preserve"> </w:t>
      </w:r>
      <w:r w:rsidRPr="00BF4A75">
        <w:rPr>
          <w:rFonts w:ascii="UHJQMA+A030-Reg"/>
          <w:color w:val="000000"/>
          <w:spacing w:val="-1"/>
          <w:sz w:val="24"/>
          <w:lang w:val="es-CO"/>
          <w:rPrChange w:id="613"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614"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615" w:author="MARTHA  CERVANTES DIAZ" w:date="2023-01-02T08:54:00Z">
            <w:rPr>
              <w:rFonts w:ascii="UHJQMA+A030-Reg"/>
              <w:color w:val="000000"/>
              <w:spacing w:val="-1"/>
              <w:sz w:val="24"/>
            </w:rPr>
          </w:rPrChange>
        </w:rPr>
        <w:t>EMBEBIDOS</w:t>
      </w:r>
      <w:r w:rsidRPr="00BF4A75">
        <w:rPr>
          <w:rFonts w:ascii="Times New Roman"/>
          <w:color w:val="000000"/>
          <w:spacing w:val="140"/>
          <w:sz w:val="24"/>
          <w:lang w:val="es-CO"/>
          <w:rPrChange w:id="616" w:author="MARTHA  CERVANTES DIAZ" w:date="2023-01-02T08:54:00Z">
            <w:rPr>
              <w:rFonts w:ascii="Times New Roman"/>
              <w:color w:val="000000"/>
              <w:spacing w:val="140"/>
              <w:sz w:val="24"/>
            </w:rPr>
          </w:rPrChange>
        </w:rPr>
        <w:t xml:space="preserve"> </w:t>
      </w:r>
      <w:r w:rsidRPr="00BF4A75">
        <w:rPr>
          <w:rFonts w:ascii="UHJQMA+A030-Reg"/>
          <w:color w:val="000000"/>
          <w:sz w:val="24"/>
          <w:lang w:val="es-CO"/>
          <w:rPrChange w:id="617" w:author="MARTHA  CERVANTES DIAZ" w:date="2023-01-02T08:54:00Z">
            <w:rPr>
              <w:rFonts w:ascii="UHJQMA+A030-Reg"/>
              <w:color w:val="000000"/>
              <w:sz w:val="24"/>
            </w:rPr>
          </w:rPrChange>
        </w:rPr>
        <w:t>.</w:t>
      </w:r>
      <w:r w:rsidRPr="00BF4A75">
        <w:rPr>
          <w:rFonts w:ascii="Times New Roman"/>
          <w:color w:val="000000"/>
          <w:spacing w:val="59"/>
          <w:sz w:val="24"/>
          <w:lang w:val="es-CO"/>
          <w:rPrChange w:id="61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19" w:author="MARTHA  CERVANTES DIAZ" w:date="2023-01-02T08:54:00Z">
            <w:rPr>
              <w:rFonts w:ascii="UHJQMA+A030-Reg"/>
              <w:color w:val="000000"/>
              <w:sz w:val="24"/>
            </w:rPr>
          </w:rPrChange>
        </w:rPr>
        <w:t>.</w:t>
      </w:r>
      <w:r w:rsidRPr="00BF4A75">
        <w:rPr>
          <w:rFonts w:ascii="Times New Roman"/>
          <w:color w:val="000000"/>
          <w:spacing w:val="59"/>
          <w:sz w:val="24"/>
          <w:lang w:val="es-CO"/>
          <w:rPrChange w:id="62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21" w:author="MARTHA  CERVANTES DIAZ" w:date="2023-01-02T08:54:00Z">
            <w:rPr>
              <w:rFonts w:ascii="UHJQMA+A030-Reg"/>
              <w:color w:val="000000"/>
              <w:sz w:val="24"/>
            </w:rPr>
          </w:rPrChange>
        </w:rPr>
        <w:t>.</w:t>
      </w:r>
      <w:r w:rsidRPr="00BF4A75">
        <w:rPr>
          <w:rFonts w:ascii="Times New Roman"/>
          <w:color w:val="000000"/>
          <w:spacing w:val="59"/>
          <w:sz w:val="24"/>
          <w:lang w:val="es-CO"/>
          <w:rPrChange w:id="62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23" w:author="MARTHA  CERVANTES DIAZ" w:date="2023-01-02T08:54:00Z">
            <w:rPr>
              <w:rFonts w:ascii="UHJQMA+A030-Reg"/>
              <w:color w:val="000000"/>
              <w:sz w:val="24"/>
            </w:rPr>
          </w:rPrChange>
        </w:rPr>
        <w:t>.</w:t>
      </w:r>
      <w:r w:rsidRPr="00BF4A75">
        <w:rPr>
          <w:rFonts w:ascii="Times New Roman"/>
          <w:color w:val="000000"/>
          <w:spacing w:val="59"/>
          <w:sz w:val="24"/>
          <w:lang w:val="es-CO"/>
          <w:rPrChange w:id="62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25" w:author="MARTHA  CERVANTES DIAZ" w:date="2023-01-02T08:54:00Z">
            <w:rPr>
              <w:rFonts w:ascii="UHJQMA+A030-Reg"/>
              <w:color w:val="000000"/>
              <w:sz w:val="24"/>
            </w:rPr>
          </w:rPrChange>
        </w:rPr>
        <w:t>.</w:t>
      </w:r>
      <w:r w:rsidRPr="00BF4A75">
        <w:rPr>
          <w:rFonts w:ascii="Times New Roman"/>
          <w:color w:val="000000"/>
          <w:spacing w:val="59"/>
          <w:sz w:val="24"/>
          <w:lang w:val="es-CO"/>
          <w:rPrChange w:id="62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27" w:author="MARTHA  CERVANTES DIAZ" w:date="2023-01-02T08:54:00Z">
            <w:rPr>
              <w:rFonts w:ascii="UHJQMA+A030-Reg"/>
              <w:color w:val="000000"/>
              <w:sz w:val="24"/>
            </w:rPr>
          </w:rPrChange>
        </w:rPr>
        <w:t>.</w:t>
      </w:r>
      <w:r w:rsidRPr="00BF4A75">
        <w:rPr>
          <w:rFonts w:ascii="Times New Roman"/>
          <w:color w:val="000000"/>
          <w:spacing w:val="59"/>
          <w:sz w:val="24"/>
          <w:lang w:val="es-CO"/>
          <w:rPrChange w:id="6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29" w:author="MARTHA  CERVANTES DIAZ" w:date="2023-01-02T08:54:00Z">
            <w:rPr>
              <w:rFonts w:ascii="UHJQMA+A030-Reg"/>
              <w:color w:val="000000"/>
              <w:sz w:val="24"/>
            </w:rPr>
          </w:rPrChange>
        </w:rPr>
        <w:t>.</w:t>
      </w:r>
      <w:r w:rsidRPr="00BF4A75">
        <w:rPr>
          <w:rFonts w:ascii="Times New Roman"/>
          <w:color w:val="000000"/>
          <w:spacing w:val="59"/>
          <w:sz w:val="24"/>
          <w:lang w:val="es-CO"/>
          <w:rPrChange w:id="6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31" w:author="MARTHA  CERVANTES DIAZ" w:date="2023-01-02T08:54:00Z">
            <w:rPr>
              <w:rFonts w:ascii="UHJQMA+A030-Reg"/>
              <w:color w:val="000000"/>
              <w:sz w:val="24"/>
            </w:rPr>
          </w:rPrChange>
        </w:rPr>
        <w:t>.</w:t>
      </w:r>
      <w:r w:rsidRPr="00BF4A75">
        <w:rPr>
          <w:rFonts w:ascii="Times New Roman"/>
          <w:color w:val="000000"/>
          <w:spacing w:val="59"/>
          <w:sz w:val="24"/>
          <w:lang w:val="es-CO"/>
          <w:rPrChange w:id="6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33" w:author="MARTHA  CERVANTES DIAZ" w:date="2023-01-02T08:54:00Z">
            <w:rPr>
              <w:rFonts w:ascii="UHJQMA+A030-Reg"/>
              <w:color w:val="000000"/>
              <w:sz w:val="24"/>
            </w:rPr>
          </w:rPrChange>
        </w:rPr>
        <w:t>.</w:t>
      </w:r>
      <w:r w:rsidRPr="00BF4A75">
        <w:rPr>
          <w:rFonts w:ascii="Times New Roman"/>
          <w:color w:val="000000"/>
          <w:spacing w:val="59"/>
          <w:sz w:val="24"/>
          <w:lang w:val="es-CO"/>
          <w:rPrChange w:id="63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35" w:author="MARTHA  CERVANTES DIAZ" w:date="2023-01-02T08:54:00Z">
            <w:rPr>
              <w:rFonts w:ascii="UHJQMA+A030-Reg"/>
              <w:color w:val="000000"/>
              <w:sz w:val="24"/>
            </w:rPr>
          </w:rPrChange>
        </w:rPr>
        <w:t>.</w:t>
      </w:r>
      <w:r w:rsidRPr="00BF4A75">
        <w:rPr>
          <w:rFonts w:ascii="Times New Roman"/>
          <w:color w:val="000000"/>
          <w:spacing w:val="59"/>
          <w:sz w:val="24"/>
          <w:lang w:val="es-CO"/>
          <w:rPrChange w:id="63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37" w:author="MARTHA  CERVANTES DIAZ" w:date="2023-01-02T08:54:00Z">
            <w:rPr>
              <w:rFonts w:ascii="UHJQMA+A030-Reg"/>
              <w:color w:val="000000"/>
              <w:sz w:val="24"/>
            </w:rPr>
          </w:rPrChange>
        </w:rPr>
        <w:t>.</w:t>
      </w:r>
      <w:r w:rsidRPr="00BF4A75">
        <w:rPr>
          <w:rFonts w:ascii="Times New Roman"/>
          <w:color w:val="000000"/>
          <w:spacing w:val="59"/>
          <w:sz w:val="24"/>
          <w:lang w:val="es-CO"/>
          <w:rPrChange w:id="63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39" w:author="MARTHA  CERVANTES DIAZ" w:date="2023-01-02T08:54:00Z">
            <w:rPr>
              <w:rFonts w:ascii="UHJQMA+A030-Reg"/>
              <w:color w:val="000000"/>
              <w:sz w:val="24"/>
            </w:rPr>
          </w:rPrChange>
        </w:rPr>
        <w:t>.</w:t>
      </w:r>
      <w:r w:rsidRPr="00BF4A75">
        <w:rPr>
          <w:rFonts w:ascii="Times New Roman"/>
          <w:color w:val="000000"/>
          <w:spacing w:val="59"/>
          <w:sz w:val="24"/>
          <w:lang w:val="es-CO"/>
          <w:rPrChange w:id="64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41" w:author="MARTHA  CERVANTES DIAZ" w:date="2023-01-02T08:54:00Z">
            <w:rPr>
              <w:rFonts w:ascii="UHJQMA+A030-Reg"/>
              <w:color w:val="000000"/>
              <w:sz w:val="24"/>
            </w:rPr>
          </w:rPrChange>
        </w:rPr>
        <w:t>.</w:t>
      </w:r>
      <w:r w:rsidRPr="00BF4A75">
        <w:rPr>
          <w:rFonts w:ascii="Times New Roman"/>
          <w:color w:val="000000"/>
          <w:spacing w:val="59"/>
          <w:sz w:val="24"/>
          <w:lang w:val="es-CO"/>
          <w:rPrChange w:id="64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43" w:author="MARTHA  CERVANTES DIAZ" w:date="2023-01-02T08:54:00Z">
            <w:rPr>
              <w:rFonts w:ascii="UHJQMA+A030-Reg"/>
              <w:color w:val="000000"/>
              <w:sz w:val="24"/>
            </w:rPr>
          </w:rPrChange>
        </w:rPr>
        <w:t>.</w:t>
      </w:r>
      <w:r w:rsidRPr="00BF4A75">
        <w:rPr>
          <w:rFonts w:ascii="Times New Roman"/>
          <w:color w:val="000000"/>
          <w:spacing w:val="59"/>
          <w:sz w:val="24"/>
          <w:lang w:val="es-CO"/>
          <w:rPrChange w:id="64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45" w:author="MARTHA  CERVANTES DIAZ" w:date="2023-01-02T08:54:00Z">
            <w:rPr>
              <w:rFonts w:ascii="UHJQMA+A030-Reg"/>
              <w:color w:val="000000"/>
              <w:sz w:val="24"/>
            </w:rPr>
          </w:rPrChange>
        </w:rPr>
        <w:t>.</w:t>
      </w:r>
      <w:r w:rsidRPr="00BF4A75">
        <w:rPr>
          <w:rFonts w:ascii="Times New Roman"/>
          <w:color w:val="000000"/>
          <w:spacing w:val="59"/>
          <w:sz w:val="24"/>
          <w:lang w:val="es-CO"/>
          <w:rPrChange w:id="64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47" w:author="MARTHA  CERVANTES DIAZ" w:date="2023-01-02T08:54:00Z">
            <w:rPr>
              <w:rFonts w:ascii="UHJQMA+A030-Reg"/>
              <w:color w:val="000000"/>
              <w:sz w:val="24"/>
            </w:rPr>
          </w:rPrChange>
        </w:rPr>
        <w:t>.</w:t>
      </w:r>
      <w:r w:rsidRPr="00BF4A75">
        <w:rPr>
          <w:rFonts w:ascii="Times New Roman"/>
          <w:color w:val="000000"/>
          <w:spacing w:val="59"/>
          <w:sz w:val="24"/>
          <w:lang w:val="es-CO"/>
          <w:rPrChange w:id="64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49" w:author="MARTHA  CERVANTES DIAZ" w:date="2023-01-02T08:54:00Z">
            <w:rPr>
              <w:rFonts w:ascii="UHJQMA+A030-Reg"/>
              <w:color w:val="000000"/>
              <w:sz w:val="24"/>
            </w:rPr>
          </w:rPrChange>
        </w:rPr>
        <w:t>.</w:t>
      </w:r>
      <w:r w:rsidRPr="00BF4A75">
        <w:rPr>
          <w:rFonts w:ascii="Times New Roman"/>
          <w:color w:val="000000"/>
          <w:spacing w:val="59"/>
          <w:sz w:val="24"/>
          <w:lang w:val="es-CO"/>
          <w:rPrChange w:id="65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51" w:author="MARTHA  CERVANTES DIAZ" w:date="2023-01-02T08:54:00Z">
            <w:rPr>
              <w:rFonts w:ascii="UHJQMA+A030-Reg"/>
              <w:color w:val="000000"/>
              <w:sz w:val="24"/>
            </w:rPr>
          </w:rPrChange>
        </w:rPr>
        <w:t>.</w:t>
      </w:r>
      <w:r w:rsidRPr="00BF4A75">
        <w:rPr>
          <w:rFonts w:ascii="Times New Roman"/>
          <w:color w:val="000000"/>
          <w:spacing w:val="59"/>
          <w:sz w:val="24"/>
          <w:lang w:val="es-CO"/>
          <w:rPrChange w:id="65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53" w:author="MARTHA  CERVANTES DIAZ" w:date="2023-01-02T08:54:00Z">
            <w:rPr>
              <w:rFonts w:ascii="UHJQMA+A030-Reg"/>
              <w:color w:val="000000"/>
              <w:sz w:val="24"/>
            </w:rPr>
          </w:rPrChange>
        </w:rPr>
        <w:t>.</w:t>
      </w:r>
      <w:r w:rsidRPr="00BF4A75">
        <w:rPr>
          <w:rFonts w:ascii="Times New Roman"/>
          <w:color w:val="000000"/>
          <w:spacing w:val="59"/>
          <w:sz w:val="24"/>
          <w:lang w:val="es-CO"/>
          <w:rPrChange w:id="65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55" w:author="MARTHA  CERVANTES DIAZ" w:date="2023-01-02T08:54:00Z">
            <w:rPr>
              <w:rFonts w:ascii="UHJQMA+A030-Reg"/>
              <w:color w:val="000000"/>
              <w:sz w:val="24"/>
            </w:rPr>
          </w:rPrChange>
        </w:rPr>
        <w:t>.</w:t>
      </w:r>
      <w:r w:rsidRPr="00BF4A75">
        <w:rPr>
          <w:rFonts w:ascii="Times New Roman"/>
          <w:color w:val="000000"/>
          <w:spacing w:val="59"/>
          <w:sz w:val="24"/>
          <w:lang w:val="es-CO"/>
          <w:rPrChange w:id="65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57" w:author="MARTHA  CERVANTES DIAZ" w:date="2023-01-02T08:54:00Z">
            <w:rPr>
              <w:rFonts w:ascii="UHJQMA+A030-Reg"/>
              <w:color w:val="000000"/>
              <w:sz w:val="24"/>
            </w:rPr>
          </w:rPrChange>
        </w:rPr>
        <w:t>.</w:t>
      </w:r>
      <w:r w:rsidRPr="00BF4A75">
        <w:rPr>
          <w:rFonts w:ascii="Times New Roman"/>
          <w:color w:val="000000"/>
          <w:spacing w:val="59"/>
          <w:sz w:val="24"/>
          <w:lang w:val="es-CO"/>
          <w:rPrChange w:id="65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59" w:author="MARTHA  CERVANTES DIAZ" w:date="2023-01-02T08:54:00Z">
            <w:rPr>
              <w:rFonts w:ascii="UHJQMA+A030-Reg"/>
              <w:color w:val="000000"/>
              <w:sz w:val="24"/>
            </w:rPr>
          </w:rPrChange>
        </w:rPr>
        <w:t>.</w:t>
      </w:r>
      <w:r w:rsidRPr="00BF4A75">
        <w:rPr>
          <w:rFonts w:ascii="Times New Roman"/>
          <w:color w:val="000000"/>
          <w:spacing w:val="59"/>
          <w:sz w:val="24"/>
          <w:lang w:val="es-CO"/>
          <w:rPrChange w:id="66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61" w:author="MARTHA  CERVANTES DIAZ" w:date="2023-01-02T08:54:00Z">
            <w:rPr>
              <w:rFonts w:ascii="UHJQMA+A030-Reg"/>
              <w:color w:val="000000"/>
              <w:sz w:val="24"/>
            </w:rPr>
          </w:rPrChange>
        </w:rPr>
        <w:t>.</w:t>
      </w:r>
      <w:r w:rsidRPr="00BF4A75">
        <w:rPr>
          <w:rFonts w:ascii="Times New Roman"/>
          <w:color w:val="000000"/>
          <w:spacing w:val="59"/>
          <w:sz w:val="24"/>
          <w:lang w:val="es-CO"/>
          <w:rPrChange w:id="66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63" w:author="MARTHA  CERVANTES DIAZ" w:date="2023-01-02T08:54:00Z">
            <w:rPr>
              <w:rFonts w:ascii="UHJQMA+A030-Reg"/>
              <w:color w:val="000000"/>
              <w:sz w:val="24"/>
            </w:rPr>
          </w:rPrChange>
        </w:rPr>
        <w:t>.</w:t>
      </w:r>
      <w:r w:rsidRPr="00BF4A75">
        <w:rPr>
          <w:rFonts w:ascii="Times New Roman"/>
          <w:color w:val="000000"/>
          <w:spacing w:val="59"/>
          <w:sz w:val="24"/>
          <w:lang w:val="es-CO"/>
          <w:rPrChange w:id="66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65" w:author="MARTHA  CERVANTES DIAZ" w:date="2023-01-02T08:54:00Z">
            <w:rPr>
              <w:rFonts w:ascii="UHJQMA+A030-Reg"/>
              <w:color w:val="000000"/>
              <w:sz w:val="24"/>
            </w:rPr>
          </w:rPrChange>
        </w:rPr>
        <w:t>.</w:t>
      </w:r>
      <w:r w:rsidRPr="00BF4A75">
        <w:rPr>
          <w:rFonts w:ascii="Times New Roman"/>
          <w:color w:val="000000"/>
          <w:spacing w:val="59"/>
          <w:sz w:val="24"/>
          <w:lang w:val="es-CO"/>
          <w:rPrChange w:id="66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67" w:author="MARTHA  CERVANTES DIAZ" w:date="2023-01-02T08:54:00Z">
            <w:rPr>
              <w:rFonts w:ascii="UHJQMA+A030-Reg"/>
              <w:color w:val="000000"/>
              <w:sz w:val="24"/>
            </w:rPr>
          </w:rPrChange>
        </w:rPr>
        <w:t>.</w:t>
      </w:r>
      <w:r w:rsidRPr="00BF4A75">
        <w:rPr>
          <w:rFonts w:ascii="Times New Roman"/>
          <w:color w:val="000000"/>
          <w:spacing w:val="59"/>
          <w:sz w:val="24"/>
          <w:lang w:val="es-CO"/>
          <w:rPrChange w:id="66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69" w:author="MARTHA  CERVANTES DIAZ" w:date="2023-01-02T08:54:00Z">
            <w:rPr>
              <w:rFonts w:ascii="UHJQMA+A030-Reg"/>
              <w:color w:val="000000"/>
              <w:sz w:val="24"/>
            </w:rPr>
          </w:rPrChange>
        </w:rPr>
        <w:t>.</w:t>
      </w:r>
      <w:r w:rsidRPr="00BF4A75">
        <w:rPr>
          <w:rFonts w:ascii="Times New Roman"/>
          <w:color w:val="000000"/>
          <w:spacing w:val="59"/>
          <w:sz w:val="24"/>
          <w:lang w:val="es-CO"/>
          <w:rPrChange w:id="67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71" w:author="MARTHA  CERVANTES DIAZ" w:date="2023-01-02T08:54:00Z">
            <w:rPr>
              <w:rFonts w:ascii="UHJQMA+A030-Reg"/>
              <w:color w:val="000000"/>
              <w:sz w:val="24"/>
            </w:rPr>
          </w:rPrChange>
        </w:rPr>
        <w:t>.</w:t>
      </w:r>
    </w:p>
    <w:p w14:paraId="7CC47CE1" w14:textId="77777777" w:rsidR="001D4206" w:rsidRDefault="00000000">
      <w:pPr>
        <w:framePr w:w="373" w:wrap="auto" w:hAnchor="text" w:x="2329" w:y="5861"/>
        <w:widowControl w:val="0"/>
        <w:autoSpaceDE w:val="0"/>
        <w:autoSpaceDN w:val="0"/>
        <w:spacing w:before="0" w:after="0" w:line="275" w:lineRule="exact"/>
        <w:jc w:val="left"/>
        <w:rPr>
          <w:rFonts w:ascii="Times New Roman"/>
          <w:color w:val="000000"/>
          <w:sz w:val="24"/>
        </w:rPr>
      </w:pPr>
      <w:r>
        <w:rPr>
          <w:rFonts w:ascii="UHJQMA+A030-Reg"/>
          <w:color w:val="000000"/>
          <w:sz w:val="24"/>
        </w:rPr>
        <w:t>4</w:t>
      </w:r>
    </w:p>
    <w:p w14:paraId="18F7C8F7" w14:textId="77777777" w:rsidR="001D4206" w:rsidRDefault="00000000">
      <w:pPr>
        <w:framePr w:w="373" w:wrap="auto" w:hAnchor="text" w:x="2329" w:y="5861"/>
        <w:widowControl w:val="0"/>
        <w:autoSpaceDE w:val="0"/>
        <w:autoSpaceDN w:val="0"/>
        <w:spacing w:before="13" w:after="0" w:line="275" w:lineRule="exact"/>
        <w:jc w:val="left"/>
        <w:rPr>
          <w:rFonts w:ascii="Times New Roman"/>
          <w:color w:val="000000"/>
          <w:sz w:val="24"/>
        </w:rPr>
      </w:pPr>
      <w:r>
        <w:rPr>
          <w:rFonts w:ascii="UHJQMA+A030-Reg"/>
          <w:color w:val="000000"/>
          <w:sz w:val="24"/>
        </w:rPr>
        <w:t>4</w:t>
      </w:r>
    </w:p>
    <w:p w14:paraId="74E55DB4" w14:textId="77777777" w:rsidR="001D4206" w:rsidRDefault="00000000">
      <w:pPr>
        <w:framePr w:w="8087" w:wrap="auto" w:hAnchor="text" w:x="2462" w:y="5861"/>
        <w:widowControl w:val="0"/>
        <w:autoSpaceDE w:val="0"/>
        <w:autoSpaceDN w:val="0"/>
        <w:spacing w:before="0" w:after="0" w:line="275" w:lineRule="exact"/>
        <w:jc w:val="left"/>
        <w:rPr>
          <w:rFonts w:ascii="Times New Roman"/>
          <w:color w:val="000000"/>
          <w:sz w:val="24"/>
        </w:rPr>
      </w:pPr>
      <w:r>
        <w:rPr>
          <w:rFonts w:ascii="UHJQMA+A030-Reg"/>
          <w:color w:val="000000"/>
          <w:sz w:val="24"/>
        </w:rPr>
        <w:t>.2.1</w:t>
      </w:r>
      <w:r>
        <w:rPr>
          <w:rFonts w:ascii="Times New Roman"/>
          <w:color w:val="000000"/>
          <w:spacing w:val="157"/>
          <w:sz w:val="24"/>
        </w:rPr>
        <w:t xml:space="preserve"> </w:t>
      </w:r>
      <w:r>
        <w:rPr>
          <w:rFonts w:ascii="UHJQMA+A030-Reg"/>
          <w:color w:val="000000"/>
          <w:spacing w:val="-1"/>
          <w:sz w:val="24"/>
        </w:rPr>
        <w:t>INTERNET</w:t>
      </w:r>
      <w:r>
        <w:rPr>
          <w:rFonts w:ascii="Times New Roman"/>
          <w:color w:val="000000"/>
          <w:spacing w:val="6"/>
          <w:sz w:val="24"/>
        </w:rPr>
        <w:t xml:space="preserve"> </w:t>
      </w:r>
      <w:r>
        <w:rPr>
          <w:rFonts w:ascii="UHJQMA+A030-Reg"/>
          <w:color w:val="000000"/>
          <w:spacing w:val="-1"/>
          <w:sz w:val="24"/>
        </w:rPr>
        <w:t>OF</w:t>
      </w:r>
      <w:r>
        <w:rPr>
          <w:rFonts w:ascii="Times New Roman"/>
          <w:color w:val="000000"/>
          <w:spacing w:val="7"/>
          <w:sz w:val="24"/>
        </w:rPr>
        <w:t xml:space="preserve"> </w:t>
      </w:r>
      <w:r>
        <w:rPr>
          <w:rFonts w:ascii="UHJQMA+A030-Reg"/>
          <w:color w:val="000000"/>
          <w:spacing w:val="-1"/>
          <w:sz w:val="24"/>
        </w:rPr>
        <w:t>THINGS</w:t>
      </w:r>
      <w:r>
        <w:rPr>
          <w:rFonts w:ascii="Times New Roman"/>
          <w:color w:val="000000"/>
          <w:spacing w:val="76"/>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p>
    <w:p w14:paraId="1E48C884" w14:textId="77777777" w:rsidR="001D4206" w:rsidRDefault="00000000">
      <w:pPr>
        <w:framePr w:w="8087" w:wrap="auto" w:hAnchor="text" w:x="2462" w:y="5861"/>
        <w:widowControl w:val="0"/>
        <w:autoSpaceDE w:val="0"/>
        <w:autoSpaceDN w:val="0"/>
        <w:spacing w:before="13" w:after="0" w:line="275" w:lineRule="exact"/>
        <w:jc w:val="left"/>
        <w:rPr>
          <w:rFonts w:ascii="Times New Roman"/>
          <w:color w:val="000000"/>
          <w:sz w:val="24"/>
        </w:rPr>
      </w:pPr>
      <w:r>
        <w:rPr>
          <w:rFonts w:ascii="UHJQMA+A030-Reg"/>
          <w:color w:val="000000"/>
          <w:sz w:val="24"/>
        </w:rPr>
        <w:t>.2.2</w:t>
      </w:r>
      <w:r>
        <w:rPr>
          <w:rFonts w:ascii="Times New Roman"/>
          <w:color w:val="000000"/>
          <w:spacing w:val="157"/>
          <w:sz w:val="24"/>
        </w:rPr>
        <w:t xml:space="preserve"> </w:t>
      </w:r>
      <w:r>
        <w:rPr>
          <w:rFonts w:ascii="UHJQMA+A030-Reg"/>
          <w:color w:val="000000"/>
          <w:spacing w:val="-2"/>
          <w:sz w:val="24"/>
        </w:rPr>
        <w:t>SMART</w:t>
      </w:r>
      <w:r>
        <w:rPr>
          <w:rFonts w:ascii="Times New Roman"/>
          <w:color w:val="000000"/>
          <w:spacing w:val="8"/>
          <w:sz w:val="24"/>
        </w:rPr>
        <w:t xml:space="preserve"> </w:t>
      </w:r>
      <w:r>
        <w:rPr>
          <w:rFonts w:ascii="UHJQMA+A030-Reg"/>
          <w:color w:val="000000"/>
          <w:spacing w:val="-2"/>
          <w:sz w:val="24"/>
        </w:rPr>
        <w:t>CAMPUS</w:t>
      </w:r>
      <w:r>
        <w:rPr>
          <w:rFonts w:ascii="Times New Roman"/>
          <w:color w:val="000000"/>
          <w:spacing w:val="16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r>
        <w:rPr>
          <w:rFonts w:ascii="Times New Roman"/>
          <w:color w:val="000000"/>
          <w:spacing w:val="59"/>
          <w:sz w:val="24"/>
        </w:rPr>
        <w:t xml:space="preserve"> </w:t>
      </w:r>
      <w:r>
        <w:rPr>
          <w:rFonts w:ascii="UHJQMA+A030-Reg"/>
          <w:color w:val="000000"/>
          <w:sz w:val="24"/>
        </w:rPr>
        <w:t>.</w:t>
      </w:r>
    </w:p>
    <w:p w14:paraId="694128D2" w14:textId="77777777" w:rsidR="001D4206" w:rsidRPr="00BF4A75" w:rsidRDefault="00000000">
      <w:pPr>
        <w:framePr w:w="8625" w:wrap="auto" w:hAnchor="text" w:x="1924" w:y="6439"/>
        <w:widowControl w:val="0"/>
        <w:autoSpaceDE w:val="0"/>
        <w:autoSpaceDN w:val="0"/>
        <w:spacing w:before="0" w:after="0" w:line="275" w:lineRule="exact"/>
        <w:jc w:val="left"/>
        <w:rPr>
          <w:rFonts w:ascii="Times New Roman"/>
          <w:color w:val="000000"/>
          <w:sz w:val="24"/>
          <w:lang w:val="es-CO"/>
          <w:rPrChange w:id="672" w:author="MARTHA  CERVANTES DIAZ" w:date="2023-01-02T08:54:00Z">
            <w:rPr>
              <w:rFonts w:ascii="Times New Roman"/>
              <w:color w:val="000000"/>
              <w:sz w:val="24"/>
            </w:rPr>
          </w:rPrChange>
        </w:rPr>
      </w:pPr>
      <w:r w:rsidRPr="00BF4A75">
        <w:rPr>
          <w:rFonts w:ascii="UHJQMA+A030-Reg"/>
          <w:color w:val="000000"/>
          <w:sz w:val="24"/>
          <w:lang w:val="es-CO"/>
          <w:rPrChange w:id="673" w:author="MARTHA  CERVANTES DIAZ" w:date="2023-01-02T08:54:00Z">
            <w:rPr>
              <w:rFonts w:ascii="UHJQMA+A030-Reg"/>
              <w:color w:val="000000"/>
              <w:sz w:val="24"/>
            </w:rPr>
          </w:rPrChange>
        </w:rPr>
        <w:t>.3</w:t>
      </w:r>
      <w:r w:rsidRPr="00BF4A75">
        <w:rPr>
          <w:rFonts w:ascii="Times New Roman"/>
          <w:color w:val="000000"/>
          <w:spacing w:val="146"/>
          <w:sz w:val="24"/>
          <w:lang w:val="es-CO"/>
          <w:rPrChange w:id="674" w:author="MARTHA  CERVANTES DIAZ" w:date="2023-01-02T08:54:00Z">
            <w:rPr>
              <w:rFonts w:ascii="Times New Roman"/>
              <w:color w:val="000000"/>
              <w:spacing w:val="146"/>
              <w:sz w:val="24"/>
            </w:rPr>
          </w:rPrChange>
        </w:rPr>
        <w:t xml:space="preserve"> </w:t>
      </w:r>
      <w:r w:rsidRPr="00BF4A75">
        <w:rPr>
          <w:rFonts w:ascii="UHJQMA+A030-Reg" w:hAnsi="UHJQMA+A030-Reg" w:cs="UHJQMA+A030-Reg"/>
          <w:color w:val="000000"/>
          <w:spacing w:val="-6"/>
          <w:sz w:val="24"/>
          <w:lang w:val="es-CO"/>
          <w:rPrChange w:id="675" w:author="MARTHA  CERVANTES DIAZ" w:date="2023-01-02T08:54:00Z">
            <w:rPr>
              <w:rFonts w:ascii="UHJQMA+A030-Reg" w:hAnsi="UHJQMA+A030-Reg" w:cs="UHJQMA+A030-Reg"/>
              <w:color w:val="000000"/>
              <w:spacing w:val="-6"/>
              <w:sz w:val="24"/>
            </w:rPr>
          </w:rPrChange>
        </w:rPr>
        <w:t>NOTACIÓN</w:t>
      </w:r>
      <w:r w:rsidRPr="00BF4A75">
        <w:rPr>
          <w:rFonts w:ascii="Times New Roman"/>
          <w:color w:val="000000"/>
          <w:spacing w:val="126"/>
          <w:sz w:val="24"/>
          <w:lang w:val="es-CO"/>
          <w:rPrChange w:id="676" w:author="MARTHA  CERVANTES DIAZ" w:date="2023-01-02T08:54:00Z">
            <w:rPr>
              <w:rFonts w:ascii="Times New Roman"/>
              <w:color w:val="000000"/>
              <w:spacing w:val="126"/>
              <w:sz w:val="24"/>
            </w:rPr>
          </w:rPrChange>
        </w:rPr>
        <w:t xml:space="preserve"> </w:t>
      </w:r>
      <w:r w:rsidRPr="00BF4A75">
        <w:rPr>
          <w:rFonts w:ascii="UHJQMA+A030-Reg"/>
          <w:color w:val="000000"/>
          <w:sz w:val="24"/>
          <w:lang w:val="es-CO"/>
          <w:rPrChange w:id="677" w:author="MARTHA  CERVANTES DIAZ" w:date="2023-01-02T08:54:00Z">
            <w:rPr>
              <w:rFonts w:ascii="UHJQMA+A030-Reg"/>
              <w:color w:val="000000"/>
              <w:sz w:val="24"/>
            </w:rPr>
          </w:rPrChange>
        </w:rPr>
        <w:t>.</w:t>
      </w:r>
      <w:r w:rsidRPr="00BF4A75">
        <w:rPr>
          <w:rFonts w:ascii="Times New Roman"/>
          <w:color w:val="000000"/>
          <w:spacing w:val="59"/>
          <w:sz w:val="24"/>
          <w:lang w:val="es-CO"/>
          <w:rPrChange w:id="67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79" w:author="MARTHA  CERVANTES DIAZ" w:date="2023-01-02T08:54:00Z">
            <w:rPr>
              <w:rFonts w:ascii="UHJQMA+A030-Reg"/>
              <w:color w:val="000000"/>
              <w:sz w:val="24"/>
            </w:rPr>
          </w:rPrChange>
        </w:rPr>
        <w:t>.</w:t>
      </w:r>
      <w:r w:rsidRPr="00BF4A75">
        <w:rPr>
          <w:rFonts w:ascii="Times New Roman"/>
          <w:color w:val="000000"/>
          <w:spacing w:val="59"/>
          <w:sz w:val="24"/>
          <w:lang w:val="es-CO"/>
          <w:rPrChange w:id="68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81" w:author="MARTHA  CERVANTES DIAZ" w:date="2023-01-02T08:54:00Z">
            <w:rPr>
              <w:rFonts w:ascii="UHJQMA+A030-Reg"/>
              <w:color w:val="000000"/>
              <w:sz w:val="24"/>
            </w:rPr>
          </w:rPrChange>
        </w:rPr>
        <w:t>.</w:t>
      </w:r>
      <w:r w:rsidRPr="00BF4A75">
        <w:rPr>
          <w:rFonts w:ascii="Times New Roman"/>
          <w:color w:val="000000"/>
          <w:spacing w:val="59"/>
          <w:sz w:val="24"/>
          <w:lang w:val="es-CO"/>
          <w:rPrChange w:id="68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83" w:author="MARTHA  CERVANTES DIAZ" w:date="2023-01-02T08:54:00Z">
            <w:rPr>
              <w:rFonts w:ascii="UHJQMA+A030-Reg"/>
              <w:color w:val="000000"/>
              <w:sz w:val="24"/>
            </w:rPr>
          </w:rPrChange>
        </w:rPr>
        <w:t>.</w:t>
      </w:r>
      <w:r w:rsidRPr="00BF4A75">
        <w:rPr>
          <w:rFonts w:ascii="Times New Roman"/>
          <w:color w:val="000000"/>
          <w:spacing w:val="59"/>
          <w:sz w:val="24"/>
          <w:lang w:val="es-CO"/>
          <w:rPrChange w:id="68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85" w:author="MARTHA  CERVANTES DIAZ" w:date="2023-01-02T08:54:00Z">
            <w:rPr>
              <w:rFonts w:ascii="UHJQMA+A030-Reg"/>
              <w:color w:val="000000"/>
              <w:sz w:val="24"/>
            </w:rPr>
          </w:rPrChange>
        </w:rPr>
        <w:t>.</w:t>
      </w:r>
      <w:r w:rsidRPr="00BF4A75">
        <w:rPr>
          <w:rFonts w:ascii="Times New Roman"/>
          <w:color w:val="000000"/>
          <w:spacing w:val="59"/>
          <w:sz w:val="24"/>
          <w:lang w:val="es-CO"/>
          <w:rPrChange w:id="68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87" w:author="MARTHA  CERVANTES DIAZ" w:date="2023-01-02T08:54:00Z">
            <w:rPr>
              <w:rFonts w:ascii="UHJQMA+A030-Reg"/>
              <w:color w:val="000000"/>
              <w:sz w:val="24"/>
            </w:rPr>
          </w:rPrChange>
        </w:rPr>
        <w:t>.</w:t>
      </w:r>
      <w:r w:rsidRPr="00BF4A75">
        <w:rPr>
          <w:rFonts w:ascii="Times New Roman"/>
          <w:color w:val="000000"/>
          <w:spacing w:val="59"/>
          <w:sz w:val="24"/>
          <w:lang w:val="es-CO"/>
          <w:rPrChange w:id="68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89" w:author="MARTHA  CERVANTES DIAZ" w:date="2023-01-02T08:54:00Z">
            <w:rPr>
              <w:rFonts w:ascii="UHJQMA+A030-Reg"/>
              <w:color w:val="000000"/>
              <w:sz w:val="24"/>
            </w:rPr>
          </w:rPrChange>
        </w:rPr>
        <w:t>.</w:t>
      </w:r>
      <w:r w:rsidRPr="00BF4A75">
        <w:rPr>
          <w:rFonts w:ascii="Times New Roman"/>
          <w:color w:val="000000"/>
          <w:spacing w:val="59"/>
          <w:sz w:val="24"/>
          <w:lang w:val="es-CO"/>
          <w:rPrChange w:id="69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91" w:author="MARTHA  CERVANTES DIAZ" w:date="2023-01-02T08:54:00Z">
            <w:rPr>
              <w:rFonts w:ascii="UHJQMA+A030-Reg"/>
              <w:color w:val="000000"/>
              <w:sz w:val="24"/>
            </w:rPr>
          </w:rPrChange>
        </w:rPr>
        <w:t>.</w:t>
      </w:r>
      <w:r w:rsidRPr="00BF4A75">
        <w:rPr>
          <w:rFonts w:ascii="Times New Roman"/>
          <w:color w:val="000000"/>
          <w:spacing w:val="59"/>
          <w:sz w:val="24"/>
          <w:lang w:val="es-CO"/>
          <w:rPrChange w:id="69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93" w:author="MARTHA  CERVANTES DIAZ" w:date="2023-01-02T08:54:00Z">
            <w:rPr>
              <w:rFonts w:ascii="UHJQMA+A030-Reg"/>
              <w:color w:val="000000"/>
              <w:sz w:val="24"/>
            </w:rPr>
          </w:rPrChange>
        </w:rPr>
        <w:t>.</w:t>
      </w:r>
      <w:r w:rsidRPr="00BF4A75">
        <w:rPr>
          <w:rFonts w:ascii="Times New Roman"/>
          <w:color w:val="000000"/>
          <w:spacing w:val="59"/>
          <w:sz w:val="24"/>
          <w:lang w:val="es-CO"/>
          <w:rPrChange w:id="6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95" w:author="MARTHA  CERVANTES DIAZ" w:date="2023-01-02T08:54:00Z">
            <w:rPr>
              <w:rFonts w:ascii="UHJQMA+A030-Reg"/>
              <w:color w:val="000000"/>
              <w:sz w:val="24"/>
            </w:rPr>
          </w:rPrChange>
        </w:rPr>
        <w:t>.</w:t>
      </w:r>
      <w:r w:rsidRPr="00BF4A75">
        <w:rPr>
          <w:rFonts w:ascii="Times New Roman"/>
          <w:color w:val="000000"/>
          <w:spacing w:val="59"/>
          <w:sz w:val="24"/>
          <w:lang w:val="es-CO"/>
          <w:rPrChange w:id="6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97" w:author="MARTHA  CERVANTES DIAZ" w:date="2023-01-02T08:54:00Z">
            <w:rPr>
              <w:rFonts w:ascii="UHJQMA+A030-Reg"/>
              <w:color w:val="000000"/>
              <w:sz w:val="24"/>
            </w:rPr>
          </w:rPrChange>
        </w:rPr>
        <w:t>.</w:t>
      </w:r>
      <w:r w:rsidRPr="00BF4A75">
        <w:rPr>
          <w:rFonts w:ascii="Times New Roman"/>
          <w:color w:val="000000"/>
          <w:spacing w:val="59"/>
          <w:sz w:val="24"/>
          <w:lang w:val="es-CO"/>
          <w:rPrChange w:id="6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699" w:author="MARTHA  CERVANTES DIAZ" w:date="2023-01-02T08:54:00Z">
            <w:rPr>
              <w:rFonts w:ascii="UHJQMA+A030-Reg"/>
              <w:color w:val="000000"/>
              <w:sz w:val="24"/>
            </w:rPr>
          </w:rPrChange>
        </w:rPr>
        <w:t>.</w:t>
      </w:r>
      <w:r w:rsidRPr="00BF4A75">
        <w:rPr>
          <w:rFonts w:ascii="Times New Roman"/>
          <w:color w:val="000000"/>
          <w:spacing w:val="59"/>
          <w:sz w:val="24"/>
          <w:lang w:val="es-CO"/>
          <w:rPrChange w:id="7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01" w:author="MARTHA  CERVANTES DIAZ" w:date="2023-01-02T08:54:00Z">
            <w:rPr>
              <w:rFonts w:ascii="UHJQMA+A030-Reg"/>
              <w:color w:val="000000"/>
              <w:sz w:val="24"/>
            </w:rPr>
          </w:rPrChange>
        </w:rPr>
        <w:t>.</w:t>
      </w:r>
      <w:r w:rsidRPr="00BF4A75">
        <w:rPr>
          <w:rFonts w:ascii="Times New Roman"/>
          <w:color w:val="000000"/>
          <w:spacing w:val="59"/>
          <w:sz w:val="24"/>
          <w:lang w:val="es-CO"/>
          <w:rPrChange w:id="7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03" w:author="MARTHA  CERVANTES DIAZ" w:date="2023-01-02T08:54:00Z">
            <w:rPr>
              <w:rFonts w:ascii="UHJQMA+A030-Reg"/>
              <w:color w:val="000000"/>
              <w:sz w:val="24"/>
            </w:rPr>
          </w:rPrChange>
        </w:rPr>
        <w:t>.</w:t>
      </w:r>
      <w:r w:rsidRPr="00BF4A75">
        <w:rPr>
          <w:rFonts w:ascii="Times New Roman"/>
          <w:color w:val="000000"/>
          <w:spacing w:val="59"/>
          <w:sz w:val="24"/>
          <w:lang w:val="es-CO"/>
          <w:rPrChange w:id="70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05" w:author="MARTHA  CERVANTES DIAZ" w:date="2023-01-02T08:54:00Z">
            <w:rPr>
              <w:rFonts w:ascii="UHJQMA+A030-Reg"/>
              <w:color w:val="000000"/>
              <w:sz w:val="24"/>
            </w:rPr>
          </w:rPrChange>
        </w:rPr>
        <w:t>.</w:t>
      </w:r>
      <w:r w:rsidRPr="00BF4A75">
        <w:rPr>
          <w:rFonts w:ascii="Times New Roman"/>
          <w:color w:val="000000"/>
          <w:spacing w:val="59"/>
          <w:sz w:val="24"/>
          <w:lang w:val="es-CO"/>
          <w:rPrChange w:id="70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07" w:author="MARTHA  CERVANTES DIAZ" w:date="2023-01-02T08:54:00Z">
            <w:rPr>
              <w:rFonts w:ascii="UHJQMA+A030-Reg"/>
              <w:color w:val="000000"/>
              <w:sz w:val="24"/>
            </w:rPr>
          </w:rPrChange>
        </w:rPr>
        <w:t>.</w:t>
      </w:r>
      <w:r w:rsidRPr="00BF4A75">
        <w:rPr>
          <w:rFonts w:ascii="Times New Roman"/>
          <w:color w:val="000000"/>
          <w:spacing w:val="59"/>
          <w:sz w:val="24"/>
          <w:lang w:val="es-CO"/>
          <w:rPrChange w:id="70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09" w:author="MARTHA  CERVANTES DIAZ" w:date="2023-01-02T08:54:00Z">
            <w:rPr>
              <w:rFonts w:ascii="UHJQMA+A030-Reg"/>
              <w:color w:val="000000"/>
              <w:sz w:val="24"/>
            </w:rPr>
          </w:rPrChange>
        </w:rPr>
        <w:t>.</w:t>
      </w:r>
      <w:r w:rsidRPr="00BF4A75">
        <w:rPr>
          <w:rFonts w:ascii="Times New Roman"/>
          <w:color w:val="000000"/>
          <w:spacing w:val="59"/>
          <w:sz w:val="24"/>
          <w:lang w:val="es-CO"/>
          <w:rPrChange w:id="71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11" w:author="MARTHA  CERVANTES DIAZ" w:date="2023-01-02T08:54:00Z">
            <w:rPr>
              <w:rFonts w:ascii="UHJQMA+A030-Reg"/>
              <w:color w:val="000000"/>
              <w:sz w:val="24"/>
            </w:rPr>
          </w:rPrChange>
        </w:rPr>
        <w:t>.</w:t>
      </w:r>
      <w:r w:rsidRPr="00BF4A75">
        <w:rPr>
          <w:rFonts w:ascii="Times New Roman"/>
          <w:color w:val="000000"/>
          <w:spacing w:val="59"/>
          <w:sz w:val="24"/>
          <w:lang w:val="es-CO"/>
          <w:rPrChange w:id="71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13" w:author="MARTHA  CERVANTES DIAZ" w:date="2023-01-02T08:54:00Z">
            <w:rPr>
              <w:rFonts w:ascii="UHJQMA+A030-Reg"/>
              <w:color w:val="000000"/>
              <w:sz w:val="24"/>
            </w:rPr>
          </w:rPrChange>
        </w:rPr>
        <w:t>.</w:t>
      </w:r>
      <w:r w:rsidRPr="00BF4A75">
        <w:rPr>
          <w:rFonts w:ascii="Times New Roman"/>
          <w:color w:val="000000"/>
          <w:spacing w:val="59"/>
          <w:sz w:val="24"/>
          <w:lang w:val="es-CO"/>
          <w:rPrChange w:id="71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15" w:author="MARTHA  CERVANTES DIAZ" w:date="2023-01-02T08:54:00Z">
            <w:rPr>
              <w:rFonts w:ascii="UHJQMA+A030-Reg"/>
              <w:color w:val="000000"/>
              <w:sz w:val="24"/>
            </w:rPr>
          </w:rPrChange>
        </w:rPr>
        <w:t>.</w:t>
      </w:r>
      <w:r w:rsidRPr="00BF4A75">
        <w:rPr>
          <w:rFonts w:ascii="Times New Roman"/>
          <w:color w:val="000000"/>
          <w:spacing w:val="59"/>
          <w:sz w:val="24"/>
          <w:lang w:val="es-CO"/>
          <w:rPrChange w:id="71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17" w:author="MARTHA  CERVANTES DIAZ" w:date="2023-01-02T08:54:00Z">
            <w:rPr>
              <w:rFonts w:ascii="UHJQMA+A030-Reg"/>
              <w:color w:val="000000"/>
              <w:sz w:val="24"/>
            </w:rPr>
          </w:rPrChange>
        </w:rPr>
        <w:t>.</w:t>
      </w:r>
      <w:r w:rsidRPr="00BF4A75">
        <w:rPr>
          <w:rFonts w:ascii="Times New Roman"/>
          <w:color w:val="000000"/>
          <w:spacing w:val="59"/>
          <w:sz w:val="24"/>
          <w:lang w:val="es-CO"/>
          <w:rPrChange w:id="71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19" w:author="MARTHA  CERVANTES DIAZ" w:date="2023-01-02T08:54:00Z">
            <w:rPr>
              <w:rFonts w:ascii="UHJQMA+A030-Reg"/>
              <w:color w:val="000000"/>
              <w:sz w:val="24"/>
            </w:rPr>
          </w:rPrChange>
        </w:rPr>
        <w:t>.</w:t>
      </w:r>
      <w:r w:rsidRPr="00BF4A75">
        <w:rPr>
          <w:rFonts w:ascii="Times New Roman"/>
          <w:color w:val="000000"/>
          <w:spacing w:val="59"/>
          <w:sz w:val="24"/>
          <w:lang w:val="es-CO"/>
          <w:rPrChange w:id="72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21" w:author="MARTHA  CERVANTES DIAZ" w:date="2023-01-02T08:54:00Z">
            <w:rPr>
              <w:rFonts w:ascii="UHJQMA+A030-Reg"/>
              <w:color w:val="000000"/>
              <w:sz w:val="24"/>
            </w:rPr>
          </w:rPrChange>
        </w:rPr>
        <w:t>.</w:t>
      </w:r>
      <w:r w:rsidRPr="00BF4A75">
        <w:rPr>
          <w:rFonts w:ascii="Times New Roman"/>
          <w:color w:val="000000"/>
          <w:spacing w:val="59"/>
          <w:sz w:val="24"/>
          <w:lang w:val="es-CO"/>
          <w:rPrChange w:id="72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23" w:author="MARTHA  CERVANTES DIAZ" w:date="2023-01-02T08:54:00Z">
            <w:rPr>
              <w:rFonts w:ascii="UHJQMA+A030-Reg"/>
              <w:color w:val="000000"/>
              <w:sz w:val="24"/>
            </w:rPr>
          </w:rPrChange>
        </w:rPr>
        <w:t>.</w:t>
      </w:r>
      <w:r w:rsidRPr="00BF4A75">
        <w:rPr>
          <w:rFonts w:ascii="Times New Roman"/>
          <w:color w:val="000000"/>
          <w:spacing w:val="59"/>
          <w:sz w:val="24"/>
          <w:lang w:val="es-CO"/>
          <w:rPrChange w:id="72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25" w:author="MARTHA  CERVANTES DIAZ" w:date="2023-01-02T08:54:00Z">
            <w:rPr>
              <w:rFonts w:ascii="UHJQMA+A030-Reg"/>
              <w:color w:val="000000"/>
              <w:sz w:val="24"/>
            </w:rPr>
          </w:rPrChange>
        </w:rPr>
        <w:t>.</w:t>
      </w:r>
      <w:r w:rsidRPr="00BF4A75">
        <w:rPr>
          <w:rFonts w:ascii="Times New Roman"/>
          <w:color w:val="000000"/>
          <w:spacing w:val="59"/>
          <w:sz w:val="24"/>
          <w:lang w:val="es-CO"/>
          <w:rPrChange w:id="72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27" w:author="MARTHA  CERVANTES DIAZ" w:date="2023-01-02T08:54:00Z">
            <w:rPr>
              <w:rFonts w:ascii="UHJQMA+A030-Reg"/>
              <w:color w:val="000000"/>
              <w:sz w:val="24"/>
            </w:rPr>
          </w:rPrChange>
        </w:rPr>
        <w:t>.</w:t>
      </w:r>
      <w:r w:rsidRPr="00BF4A75">
        <w:rPr>
          <w:rFonts w:ascii="Times New Roman"/>
          <w:color w:val="000000"/>
          <w:spacing w:val="59"/>
          <w:sz w:val="24"/>
          <w:lang w:val="es-CO"/>
          <w:rPrChange w:id="7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29" w:author="MARTHA  CERVANTES DIAZ" w:date="2023-01-02T08:54:00Z">
            <w:rPr>
              <w:rFonts w:ascii="UHJQMA+A030-Reg"/>
              <w:color w:val="000000"/>
              <w:sz w:val="24"/>
            </w:rPr>
          </w:rPrChange>
        </w:rPr>
        <w:t>.</w:t>
      </w:r>
      <w:r w:rsidRPr="00BF4A75">
        <w:rPr>
          <w:rFonts w:ascii="Times New Roman"/>
          <w:color w:val="000000"/>
          <w:spacing w:val="59"/>
          <w:sz w:val="24"/>
          <w:lang w:val="es-CO"/>
          <w:rPrChange w:id="7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31" w:author="MARTHA  CERVANTES DIAZ" w:date="2023-01-02T08:54:00Z">
            <w:rPr>
              <w:rFonts w:ascii="UHJQMA+A030-Reg"/>
              <w:color w:val="000000"/>
              <w:sz w:val="24"/>
            </w:rPr>
          </w:rPrChange>
        </w:rPr>
        <w:t>.</w:t>
      </w:r>
      <w:r w:rsidRPr="00BF4A75">
        <w:rPr>
          <w:rFonts w:ascii="Times New Roman"/>
          <w:color w:val="000000"/>
          <w:spacing w:val="59"/>
          <w:sz w:val="24"/>
          <w:lang w:val="es-CO"/>
          <w:rPrChange w:id="7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33" w:author="MARTHA  CERVANTES DIAZ" w:date="2023-01-02T08:54:00Z">
            <w:rPr>
              <w:rFonts w:ascii="UHJQMA+A030-Reg"/>
              <w:color w:val="000000"/>
              <w:sz w:val="24"/>
            </w:rPr>
          </w:rPrChange>
        </w:rPr>
        <w:t>.</w:t>
      </w:r>
      <w:r w:rsidRPr="00BF4A75">
        <w:rPr>
          <w:rFonts w:ascii="Times New Roman"/>
          <w:color w:val="000000"/>
          <w:spacing w:val="59"/>
          <w:sz w:val="24"/>
          <w:lang w:val="es-CO"/>
          <w:rPrChange w:id="73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35" w:author="MARTHA  CERVANTES DIAZ" w:date="2023-01-02T08:54:00Z">
            <w:rPr>
              <w:rFonts w:ascii="UHJQMA+A030-Reg"/>
              <w:color w:val="000000"/>
              <w:sz w:val="24"/>
            </w:rPr>
          </w:rPrChange>
        </w:rPr>
        <w:t>.</w:t>
      </w:r>
      <w:r w:rsidRPr="00BF4A75">
        <w:rPr>
          <w:rFonts w:ascii="Times New Roman"/>
          <w:color w:val="000000"/>
          <w:spacing w:val="59"/>
          <w:sz w:val="24"/>
          <w:lang w:val="es-CO"/>
          <w:rPrChange w:id="73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37" w:author="MARTHA  CERVANTES DIAZ" w:date="2023-01-02T08:54:00Z">
            <w:rPr>
              <w:rFonts w:ascii="UHJQMA+A030-Reg"/>
              <w:color w:val="000000"/>
              <w:sz w:val="24"/>
            </w:rPr>
          </w:rPrChange>
        </w:rPr>
        <w:t>.</w:t>
      </w:r>
      <w:r w:rsidRPr="00BF4A75">
        <w:rPr>
          <w:rFonts w:ascii="Times New Roman"/>
          <w:color w:val="000000"/>
          <w:spacing w:val="59"/>
          <w:sz w:val="24"/>
          <w:lang w:val="es-CO"/>
          <w:rPrChange w:id="73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39" w:author="MARTHA  CERVANTES DIAZ" w:date="2023-01-02T08:54:00Z">
            <w:rPr>
              <w:rFonts w:ascii="UHJQMA+A030-Reg"/>
              <w:color w:val="000000"/>
              <w:sz w:val="24"/>
            </w:rPr>
          </w:rPrChange>
        </w:rPr>
        <w:t>.</w:t>
      </w:r>
      <w:r w:rsidRPr="00BF4A75">
        <w:rPr>
          <w:rFonts w:ascii="Times New Roman"/>
          <w:color w:val="000000"/>
          <w:spacing w:val="59"/>
          <w:sz w:val="24"/>
          <w:lang w:val="es-CO"/>
          <w:rPrChange w:id="74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41" w:author="MARTHA  CERVANTES DIAZ" w:date="2023-01-02T08:54:00Z">
            <w:rPr>
              <w:rFonts w:ascii="UHJQMA+A030-Reg"/>
              <w:color w:val="000000"/>
              <w:sz w:val="24"/>
            </w:rPr>
          </w:rPrChange>
        </w:rPr>
        <w:t>.</w:t>
      </w:r>
      <w:r w:rsidRPr="00BF4A75">
        <w:rPr>
          <w:rFonts w:ascii="Times New Roman"/>
          <w:color w:val="000000"/>
          <w:spacing w:val="59"/>
          <w:sz w:val="24"/>
          <w:lang w:val="es-CO"/>
          <w:rPrChange w:id="74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43" w:author="MARTHA  CERVANTES DIAZ" w:date="2023-01-02T08:54:00Z">
            <w:rPr>
              <w:rFonts w:ascii="UHJQMA+A030-Reg"/>
              <w:color w:val="000000"/>
              <w:sz w:val="24"/>
            </w:rPr>
          </w:rPrChange>
        </w:rPr>
        <w:t>.</w:t>
      </w:r>
      <w:r w:rsidRPr="00BF4A75">
        <w:rPr>
          <w:rFonts w:ascii="Times New Roman"/>
          <w:color w:val="000000"/>
          <w:spacing w:val="59"/>
          <w:sz w:val="24"/>
          <w:lang w:val="es-CO"/>
          <w:rPrChange w:id="74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45" w:author="MARTHA  CERVANTES DIAZ" w:date="2023-01-02T08:54:00Z">
            <w:rPr>
              <w:rFonts w:ascii="UHJQMA+A030-Reg"/>
              <w:color w:val="000000"/>
              <w:sz w:val="24"/>
            </w:rPr>
          </w:rPrChange>
        </w:rPr>
        <w:t>.</w:t>
      </w:r>
      <w:r w:rsidRPr="00BF4A75">
        <w:rPr>
          <w:rFonts w:ascii="Times New Roman"/>
          <w:color w:val="000000"/>
          <w:spacing w:val="59"/>
          <w:sz w:val="24"/>
          <w:lang w:val="es-CO"/>
          <w:rPrChange w:id="74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47" w:author="MARTHA  CERVANTES DIAZ" w:date="2023-01-02T08:54:00Z">
            <w:rPr>
              <w:rFonts w:ascii="UHJQMA+A030-Reg"/>
              <w:color w:val="000000"/>
              <w:sz w:val="24"/>
            </w:rPr>
          </w:rPrChange>
        </w:rPr>
        <w:t>.</w:t>
      </w:r>
    </w:p>
    <w:p w14:paraId="03C7FB53" w14:textId="77777777" w:rsidR="001D4206" w:rsidRPr="00BF4A75" w:rsidRDefault="00000000">
      <w:pPr>
        <w:framePr w:w="373" w:wrap="auto" w:hAnchor="text" w:x="2329" w:y="6728"/>
        <w:widowControl w:val="0"/>
        <w:autoSpaceDE w:val="0"/>
        <w:autoSpaceDN w:val="0"/>
        <w:spacing w:before="0" w:after="0" w:line="275" w:lineRule="exact"/>
        <w:jc w:val="left"/>
        <w:rPr>
          <w:rFonts w:ascii="Times New Roman"/>
          <w:color w:val="000000"/>
          <w:sz w:val="24"/>
          <w:lang w:val="es-CO"/>
          <w:rPrChange w:id="748" w:author="MARTHA  CERVANTES DIAZ" w:date="2023-01-02T08:54:00Z">
            <w:rPr>
              <w:rFonts w:ascii="Times New Roman"/>
              <w:color w:val="000000"/>
              <w:sz w:val="24"/>
            </w:rPr>
          </w:rPrChange>
        </w:rPr>
      </w:pPr>
      <w:r w:rsidRPr="00BF4A75">
        <w:rPr>
          <w:rFonts w:ascii="UHJQMA+A030-Reg"/>
          <w:color w:val="000000"/>
          <w:sz w:val="24"/>
          <w:lang w:val="es-CO"/>
          <w:rPrChange w:id="749" w:author="MARTHA  CERVANTES DIAZ" w:date="2023-01-02T08:54:00Z">
            <w:rPr>
              <w:rFonts w:ascii="UHJQMA+A030-Reg"/>
              <w:color w:val="000000"/>
              <w:sz w:val="24"/>
            </w:rPr>
          </w:rPrChange>
        </w:rPr>
        <w:t>4</w:t>
      </w:r>
    </w:p>
    <w:p w14:paraId="2A015C5F" w14:textId="77777777" w:rsidR="001D4206" w:rsidRPr="00BF4A75" w:rsidRDefault="00000000">
      <w:pPr>
        <w:framePr w:w="373" w:wrap="auto" w:hAnchor="text" w:x="2329" w:y="6728"/>
        <w:widowControl w:val="0"/>
        <w:autoSpaceDE w:val="0"/>
        <w:autoSpaceDN w:val="0"/>
        <w:spacing w:before="13" w:after="0" w:line="275" w:lineRule="exact"/>
        <w:jc w:val="left"/>
        <w:rPr>
          <w:rFonts w:ascii="Times New Roman"/>
          <w:color w:val="000000"/>
          <w:sz w:val="24"/>
          <w:lang w:val="es-CO"/>
          <w:rPrChange w:id="750" w:author="MARTHA  CERVANTES DIAZ" w:date="2023-01-02T08:54:00Z">
            <w:rPr>
              <w:rFonts w:ascii="Times New Roman"/>
              <w:color w:val="000000"/>
              <w:sz w:val="24"/>
            </w:rPr>
          </w:rPrChange>
        </w:rPr>
      </w:pPr>
      <w:r w:rsidRPr="00BF4A75">
        <w:rPr>
          <w:rFonts w:ascii="UHJQMA+A030-Reg"/>
          <w:color w:val="000000"/>
          <w:sz w:val="24"/>
          <w:lang w:val="es-CO"/>
          <w:rPrChange w:id="751" w:author="MARTHA  CERVANTES DIAZ" w:date="2023-01-02T08:54:00Z">
            <w:rPr>
              <w:rFonts w:ascii="UHJQMA+A030-Reg"/>
              <w:color w:val="000000"/>
              <w:sz w:val="24"/>
            </w:rPr>
          </w:rPrChange>
        </w:rPr>
        <w:t>4</w:t>
      </w:r>
    </w:p>
    <w:p w14:paraId="11416B5A" w14:textId="77777777" w:rsidR="001D4206" w:rsidRPr="00BF4A75" w:rsidRDefault="00000000">
      <w:pPr>
        <w:framePr w:w="8087" w:wrap="auto" w:hAnchor="text" w:x="2462" w:y="6728"/>
        <w:widowControl w:val="0"/>
        <w:autoSpaceDE w:val="0"/>
        <w:autoSpaceDN w:val="0"/>
        <w:spacing w:before="0" w:after="0" w:line="275" w:lineRule="exact"/>
        <w:jc w:val="left"/>
        <w:rPr>
          <w:rFonts w:ascii="Times New Roman"/>
          <w:color w:val="000000"/>
          <w:sz w:val="24"/>
          <w:lang w:val="es-CO"/>
          <w:rPrChange w:id="752" w:author="MARTHA  CERVANTES DIAZ" w:date="2023-01-02T08:54:00Z">
            <w:rPr>
              <w:rFonts w:ascii="Times New Roman"/>
              <w:color w:val="000000"/>
              <w:sz w:val="24"/>
            </w:rPr>
          </w:rPrChange>
        </w:rPr>
      </w:pPr>
      <w:r w:rsidRPr="00BF4A75">
        <w:rPr>
          <w:rFonts w:ascii="UHJQMA+A030-Reg"/>
          <w:color w:val="000000"/>
          <w:sz w:val="24"/>
          <w:lang w:val="es-CO"/>
          <w:rPrChange w:id="753" w:author="MARTHA  CERVANTES DIAZ" w:date="2023-01-02T08:54:00Z">
            <w:rPr>
              <w:rFonts w:ascii="UHJQMA+A030-Reg"/>
              <w:color w:val="000000"/>
              <w:sz w:val="24"/>
            </w:rPr>
          </w:rPrChange>
        </w:rPr>
        <w:t>.3.1</w:t>
      </w:r>
      <w:r w:rsidRPr="00BF4A75">
        <w:rPr>
          <w:rFonts w:ascii="Times New Roman"/>
          <w:color w:val="000000"/>
          <w:spacing w:val="157"/>
          <w:sz w:val="24"/>
          <w:lang w:val="es-CO"/>
          <w:rPrChange w:id="754" w:author="MARTHA  CERVANTES DIAZ" w:date="2023-01-02T08:54:00Z">
            <w:rPr>
              <w:rFonts w:ascii="Times New Roman"/>
              <w:color w:val="000000"/>
              <w:spacing w:val="157"/>
              <w:sz w:val="24"/>
            </w:rPr>
          </w:rPrChange>
        </w:rPr>
        <w:t xml:space="preserve"> </w:t>
      </w:r>
      <w:r w:rsidRPr="00BF4A75">
        <w:rPr>
          <w:rFonts w:ascii="UHJQMA+A030-Reg" w:hAnsi="UHJQMA+A030-Reg" w:cs="UHJQMA+A030-Reg"/>
          <w:color w:val="000000"/>
          <w:spacing w:val="-4"/>
          <w:sz w:val="24"/>
          <w:lang w:val="es-CO"/>
          <w:rPrChange w:id="755" w:author="MARTHA  CERVANTES DIAZ" w:date="2023-01-02T08:54:00Z">
            <w:rPr>
              <w:rFonts w:ascii="UHJQMA+A030-Reg" w:hAnsi="UHJQMA+A030-Reg" w:cs="UHJQMA+A030-Reg"/>
              <w:color w:val="000000"/>
              <w:spacing w:val="-4"/>
              <w:sz w:val="24"/>
            </w:rPr>
          </w:rPrChange>
        </w:rPr>
        <w:t>GRAMÁTICA</w:t>
      </w:r>
      <w:r w:rsidRPr="00BF4A75">
        <w:rPr>
          <w:rFonts w:ascii="Times New Roman"/>
          <w:color w:val="000000"/>
          <w:spacing w:val="135"/>
          <w:sz w:val="24"/>
          <w:lang w:val="es-CO"/>
          <w:rPrChange w:id="756" w:author="MARTHA  CERVANTES DIAZ" w:date="2023-01-02T08:54:00Z">
            <w:rPr>
              <w:rFonts w:ascii="Times New Roman"/>
              <w:color w:val="000000"/>
              <w:spacing w:val="135"/>
              <w:sz w:val="24"/>
            </w:rPr>
          </w:rPrChange>
        </w:rPr>
        <w:t xml:space="preserve"> </w:t>
      </w:r>
      <w:r w:rsidRPr="00BF4A75">
        <w:rPr>
          <w:rFonts w:ascii="UHJQMA+A030-Reg"/>
          <w:color w:val="000000"/>
          <w:sz w:val="24"/>
          <w:lang w:val="es-CO"/>
          <w:rPrChange w:id="757" w:author="MARTHA  CERVANTES DIAZ" w:date="2023-01-02T08:54:00Z">
            <w:rPr>
              <w:rFonts w:ascii="UHJQMA+A030-Reg"/>
              <w:color w:val="000000"/>
              <w:sz w:val="24"/>
            </w:rPr>
          </w:rPrChange>
        </w:rPr>
        <w:t>.</w:t>
      </w:r>
      <w:r w:rsidRPr="00BF4A75">
        <w:rPr>
          <w:rFonts w:ascii="Times New Roman"/>
          <w:color w:val="000000"/>
          <w:spacing w:val="59"/>
          <w:sz w:val="24"/>
          <w:lang w:val="es-CO"/>
          <w:rPrChange w:id="75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59" w:author="MARTHA  CERVANTES DIAZ" w:date="2023-01-02T08:54:00Z">
            <w:rPr>
              <w:rFonts w:ascii="UHJQMA+A030-Reg"/>
              <w:color w:val="000000"/>
              <w:sz w:val="24"/>
            </w:rPr>
          </w:rPrChange>
        </w:rPr>
        <w:t>.</w:t>
      </w:r>
      <w:r w:rsidRPr="00BF4A75">
        <w:rPr>
          <w:rFonts w:ascii="Times New Roman"/>
          <w:color w:val="000000"/>
          <w:spacing w:val="59"/>
          <w:sz w:val="24"/>
          <w:lang w:val="es-CO"/>
          <w:rPrChange w:id="76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61" w:author="MARTHA  CERVANTES DIAZ" w:date="2023-01-02T08:54:00Z">
            <w:rPr>
              <w:rFonts w:ascii="UHJQMA+A030-Reg"/>
              <w:color w:val="000000"/>
              <w:sz w:val="24"/>
            </w:rPr>
          </w:rPrChange>
        </w:rPr>
        <w:t>.</w:t>
      </w:r>
      <w:r w:rsidRPr="00BF4A75">
        <w:rPr>
          <w:rFonts w:ascii="Times New Roman"/>
          <w:color w:val="000000"/>
          <w:spacing w:val="59"/>
          <w:sz w:val="24"/>
          <w:lang w:val="es-CO"/>
          <w:rPrChange w:id="76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63" w:author="MARTHA  CERVANTES DIAZ" w:date="2023-01-02T08:54:00Z">
            <w:rPr>
              <w:rFonts w:ascii="UHJQMA+A030-Reg"/>
              <w:color w:val="000000"/>
              <w:sz w:val="24"/>
            </w:rPr>
          </w:rPrChange>
        </w:rPr>
        <w:t>.</w:t>
      </w:r>
      <w:r w:rsidRPr="00BF4A75">
        <w:rPr>
          <w:rFonts w:ascii="Times New Roman"/>
          <w:color w:val="000000"/>
          <w:spacing w:val="59"/>
          <w:sz w:val="24"/>
          <w:lang w:val="es-CO"/>
          <w:rPrChange w:id="76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65" w:author="MARTHA  CERVANTES DIAZ" w:date="2023-01-02T08:54:00Z">
            <w:rPr>
              <w:rFonts w:ascii="UHJQMA+A030-Reg"/>
              <w:color w:val="000000"/>
              <w:sz w:val="24"/>
            </w:rPr>
          </w:rPrChange>
        </w:rPr>
        <w:t>.</w:t>
      </w:r>
      <w:r w:rsidRPr="00BF4A75">
        <w:rPr>
          <w:rFonts w:ascii="Times New Roman"/>
          <w:color w:val="000000"/>
          <w:spacing w:val="59"/>
          <w:sz w:val="24"/>
          <w:lang w:val="es-CO"/>
          <w:rPrChange w:id="76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67" w:author="MARTHA  CERVANTES DIAZ" w:date="2023-01-02T08:54:00Z">
            <w:rPr>
              <w:rFonts w:ascii="UHJQMA+A030-Reg"/>
              <w:color w:val="000000"/>
              <w:sz w:val="24"/>
            </w:rPr>
          </w:rPrChange>
        </w:rPr>
        <w:t>.</w:t>
      </w:r>
      <w:r w:rsidRPr="00BF4A75">
        <w:rPr>
          <w:rFonts w:ascii="Times New Roman"/>
          <w:color w:val="000000"/>
          <w:spacing w:val="59"/>
          <w:sz w:val="24"/>
          <w:lang w:val="es-CO"/>
          <w:rPrChange w:id="76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69" w:author="MARTHA  CERVANTES DIAZ" w:date="2023-01-02T08:54:00Z">
            <w:rPr>
              <w:rFonts w:ascii="UHJQMA+A030-Reg"/>
              <w:color w:val="000000"/>
              <w:sz w:val="24"/>
            </w:rPr>
          </w:rPrChange>
        </w:rPr>
        <w:t>.</w:t>
      </w:r>
      <w:r w:rsidRPr="00BF4A75">
        <w:rPr>
          <w:rFonts w:ascii="Times New Roman"/>
          <w:color w:val="000000"/>
          <w:spacing w:val="59"/>
          <w:sz w:val="24"/>
          <w:lang w:val="es-CO"/>
          <w:rPrChange w:id="77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71" w:author="MARTHA  CERVANTES DIAZ" w:date="2023-01-02T08:54:00Z">
            <w:rPr>
              <w:rFonts w:ascii="UHJQMA+A030-Reg"/>
              <w:color w:val="000000"/>
              <w:sz w:val="24"/>
            </w:rPr>
          </w:rPrChange>
        </w:rPr>
        <w:t>.</w:t>
      </w:r>
      <w:r w:rsidRPr="00BF4A75">
        <w:rPr>
          <w:rFonts w:ascii="Times New Roman"/>
          <w:color w:val="000000"/>
          <w:spacing w:val="59"/>
          <w:sz w:val="24"/>
          <w:lang w:val="es-CO"/>
          <w:rPrChange w:id="77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73" w:author="MARTHA  CERVANTES DIAZ" w:date="2023-01-02T08:54:00Z">
            <w:rPr>
              <w:rFonts w:ascii="UHJQMA+A030-Reg"/>
              <w:color w:val="000000"/>
              <w:sz w:val="24"/>
            </w:rPr>
          </w:rPrChange>
        </w:rPr>
        <w:t>.</w:t>
      </w:r>
      <w:r w:rsidRPr="00BF4A75">
        <w:rPr>
          <w:rFonts w:ascii="Times New Roman"/>
          <w:color w:val="000000"/>
          <w:spacing w:val="59"/>
          <w:sz w:val="24"/>
          <w:lang w:val="es-CO"/>
          <w:rPrChange w:id="77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75" w:author="MARTHA  CERVANTES DIAZ" w:date="2023-01-02T08:54:00Z">
            <w:rPr>
              <w:rFonts w:ascii="UHJQMA+A030-Reg"/>
              <w:color w:val="000000"/>
              <w:sz w:val="24"/>
            </w:rPr>
          </w:rPrChange>
        </w:rPr>
        <w:t>.</w:t>
      </w:r>
      <w:r w:rsidRPr="00BF4A75">
        <w:rPr>
          <w:rFonts w:ascii="Times New Roman"/>
          <w:color w:val="000000"/>
          <w:spacing w:val="59"/>
          <w:sz w:val="24"/>
          <w:lang w:val="es-CO"/>
          <w:rPrChange w:id="77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77" w:author="MARTHA  CERVANTES DIAZ" w:date="2023-01-02T08:54:00Z">
            <w:rPr>
              <w:rFonts w:ascii="UHJQMA+A030-Reg"/>
              <w:color w:val="000000"/>
              <w:sz w:val="24"/>
            </w:rPr>
          </w:rPrChange>
        </w:rPr>
        <w:t>.</w:t>
      </w:r>
      <w:r w:rsidRPr="00BF4A75">
        <w:rPr>
          <w:rFonts w:ascii="Times New Roman"/>
          <w:color w:val="000000"/>
          <w:spacing w:val="59"/>
          <w:sz w:val="24"/>
          <w:lang w:val="es-CO"/>
          <w:rPrChange w:id="77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79" w:author="MARTHA  CERVANTES DIAZ" w:date="2023-01-02T08:54:00Z">
            <w:rPr>
              <w:rFonts w:ascii="UHJQMA+A030-Reg"/>
              <w:color w:val="000000"/>
              <w:sz w:val="24"/>
            </w:rPr>
          </w:rPrChange>
        </w:rPr>
        <w:t>.</w:t>
      </w:r>
      <w:r w:rsidRPr="00BF4A75">
        <w:rPr>
          <w:rFonts w:ascii="Times New Roman"/>
          <w:color w:val="000000"/>
          <w:spacing w:val="59"/>
          <w:sz w:val="24"/>
          <w:lang w:val="es-CO"/>
          <w:rPrChange w:id="78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81" w:author="MARTHA  CERVANTES DIAZ" w:date="2023-01-02T08:54:00Z">
            <w:rPr>
              <w:rFonts w:ascii="UHJQMA+A030-Reg"/>
              <w:color w:val="000000"/>
              <w:sz w:val="24"/>
            </w:rPr>
          </w:rPrChange>
        </w:rPr>
        <w:t>.</w:t>
      </w:r>
      <w:r w:rsidRPr="00BF4A75">
        <w:rPr>
          <w:rFonts w:ascii="Times New Roman"/>
          <w:color w:val="000000"/>
          <w:spacing w:val="59"/>
          <w:sz w:val="24"/>
          <w:lang w:val="es-CO"/>
          <w:rPrChange w:id="78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83" w:author="MARTHA  CERVANTES DIAZ" w:date="2023-01-02T08:54:00Z">
            <w:rPr>
              <w:rFonts w:ascii="UHJQMA+A030-Reg"/>
              <w:color w:val="000000"/>
              <w:sz w:val="24"/>
            </w:rPr>
          </w:rPrChange>
        </w:rPr>
        <w:t>.</w:t>
      </w:r>
      <w:r w:rsidRPr="00BF4A75">
        <w:rPr>
          <w:rFonts w:ascii="Times New Roman"/>
          <w:color w:val="000000"/>
          <w:spacing w:val="59"/>
          <w:sz w:val="24"/>
          <w:lang w:val="es-CO"/>
          <w:rPrChange w:id="78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85" w:author="MARTHA  CERVANTES DIAZ" w:date="2023-01-02T08:54:00Z">
            <w:rPr>
              <w:rFonts w:ascii="UHJQMA+A030-Reg"/>
              <w:color w:val="000000"/>
              <w:sz w:val="24"/>
            </w:rPr>
          </w:rPrChange>
        </w:rPr>
        <w:t>.</w:t>
      </w:r>
      <w:r w:rsidRPr="00BF4A75">
        <w:rPr>
          <w:rFonts w:ascii="Times New Roman"/>
          <w:color w:val="000000"/>
          <w:spacing w:val="59"/>
          <w:sz w:val="24"/>
          <w:lang w:val="es-CO"/>
          <w:rPrChange w:id="78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87" w:author="MARTHA  CERVANTES DIAZ" w:date="2023-01-02T08:54:00Z">
            <w:rPr>
              <w:rFonts w:ascii="UHJQMA+A030-Reg"/>
              <w:color w:val="000000"/>
              <w:sz w:val="24"/>
            </w:rPr>
          </w:rPrChange>
        </w:rPr>
        <w:t>.</w:t>
      </w:r>
      <w:r w:rsidRPr="00BF4A75">
        <w:rPr>
          <w:rFonts w:ascii="Times New Roman"/>
          <w:color w:val="000000"/>
          <w:spacing w:val="59"/>
          <w:sz w:val="24"/>
          <w:lang w:val="es-CO"/>
          <w:rPrChange w:id="78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89" w:author="MARTHA  CERVANTES DIAZ" w:date="2023-01-02T08:54:00Z">
            <w:rPr>
              <w:rFonts w:ascii="UHJQMA+A030-Reg"/>
              <w:color w:val="000000"/>
              <w:sz w:val="24"/>
            </w:rPr>
          </w:rPrChange>
        </w:rPr>
        <w:t>.</w:t>
      </w:r>
      <w:r w:rsidRPr="00BF4A75">
        <w:rPr>
          <w:rFonts w:ascii="Times New Roman"/>
          <w:color w:val="000000"/>
          <w:spacing w:val="59"/>
          <w:sz w:val="24"/>
          <w:lang w:val="es-CO"/>
          <w:rPrChange w:id="79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91" w:author="MARTHA  CERVANTES DIAZ" w:date="2023-01-02T08:54:00Z">
            <w:rPr>
              <w:rFonts w:ascii="UHJQMA+A030-Reg"/>
              <w:color w:val="000000"/>
              <w:sz w:val="24"/>
            </w:rPr>
          </w:rPrChange>
        </w:rPr>
        <w:t>.</w:t>
      </w:r>
      <w:r w:rsidRPr="00BF4A75">
        <w:rPr>
          <w:rFonts w:ascii="Times New Roman"/>
          <w:color w:val="000000"/>
          <w:spacing w:val="59"/>
          <w:sz w:val="24"/>
          <w:lang w:val="es-CO"/>
          <w:rPrChange w:id="79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93" w:author="MARTHA  CERVANTES DIAZ" w:date="2023-01-02T08:54:00Z">
            <w:rPr>
              <w:rFonts w:ascii="UHJQMA+A030-Reg"/>
              <w:color w:val="000000"/>
              <w:sz w:val="24"/>
            </w:rPr>
          </w:rPrChange>
        </w:rPr>
        <w:t>.</w:t>
      </w:r>
      <w:r w:rsidRPr="00BF4A75">
        <w:rPr>
          <w:rFonts w:ascii="Times New Roman"/>
          <w:color w:val="000000"/>
          <w:spacing w:val="59"/>
          <w:sz w:val="24"/>
          <w:lang w:val="es-CO"/>
          <w:rPrChange w:id="7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95" w:author="MARTHA  CERVANTES DIAZ" w:date="2023-01-02T08:54:00Z">
            <w:rPr>
              <w:rFonts w:ascii="UHJQMA+A030-Reg"/>
              <w:color w:val="000000"/>
              <w:sz w:val="24"/>
            </w:rPr>
          </w:rPrChange>
        </w:rPr>
        <w:t>.</w:t>
      </w:r>
      <w:r w:rsidRPr="00BF4A75">
        <w:rPr>
          <w:rFonts w:ascii="Times New Roman"/>
          <w:color w:val="000000"/>
          <w:spacing w:val="59"/>
          <w:sz w:val="24"/>
          <w:lang w:val="es-CO"/>
          <w:rPrChange w:id="7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97" w:author="MARTHA  CERVANTES DIAZ" w:date="2023-01-02T08:54:00Z">
            <w:rPr>
              <w:rFonts w:ascii="UHJQMA+A030-Reg"/>
              <w:color w:val="000000"/>
              <w:sz w:val="24"/>
            </w:rPr>
          </w:rPrChange>
        </w:rPr>
        <w:t>.</w:t>
      </w:r>
      <w:r w:rsidRPr="00BF4A75">
        <w:rPr>
          <w:rFonts w:ascii="Times New Roman"/>
          <w:color w:val="000000"/>
          <w:spacing w:val="59"/>
          <w:sz w:val="24"/>
          <w:lang w:val="es-CO"/>
          <w:rPrChange w:id="7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799" w:author="MARTHA  CERVANTES DIAZ" w:date="2023-01-02T08:54:00Z">
            <w:rPr>
              <w:rFonts w:ascii="UHJQMA+A030-Reg"/>
              <w:color w:val="000000"/>
              <w:sz w:val="24"/>
            </w:rPr>
          </w:rPrChange>
        </w:rPr>
        <w:t>.</w:t>
      </w:r>
      <w:r w:rsidRPr="00BF4A75">
        <w:rPr>
          <w:rFonts w:ascii="Times New Roman"/>
          <w:color w:val="000000"/>
          <w:spacing w:val="59"/>
          <w:sz w:val="24"/>
          <w:lang w:val="es-CO"/>
          <w:rPrChange w:id="8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01" w:author="MARTHA  CERVANTES DIAZ" w:date="2023-01-02T08:54:00Z">
            <w:rPr>
              <w:rFonts w:ascii="UHJQMA+A030-Reg"/>
              <w:color w:val="000000"/>
              <w:sz w:val="24"/>
            </w:rPr>
          </w:rPrChange>
        </w:rPr>
        <w:t>.</w:t>
      </w:r>
      <w:r w:rsidRPr="00BF4A75">
        <w:rPr>
          <w:rFonts w:ascii="Times New Roman"/>
          <w:color w:val="000000"/>
          <w:spacing w:val="59"/>
          <w:sz w:val="24"/>
          <w:lang w:val="es-CO"/>
          <w:rPrChange w:id="8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03" w:author="MARTHA  CERVANTES DIAZ" w:date="2023-01-02T08:54:00Z">
            <w:rPr>
              <w:rFonts w:ascii="UHJQMA+A030-Reg"/>
              <w:color w:val="000000"/>
              <w:sz w:val="24"/>
            </w:rPr>
          </w:rPrChange>
        </w:rPr>
        <w:t>.</w:t>
      </w:r>
      <w:r w:rsidRPr="00BF4A75">
        <w:rPr>
          <w:rFonts w:ascii="Times New Roman"/>
          <w:color w:val="000000"/>
          <w:spacing w:val="59"/>
          <w:sz w:val="24"/>
          <w:lang w:val="es-CO"/>
          <w:rPrChange w:id="80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05" w:author="MARTHA  CERVANTES DIAZ" w:date="2023-01-02T08:54:00Z">
            <w:rPr>
              <w:rFonts w:ascii="UHJQMA+A030-Reg"/>
              <w:color w:val="000000"/>
              <w:sz w:val="24"/>
            </w:rPr>
          </w:rPrChange>
        </w:rPr>
        <w:t>.</w:t>
      </w:r>
      <w:r w:rsidRPr="00BF4A75">
        <w:rPr>
          <w:rFonts w:ascii="Times New Roman"/>
          <w:color w:val="000000"/>
          <w:spacing w:val="59"/>
          <w:sz w:val="24"/>
          <w:lang w:val="es-CO"/>
          <w:rPrChange w:id="80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07" w:author="MARTHA  CERVANTES DIAZ" w:date="2023-01-02T08:54:00Z">
            <w:rPr>
              <w:rFonts w:ascii="UHJQMA+A030-Reg"/>
              <w:color w:val="000000"/>
              <w:sz w:val="24"/>
            </w:rPr>
          </w:rPrChange>
        </w:rPr>
        <w:t>.</w:t>
      </w:r>
      <w:r w:rsidRPr="00BF4A75">
        <w:rPr>
          <w:rFonts w:ascii="Times New Roman"/>
          <w:color w:val="000000"/>
          <w:spacing w:val="59"/>
          <w:sz w:val="24"/>
          <w:lang w:val="es-CO"/>
          <w:rPrChange w:id="80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09" w:author="MARTHA  CERVANTES DIAZ" w:date="2023-01-02T08:54:00Z">
            <w:rPr>
              <w:rFonts w:ascii="UHJQMA+A030-Reg"/>
              <w:color w:val="000000"/>
              <w:sz w:val="24"/>
            </w:rPr>
          </w:rPrChange>
        </w:rPr>
        <w:t>.</w:t>
      </w:r>
      <w:r w:rsidRPr="00BF4A75">
        <w:rPr>
          <w:rFonts w:ascii="Times New Roman"/>
          <w:color w:val="000000"/>
          <w:spacing w:val="59"/>
          <w:sz w:val="24"/>
          <w:lang w:val="es-CO"/>
          <w:rPrChange w:id="81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11" w:author="MARTHA  CERVANTES DIAZ" w:date="2023-01-02T08:54:00Z">
            <w:rPr>
              <w:rFonts w:ascii="UHJQMA+A030-Reg"/>
              <w:color w:val="000000"/>
              <w:sz w:val="24"/>
            </w:rPr>
          </w:rPrChange>
        </w:rPr>
        <w:t>.</w:t>
      </w:r>
      <w:r w:rsidRPr="00BF4A75">
        <w:rPr>
          <w:rFonts w:ascii="Times New Roman"/>
          <w:color w:val="000000"/>
          <w:spacing w:val="59"/>
          <w:sz w:val="24"/>
          <w:lang w:val="es-CO"/>
          <w:rPrChange w:id="81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13" w:author="MARTHA  CERVANTES DIAZ" w:date="2023-01-02T08:54:00Z">
            <w:rPr>
              <w:rFonts w:ascii="UHJQMA+A030-Reg"/>
              <w:color w:val="000000"/>
              <w:sz w:val="24"/>
            </w:rPr>
          </w:rPrChange>
        </w:rPr>
        <w:t>.</w:t>
      </w:r>
      <w:r w:rsidRPr="00BF4A75">
        <w:rPr>
          <w:rFonts w:ascii="Times New Roman"/>
          <w:color w:val="000000"/>
          <w:spacing w:val="59"/>
          <w:sz w:val="24"/>
          <w:lang w:val="es-CO"/>
          <w:rPrChange w:id="81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15" w:author="MARTHA  CERVANTES DIAZ" w:date="2023-01-02T08:54:00Z">
            <w:rPr>
              <w:rFonts w:ascii="UHJQMA+A030-Reg"/>
              <w:color w:val="000000"/>
              <w:sz w:val="24"/>
            </w:rPr>
          </w:rPrChange>
        </w:rPr>
        <w:t>.</w:t>
      </w:r>
      <w:r w:rsidRPr="00BF4A75">
        <w:rPr>
          <w:rFonts w:ascii="Times New Roman"/>
          <w:color w:val="000000"/>
          <w:spacing w:val="59"/>
          <w:sz w:val="24"/>
          <w:lang w:val="es-CO"/>
          <w:rPrChange w:id="81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17" w:author="MARTHA  CERVANTES DIAZ" w:date="2023-01-02T08:54:00Z">
            <w:rPr>
              <w:rFonts w:ascii="UHJQMA+A030-Reg"/>
              <w:color w:val="000000"/>
              <w:sz w:val="24"/>
            </w:rPr>
          </w:rPrChange>
        </w:rPr>
        <w:t>.</w:t>
      </w:r>
    </w:p>
    <w:p w14:paraId="15C01013" w14:textId="77777777" w:rsidR="001D4206" w:rsidRPr="00BF4A75" w:rsidRDefault="00000000">
      <w:pPr>
        <w:framePr w:w="8087" w:wrap="auto" w:hAnchor="text" w:x="2462" w:y="6728"/>
        <w:widowControl w:val="0"/>
        <w:autoSpaceDE w:val="0"/>
        <w:autoSpaceDN w:val="0"/>
        <w:spacing w:before="13" w:after="0" w:line="275" w:lineRule="exact"/>
        <w:jc w:val="left"/>
        <w:rPr>
          <w:rFonts w:ascii="Times New Roman"/>
          <w:color w:val="000000"/>
          <w:sz w:val="24"/>
          <w:lang w:val="es-CO"/>
          <w:rPrChange w:id="818" w:author="MARTHA  CERVANTES DIAZ" w:date="2023-01-02T08:54:00Z">
            <w:rPr>
              <w:rFonts w:ascii="Times New Roman"/>
              <w:color w:val="000000"/>
              <w:sz w:val="24"/>
            </w:rPr>
          </w:rPrChange>
        </w:rPr>
      </w:pPr>
      <w:r w:rsidRPr="00BF4A75">
        <w:rPr>
          <w:rFonts w:ascii="UHJQMA+A030-Reg"/>
          <w:color w:val="000000"/>
          <w:sz w:val="24"/>
          <w:lang w:val="es-CO"/>
          <w:rPrChange w:id="819" w:author="MARTHA  CERVANTES DIAZ" w:date="2023-01-02T08:54:00Z">
            <w:rPr>
              <w:rFonts w:ascii="UHJQMA+A030-Reg"/>
              <w:color w:val="000000"/>
              <w:sz w:val="24"/>
            </w:rPr>
          </w:rPrChange>
        </w:rPr>
        <w:t>.3.2</w:t>
      </w:r>
      <w:r w:rsidRPr="00BF4A75">
        <w:rPr>
          <w:rFonts w:ascii="Times New Roman"/>
          <w:color w:val="000000"/>
          <w:spacing w:val="157"/>
          <w:sz w:val="24"/>
          <w:lang w:val="es-CO"/>
          <w:rPrChange w:id="820" w:author="MARTHA  CERVANTES DIAZ" w:date="2023-01-02T08:54:00Z">
            <w:rPr>
              <w:rFonts w:ascii="Times New Roman"/>
              <w:color w:val="000000"/>
              <w:spacing w:val="157"/>
              <w:sz w:val="24"/>
            </w:rPr>
          </w:rPrChange>
        </w:rPr>
        <w:t xml:space="preserve"> </w:t>
      </w:r>
      <w:r w:rsidRPr="00BF4A75">
        <w:rPr>
          <w:rFonts w:ascii="UHJQMA+A030-Reg" w:hAnsi="UHJQMA+A030-Reg" w:cs="UHJQMA+A030-Reg"/>
          <w:color w:val="000000"/>
          <w:spacing w:val="-1"/>
          <w:sz w:val="24"/>
          <w:lang w:val="es-CO"/>
          <w:rPrChange w:id="821" w:author="MARTHA  CERVANTES DIAZ" w:date="2023-01-02T08:54:00Z">
            <w:rPr>
              <w:rFonts w:ascii="UHJQMA+A030-Reg" w:hAnsi="UHJQMA+A030-Reg" w:cs="UHJQMA+A030-Reg"/>
              <w:color w:val="000000"/>
              <w:spacing w:val="-1"/>
              <w:sz w:val="24"/>
            </w:rPr>
          </w:rPrChange>
        </w:rPr>
        <w:t>SERIALIZACIÓN</w:t>
      </w:r>
      <w:r w:rsidRPr="00BF4A75">
        <w:rPr>
          <w:rFonts w:ascii="Times New Roman"/>
          <w:color w:val="000000"/>
          <w:spacing w:val="7"/>
          <w:sz w:val="24"/>
          <w:lang w:val="es-CO"/>
          <w:rPrChange w:id="822"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823"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824" w:author="MARTHA  CERVANTES DIAZ" w:date="2023-01-02T08:54:00Z">
            <w:rPr>
              <w:rFonts w:ascii="Times New Roman"/>
              <w:color w:val="000000"/>
              <w:spacing w:val="7"/>
              <w:sz w:val="24"/>
            </w:rPr>
          </w:rPrChange>
        </w:rPr>
        <w:t xml:space="preserve"> </w:t>
      </w:r>
      <w:r w:rsidRPr="00BF4A75">
        <w:rPr>
          <w:rFonts w:ascii="UHJQMA+A030-Reg"/>
          <w:color w:val="000000"/>
          <w:spacing w:val="-11"/>
          <w:sz w:val="24"/>
          <w:lang w:val="es-CO"/>
          <w:rPrChange w:id="825" w:author="MARTHA  CERVANTES DIAZ" w:date="2023-01-02T08:54:00Z">
            <w:rPr>
              <w:rFonts w:ascii="UHJQMA+A030-Reg"/>
              <w:color w:val="000000"/>
              <w:spacing w:val="-11"/>
              <w:sz w:val="24"/>
            </w:rPr>
          </w:rPrChange>
        </w:rPr>
        <w:t>DATOS</w:t>
      </w:r>
      <w:r w:rsidRPr="00BF4A75">
        <w:rPr>
          <w:rFonts w:ascii="Times New Roman"/>
          <w:color w:val="000000"/>
          <w:spacing w:val="148"/>
          <w:sz w:val="24"/>
          <w:lang w:val="es-CO"/>
          <w:rPrChange w:id="826" w:author="MARTHA  CERVANTES DIAZ" w:date="2023-01-02T08:54:00Z">
            <w:rPr>
              <w:rFonts w:ascii="Times New Roman"/>
              <w:color w:val="000000"/>
              <w:spacing w:val="148"/>
              <w:sz w:val="24"/>
            </w:rPr>
          </w:rPrChange>
        </w:rPr>
        <w:t xml:space="preserve"> </w:t>
      </w:r>
      <w:r w:rsidRPr="00BF4A75">
        <w:rPr>
          <w:rFonts w:ascii="UHJQMA+A030-Reg"/>
          <w:color w:val="000000"/>
          <w:sz w:val="24"/>
          <w:lang w:val="es-CO"/>
          <w:rPrChange w:id="827" w:author="MARTHA  CERVANTES DIAZ" w:date="2023-01-02T08:54:00Z">
            <w:rPr>
              <w:rFonts w:ascii="UHJQMA+A030-Reg"/>
              <w:color w:val="000000"/>
              <w:sz w:val="24"/>
            </w:rPr>
          </w:rPrChange>
        </w:rPr>
        <w:t>.</w:t>
      </w:r>
      <w:r w:rsidRPr="00BF4A75">
        <w:rPr>
          <w:rFonts w:ascii="Times New Roman"/>
          <w:color w:val="000000"/>
          <w:spacing w:val="59"/>
          <w:sz w:val="24"/>
          <w:lang w:val="es-CO"/>
          <w:rPrChange w:id="8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29" w:author="MARTHA  CERVANTES DIAZ" w:date="2023-01-02T08:54:00Z">
            <w:rPr>
              <w:rFonts w:ascii="UHJQMA+A030-Reg"/>
              <w:color w:val="000000"/>
              <w:sz w:val="24"/>
            </w:rPr>
          </w:rPrChange>
        </w:rPr>
        <w:t>.</w:t>
      </w:r>
      <w:r w:rsidRPr="00BF4A75">
        <w:rPr>
          <w:rFonts w:ascii="Times New Roman"/>
          <w:color w:val="000000"/>
          <w:spacing w:val="59"/>
          <w:sz w:val="24"/>
          <w:lang w:val="es-CO"/>
          <w:rPrChange w:id="8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31" w:author="MARTHA  CERVANTES DIAZ" w:date="2023-01-02T08:54:00Z">
            <w:rPr>
              <w:rFonts w:ascii="UHJQMA+A030-Reg"/>
              <w:color w:val="000000"/>
              <w:sz w:val="24"/>
            </w:rPr>
          </w:rPrChange>
        </w:rPr>
        <w:t>.</w:t>
      </w:r>
      <w:r w:rsidRPr="00BF4A75">
        <w:rPr>
          <w:rFonts w:ascii="Times New Roman"/>
          <w:color w:val="000000"/>
          <w:spacing w:val="59"/>
          <w:sz w:val="24"/>
          <w:lang w:val="es-CO"/>
          <w:rPrChange w:id="8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33" w:author="MARTHA  CERVANTES DIAZ" w:date="2023-01-02T08:54:00Z">
            <w:rPr>
              <w:rFonts w:ascii="UHJQMA+A030-Reg"/>
              <w:color w:val="000000"/>
              <w:sz w:val="24"/>
            </w:rPr>
          </w:rPrChange>
        </w:rPr>
        <w:t>.</w:t>
      </w:r>
      <w:r w:rsidRPr="00BF4A75">
        <w:rPr>
          <w:rFonts w:ascii="Times New Roman"/>
          <w:color w:val="000000"/>
          <w:spacing w:val="59"/>
          <w:sz w:val="24"/>
          <w:lang w:val="es-CO"/>
          <w:rPrChange w:id="83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35" w:author="MARTHA  CERVANTES DIAZ" w:date="2023-01-02T08:54:00Z">
            <w:rPr>
              <w:rFonts w:ascii="UHJQMA+A030-Reg"/>
              <w:color w:val="000000"/>
              <w:sz w:val="24"/>
            </w:rPr>
          </w:rPrChange>
        </w:rPr>
        <w:t>.</w:t>
      </w:r>
      <w:r w:rsidRPr="00BF4A75">
        <w:rPr>
          <w:rFonts w:ascii="Times New Roman"/>
          <w:color w:val="000000"/>
          <w:spacing w:val="59"/>
          <w:sz w:val="24"/>
          <w:lang w:val="es-CO"/>
          <w:rPrChange w:id="83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37" w:author="MARTHA  CERVANTES DIAZ" w:date="2023-01-02T08:54:00Z">
            <w:rPr>
              <w:rFonts w:ascii="UHJQMA+A030-Reg"/>
              <w:color w:val="000000"/>
              <w:sz w:val="24"/>
            </w:rPr>
          </w:rPrChange>
        </w:rPr>
        <w:t>.</w:t>
      </w:r>
      <w:r w:rsidRPr="00BF4A75">
        <w:rPr>
          <w:rFonts w:ascii="Times New Roman"/>
          <w:color w:val="000000"/>
          <w:spacing w:val="59"/>
          <w:sz w:val="24"/>
          <w:lang w:val="es-CO"/>
          <w:rPrChange w:id="83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39" w:author="MARTHA  CERVANTES DIAZ" w:date="2023-01-02T08:54:00Z">
            <w:rPr>
              <w:rFonts w:ascii="UHJQMA+A030-Reg"/>
              <w:color w:val="000000"/>
              <w:sz w:val="24"/>
            </w:rPr>
          </w:rPrChange>
        </w:rPr>
        <w:t>.</w:t>
      </w:r>
      <w:r w:rsidRPr="00BF4A75">
        <w:rPr>
          <w:rFonts w:ascii="Times New Roman"/>
          <w:color w:val="000000"/>
          <w:spacing w:val="59"/>
          <w:sz w:val="24"/>
          <w:lang w:val="es-CO"/>
          <w:rPrChange w:id="84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41" w:author="MARTHA  CERVANTES DIAZ" w:date="2023-01-02T08:54:00Z">
            <w:rPr>
              <w:rFonts w:ascii="UHJQMA+A030-Reg"/>
              <w:color w:val="000000"/>
              <w:sz w:val="24"/>
            </w:rPr>
          </w:rPrChange>
        </w:rPr>
        <w:t>.</w:t>
      </w:r>
      <w:r w:rsidRPr="00BF4A75">
        <w:rPr>
          <w:rFonts w:ascii="Times New Roman"/>
          <w:color w:val="000000"/>
          <w:spacing w:val="59"/>
          <w:sz w:val="24"/>
          <w:lang w:val="es-CO"/>
          <w:rPrChange w:id="84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43" w:author="MARTHA  CERVANTES DIAZ" w:date="2023-01-02T08:54:00Z">
            <w:rPr>
              <w:rFonts w:ascii="UHJQMA+A030-Reg"/>
              <w:color w:val="000000"/>
              <w:sz w:val="24"/>
            </w:rPr>
          </w:rPrChange>
        </w:rPr>
        <w:t>.</w:t>
      </w:r>
      <w:r w:rsidRPr="00BF4A75">
        <w:rPr>
          <w:rFonts w:ascii="Times New Roman"/>
          <w:color w:val="000000"/>
          <w:spacing w:val="59"/>
          <w:sz w:val="24"/>
          <w:lang w:val="es-CO"/>
          <w:rPrChange w:id="84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45" w:author="MARTHA  CERVANTES DIAZ" w:date="2023-01-02T08:54:00Z">
            <w:rPr>
              <w:rFonts w:ascii="UHJQMA+A030-Reg"/>
              <w:color w:val="000000"/>
              <w:sz w:val="24"/>
            </w:rPr>
          </w:rPrChange>
        </w:rPr>
        <w:t>.</w:t>
      </w:r>
      <w:r w:rsidRPr="00BF4A75">
        <w:rPr>
          <w:rFonts w:ascii="Times New Roman"/>
          <w:color w:val="000000"/>
          <w:spacing w:val="59"/>
          <w:sz w:val="24"/>
          <w:lang w:val="es-CO"/>
          <w:rPrChange w:id="84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47" w:author="MARTHA  CERVANTES DIAZ" w:date="2023-01-02T08:54:00Z">
            <w:rPr>
              <w:rFonts w:ascii="UHJQMA+A030-Reg"/>
              <w:color w:val="000000"/>
              <w:sz w:val="24"/>
            </w:rPr>
          </w:rPrChange>
        </w:rPr>
        <w:t>.</w:t>
      </w:r>
      <w:r w:rsidRPr="00BF4A75">
        <w:rPr>
          <w:rFonts w:ascii="Times New Roman"/>
          <w:color w:val="000000"/>
          <w:spacing w:val="59"/>
          <w:sz w:val="24"/>
          <w:lang w:val="es-CO"/>
          <w:rPrChange w:id="84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49" w:author="MARTHA  CERVANTES DIAZ" w:date="2023-01-02T08:54:00Z">
            <w:rPr>
              <w:rFonts w:ascii="UHJQMA+A030-Reg"/>
              <w:color w:val="000000"/>
              <w:sz w:val="24"/>
            </w:rPr>
          </w:rPrChange>
        </w:rPr>
        <w:t>.</w:t>
      </w:r>
      <w:r w:rsidRPr="00BF4A75">
        <w:rPr>
          <w:rFonts w:ascii="Times New Roman"/>
          <w:color w:val="000000"/>
          <w:spacing w:val="59"/>
          <w:sz w:val="24"/>
          <w:lang w:val="es-CO"/>
          <w:rPrChange w:id="85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51" w:author="MARTHA  CERVANTES DIAZ" w:date="2023-01-02T08:54:00Z">
            <w:rPr>
              <w:rFonts w:ascii="UHJQMA+A030-Reg"/>
              <w:color w:val="000000"/>
              <w:sz w:val="24"/>
            </w:rPr>
          </w:rPrChange>
        </w:rPr>
        <w:t>.</w:t>
      </w:r>
      <w:r w:rsidRPr="00BF4A75">
        <w:rPr>
          <w:rFonts w:ascii="Times New Roman"/>
          <w:color w:val="000000"/>
          <w:spacing w:val="59"/>
          <w:sz w:val="24"/>
          <w:lang w:val="es-CO"/>
          <w:rPrChange w:id="85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53" w:author="MARTHA  CERVANTES DIAZ" w:date="2023-01-02T08:54:00Z">
            <w:rPr>
              <w:rFonts w:ascii="UHJQMA+A030-Reg"/>
              <w:color w:val="000000"/>
              <w:sz w:val="24"/>
            </w:rPr>
          </w:rPrChange>
        </w:rPr>
        <w:t>.</w:t>
      </w:r>
      <w:r w:rsidRPr="00BF4A75">
        <w:rPr>
          <w:rFonts w:ascii="Times New Roman"/>
          <w:color w:val="000000"/>
          <w:spacing w:val="59"/>
          <w:sz w:val="24"/>
          <w:lang w:val="es-CO"/>
          <w:rPrChange w:id="85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55" w:author="MARTHA  CERVANTES DIAZ" w:date="2023-01-02T08:54:00Z">
            <w:rPr>
              <w:rFonts w:ascii="UHJQMA+A030-Reg"/>
              <w:color w:val="000000"/>
              <w:sz w:val="24"/>
            </w:rPr>
          </w:rPrChange>
        </w:rPr>
        <w:t>.</w:t>
      </w:r>
      <w:r w:rsidRPr="00BF4A75">
        <w:rPr>
          <w:rFonts w:ascii="Times New Roman"/>
          <w:color w:val="000000"/>
          <w:spacing w:val="59"/>
          <w:sz w:val="24"/>
          <w:lang w:val="es-CO"/>
          <w:rPrChange w:id="85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57" w:author="MARTHA  CERVANTES DIAZ" w:date="2023-01-02T08:54:00Z">
            <w:rPr>
              <w:rFonts w:ascii="UHJQMA+A030-Reg"/>
              <w:color w:val="000000"/>
              <w:sz w:val="24"/>
            </w:rPr>
          </w:rPrChange>
        </w:rPr>
        <w:t>.</w:t>
      </w:r>
      <w:r w:rsidRPr="00BF4A75">
        <w:rPr>
          <w:rFonts w:ascii="Times New Roman"/>
          <w:color w:val="000000"/>
          <w:spacing w:val="59"/>
          <w:sz w:val="24"/>
          <w:lang w:val="es-CO"/>
          <w:rPrChange w:id="85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59" w:author="MARTHA  CERVANTES DIAZ" w:date="2023-01-02T08:54:00Z">
            <w:rPr>
              <w:rFonts w:ascii="UHJQMA+A030-Reg"/>
              <w:color w:val="000000"/>
              <w:sz w:val="24"/>
            </w:rPr>
          </w:rPrChange>
        </w:rPr>
        <w:t>.</w:t>
      </w:r>
      <w:r w:rsidRPr="00BF4A75">
        <w:rPr>
          <w:rFonts w:ascii="Times New Roman"/>
          <w:color w:val="000000"/>
          <w:spacing w:val="59"/>
          <w:sz w:val="24"/>
          <w:lang w:val="es-CO"/>
          <w:rPrChange w:id="86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61" w:author="MARTHA  CERVANTES DIAZ" w:date="2023-01-02T08:54:00Z">
            <w:rPr>
              <w:rFonts w:ascii="UHJQMA+A030-Reg"/>
              <w:color w:val="000000"/>
              <w:sz w:val="24"/>
            </w:rPr>
          </w:rPrChange>
        </w:rPr>
        <w:t>.</w:t>
      </w:r>
      <w:r w:rsidRPr="00BF4A75">
        <w:rPr>
          <w:rFonts w:ascii="Times New Roman"/>
          <w:color w:val="000000"/>
          <w:spacing w:val="59"/>
          <w:sz w:val="24"/>
          <w:lang w:val="es-CO"/>
          <w:rPrChange w:id="86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63" w:author="MARTHA  CERVANTES DIAZ" w:date="2023-01-02T08:54:00Z">
            <w:rPr>
              <w:rFonts w:ascii="UHJQMA+A030-Reg"/>
              <w:color w:val="000000"/>
              <w:sz w:val="24"/>
            </w:rPr>
          </w:rPrChange>
        </w:rPr>
        <w:t>.</w:t>
      </w:r>
      <w:r w:rsidRPr="00BF4A75">
        <w:rPr>
          <w:rFonts w:ascii="Times New Roman"/>
          <w:color w:val="000000"/>
          <w:spacing w:val="59"/>
          <w:sz w:val="24"/>
          <w:lang w:val="es-CO"/>
          <w:rPrChange w:id="86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65" w:author="MARTHA  CERVANTES DIAZ" w:date="2023-01-02T08:54:00Z">
            <w:rPr>
              <w:rFonts w:ascii="UHJQMA+A030-Reg"/>
              <w:color w:val="000000"/>
              <w:sz w:val="24"/>
            </w:rPr>
          </w:rPrChange>
        </w:rPr>
        <w:t>.</w:t>
      </w:r>
      <w:r w:rsidRPr="00BF4A75">
        <w:rPr>
          <w:rFonts w:ascii="Times New Roman"/>
          <w:color w:val="000000"/>
          <w:spacing w:val="59"/>
          <w:sz w:val="24"/>
          <w:lang w:val="es-CO"/>
          <w:rPrChange w:id="86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67" w:author="MARTHA  CERVANTES DIAZ" w:date="2023-01-02T08:54:00Z">
            <w:rPr>
              <w:rFonts w:ascii="UHJQMA+A030-Reg"/>
              <w:color w:val="000000"/>
              <w:sz w:val="24"/>
            </w:rPr>
          </w:rPrChange>
        </w:rPr>
        <w:t>.</w:t>
      </w:r>
      <w:r w:rsidRPr="00BF4A75">
        <w:rPr>
          <w:rFonts w:ascii="Times New Roman"/>
          <w:color w:val="000000"/>
          <w:spacing w:val="59"/>
          <w:sz w:val="24"/>
          <w:lang w:val="es-CO"/>
          <w:rPrChange w:id="86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69" w:author="MARTHA  CERVANTES DIAZ" w:date="2023-01-02T08:54:00Z">
            <w:rPr>
              <w:rFonts w:ascii="UHJQMA+A030-Reg"/>
              <w:color w:val="000000"/>
              <w:sz w:val="24"/>
            </w:rPr>
          </w:rPrChange>
        </w:rPr>
        <w:t>.</w:t>
      </w:r>
    </w:p>
    <w:p w14:paraId="04355B1C" w14:textId="77777777" w:rsidR="001D4206" w:rsidRPr="00BF4A75" w:rsidRDefault="00000000">
      <w:pPr>
        <w:framePr w:w="8625" w:wrap="auto" w:hAnchor="text" w:x="1924" w:y="7306"/>
        <w:widowControl w:val="0"/>
        <w:autoSpaceDE w:val="0"/>
        <w:autoSpaceDN w:val="0"/>
        <w:spacing w:before="0" w:after="0" w:line="275" w:lineRule="exact"/>
        <w:jc w:val="left"/>
        <w:rPr>
          <w:rFonts w:ascii="Times New Roman"/>
          <w:color w:val="000000"/>
          <w:sz w:val="24"/>
          <w:lang w:val="es-CO"/>
          <w:rPrChange w:id="870" w:author="MARTHA  CERVANTES DIAZ" w:date="2023-01-02T08:54:00Z">
            <w:rPr>
              <w:rFonts w:ascii="Times New Roman"/>
              <w:color w:val="000000"/>
              <w:sz w:val="24"/>
            </w:rPr>
          </w:rPrChange>
        </w:rPr>
      </w:pPr>
      <w:r w:rsidRPr="00BF4A75">
        <w:rPr>
          <w:rFonts w:ascii="UHJQMA+A030-Reg"/>
          <w:color w:val="000000"/>
          <w:sz w:val="24"/>
          <w:lang w:val="es-CO"/>
          <w:rPrChange w:id="871" w:author="MARTHA  CERVANTES DIAZ" w:date="2023-01-02T08:54:00Z">
            <w:rPr>
              <w:rFonts w:ascii="UHJQMA+A030-Reg"/>
              <w:color w:val="000000"/>
              <w:sz w:val="24"/>
            </w:rPr>
          </w:rPrChange>
        </w:rPr>
        <w:t>.4</w:t>
      </w:r>
      <w:r w:rsidRPr="00BF4A75">
        <w:rPr>
          <w:rFonts w:ascii="Times New Roman"/>
          <w:color w:val="000000"/>
          <w:spacing w:val="146"/>
          <w:sz w:val="24"/>
          <w:lang w:val="es-CO"/>
          <w:rPrChange w:id="872" w:author="MARTHA  CERVANTES DIAZ" w:date="2023-01-02T08:54:00Z">
            <w:rPr>
              <w:rFonts w:ascii="Times New Roman"/>
              <w:color w:val="000000"/>
              <w:spacing w:val="146"/>
              <w:sz w:val="24"/>
            </w:rPr>
          </w:rPrChange>
        </w:rPr>
        <w:t xml:space="preserve"> </w:t>
      </w:r>
      <w:r w:rsidRPr="00BF4A75">
        <w:rPr>
          <w:rFonts w:ascii="UHJQMA+A030-Reg"/>
          <w:color w:val="000000"/>
          <w:spacing w:val="-2"/>
          <w:sz w:val="24"/>
          <w:lang w:val="es-CO"/>
          <w:rPrChange w:id="873" w:author="MARTHA  CERVANTES DIAZ" w:date="2023-01-02T08:54:00Z">
            <w:rPr>
              <w:rFonts w:ascii="UHJQMA+A030-Reg"/>
              <w:color w:val="000000"/>
              <w:spacing w:val="-2"/>
              <w:sz w:val="24"/>
            </w:rPr>
          </w:rPrChange>
        </w:rPr>
        <w:t>ALGORITMIA</w:t>
      </w:r>
      <w:r w:rsidRPr="00BF4A75">
        <w:rPr>
          <w:rFonts w:ascii="Times New Roman"/>
          <w:color w:val="000000"/>
          <w:spacing w:val="7"/>
          <w:sz w:val="24"/>
          <w:lang w:val="es-CO"/>
          <w:rPrChange w:id="874"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875"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876"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3"/>
          <w:sz w:val="24"/>
          <w:lang w:val="es-CO"/>
          <w:rPrChange w:id="877" w:author="MARTHA  CERVANTES DIAZ" w:date="2023-01-02T08:54:00Z">
            <w:rPr>
              <w:rFonts w:ascii="UHJQMA+A030-Reg" w:hAnsi="UHJQMA+A030-Reg" w:cs="UHJQMA+A030-Reg"/>
              <w:color w:val="000000"/>
              <w:spacing w:val="-3"/>
              <w:sz w:val="24"/>
            </w:rPr>
          </w:rPrChange>
        </w:rPr>
        <w:t>COMPARACIÓN</w:t>
      </w:r>
      <w:r w:rsidRPr="00BF4A75">
        <w:rPr>
          <w:rFonts w:ascii="Times New Roman"/>
          <w:color w:val="000000"/>
          <w:spacing w:val="9"/>
          <w:sz w:val="24"/>
          <w:lang w:val="es-CO"/>
          <w:rPrChange w:id="878" w:author="MARTHA  CERVANTES DIAZ" w:date="2023-01-02T08:54:00Z">
            <w:rPr>
              <w:rFonts w:ascii="Times New Roman"/>
              <w:color w:val="000000"/>
              <w:spacing w:val="9"/>
              <w:sz w:val="24"/>
            </w:rPr>
          </w:rPrChange>
        </w:rPr>
        <w:t xml:space="preserve"> </w:t>
      </w:r>
      <w:r w:rsidRPr="00BF4A75">
        <w:rPr>
          <w:rFonts w:ascii="UHJQMA+A030-Reg"/>
          <w:color w:val="000000"/>
          <w:spacing w:val="-1"/>
          <w:sz w:val="24"/>
          <w:lang w:val="es-CO"/>
          <w:rPrChange w:id="879"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880" w:author="MARTHA  CERVANTES DIAZ" w:date="2023-01-02T08:54:00Z">
            <w:rPr>
              <w:rFonts w:ascii="Times New Roman"/>
              <w:color w:val="000000"/>
              <w:spacing w:val="7"/>
              <w:sz w:val="24"/>
            </w:rPr>
          </w:rPrChange>
        </w:rPr>
        <w:t xml:space="preserve"> </w:t>
      </w:r>
      <w:r w:rsidRPr="00BF4A75">
        <w:rPr>
          <w:rFonts w:ascii="UHJQMA+A030-Reg"/>
          <w:color w:val="000000"/>
          <w:spacing w:val="-2"/>
          <w:sz w:val="24"/>
          <w:lang w:val="es-CO"/>
          <w:rPrChange w:id="881" w:author="MARTHA  CERVANTES DIAZ" w:date="2023-01-02T08:54:00Z">
            <w:rPr>
              <w:rFonts w:ascii="UHJQMA+A030-Reg"/>
              <w:color w:val="000000"/>
              <w:spacing w:val="-2"/>
              <w:sz w:val="24"/>
            </w:rPr>
          </w:rPrChange>
        </w:rPr>
        <w:t>GRAFOS</w:t>
      </w:r>
      <w:r w:rsidRPr="00BF4A75">
        <w:rPr>
          <w:rFonts w:ascii="Times New Roman"/>
          <w:color w:val="000000"/>
          <w:spacing w:val="72"/>
          <w:sz w:val="24"/>
          <w:lang w:val="es-CO"/>
          <w:rPrChange w:id="882" w:author="MARTHA  CERVANTES DIAZ" w:date="2023-01-02T08:54:00Z">
            <w:rPr>
              <w:rFonts w:ascii="Times New Roman"/>
              <w:color w:val="000000"/>
              <w:spacing w:val="72"/>
              <w:sz w:val="24"/>
            </w:rPr>
          </w:rPrChange>
        </w:rPr>
        <w:t xml:space="preserve"> </w:t>
      </w:r>
      <w:r w:rsidRPr="00BF4A75">
        <w:rPr>
          <w:rFonts w:ascii="UHJQMA+A030-Reg"/>
          <w:color w:val="000000"/>
          <w:sz w:val="24"/>
          <w:lang w:val="es-CO"/>
          <w:rPrChange w:id="883" w:author="MARTHA  CERVANTES DIAZ" w:date="2023-01-02T08:54:00Z">
            <w:rPr>
              <w:rFonts w:ascii="UHJQMA+A030-Reg"/>
              <w:color w:val="000000"/>
              <w:sz w:val="24"/>
            </w:rPr>
          </w:rPrChange>
        </w:rPr>
        <w:t>.</w:t>
      </w:r>
      <w:r w:rsidRPr="00BF4A75">
        <w:rPr>
          <w:rFonts w:ascii="Times New Roman"/>
          <w:color w:val="000000"/>
          <w:spacing w:val="59"/>
          <w:sz w:val="24"/>
          <w:lang w:val="es-CO"/>
          <w:rPrChange w:id="88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85" w:author="MARTHA  CERVANTES DIAZ" w:date="2023-01-02T08:54:00Z">
            <w:rPr>
              <w:rFonts w:ascii="UHJQMA+A030-Reg"/>
              <w:color w:val="000000"/>
              <w:sz w:val="24"/>
            </w:rPr>
          </w:rPrChange>
        </w:rPr>
        <w:t>.</w:t>
      </w:r>
      <w:r w:rsidRPr="00BF4A75">
        <w:rPr>
          <w:rFonts w:ascii="Times New Roman"/>
          <w:color w:val="000000"/>
          <w:spacing w:val="59"/>
          <w:sz w:val="24"/>
          <w:lang w:val="es-CO"/>
          <w:rPrChange w:id="88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87" w:author="MARTHA  CERVANTES DIAZ" w:date="2023-01-02T08:54:00Z">
            <w:rPr>
              <w:rFonts w:ascii="UHJQMA+A030-Reg"/>
              <w:color w:val="000000"/>
              <w:sz w:val="24"/>
            </w:rPr>
          </w:rPrChange>
        </w:rPr>
        <w:t>.</w:t>
      </w:r>
      <w:r w:rsidRPr="00BF4A75">
        <w:rPr>
          <w:rFonts w:ascii="Times New Roman"/>
          <w:color w:val="000000"/>
          <w:spacing w:val="59"/>
          <w:sz w:val="24"/>
          <w:lang w:val="es-CO"/>
          <w:rPrChange w:id="88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89" w:author="MARTHA  CERVANTES DIAZ" w:date="2023-01-02T08:54:00Z">
            <w:rPr>
              <w:rFonts w:ascii="UHJQMA+A030-Reg"/>
              <w:color w:val="000000"/>
              <w:sz w:val="24"/>
            </w:rPr>
          </w:rPrChange>
        </w:rPr>
        <w:t>.</w:t>
      </w:r>
      <w:r w:rsidRPr="00BF4A75">
        <w:rPr>
          <w:rFonts w:ascii="Times New Roman"/>
          <w:color w:val="000000"/>
          <w:spacing w:val="59"/>
          <w:sz w:val="24"/>
          <w:lang w:val="es-CO"/>
          <w:rPrChange w:id="89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91" w:author="MARTHA  CERVANTES DIAZ" w:date="2023-01-02T08:54:00Z">
            <w:rPr>
              <w:rFonts w:ascii="UHJQMA+A030-Reg"/>
              <w:color w:val="000000"/>
              <w:sz w:val="24"/>
            </w:rPr>
          </w:rPrChange>
        </w:rPr>
        <w:t>.</w:t>
      </w:r>
      <w:r w:rsidRPr="00BF4A75">
        <w:rPr>
          <w:rFonts w:ascii="Times New Roman"/>
          <w:color w:val="000000"/>
          <w:spacing w:val="59"/>
          <w:sz w:val="24"/>
          <w:lang w:val="es-CO"/>
          <w:rPrChange w:id="89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93" w:author="MARTHA  CERVANTES DIAZ" w:date="2023-01-02T08:54:00Z">
            <w:rPr>
              <w:rFonts w:ascii="UHJQMA+A030-Reg"/>
              <w:color w:val="000000"/>
              <w:sz w:val="24"/>
            </w:rPr>
          </w:rPrChange>
        </w:rPr>
        <w:t>.</w:t>
      </w:r>
      <w:r w:rsidRPr="00BF4A75">
        <w:rPr>
          <w:rFonts w:ascii="Times New Roman"/>
          <w:color w:val="000000"/>
          <w:spacing w:val="59"/>
          <w:sz w:val="24"/>
          <w:lang w:val="es-CO"/>
          <w:rPrChange w:id="8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95" w:author="MARTHA  CERVANTES DIAZ" w:date="2023-01-02T08:54:00Z">
            <w:rPr>
              <w:rFonts w:ascii="UHJQMA+A030-Reg"/>
              <w:color w:val="000000"/>
              <w:sz w:val="24"/>
            </w:rPr>
          </w:rPrChange>
        </w:rPr>
        <w:t>.</w:t>
      </w:r>
      <w:r w:rsidRPr="00BF4A75">
        <w:rPr>
          <w:rFonts w:ascii="Times New Roman"/>
          <w:color w:val="000000"/>
          <w:spacing w:val="59"/>
          <w:sz w:val="24"/>
          <w:lang w:val="es-CO"/>
          <w:rPrChange w:id="8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97" w:author="MARTHA  CERVANTES DIAZ" w:date="2023-01-02T08:54:00Z">
            <w:rPr>
              <w:rFonts w:ascii="UHJQMA+A030-Reg"/>
              <w:color w:val="000000"/>
              <w:sz w:val="24"/>
            </w:rPr>
          </w:rPrChange>
        </w:rPr>
        <w:t>.</w:t>
      </w:r>
      <w:r w:rsidRPr="00BF4A75">
        <w:rPr>
          <w:rFonts w:ascii="Times New Roman"/>
          <w:color w:val="000000"/>
          <w:spacing w:val="59"/>
          <w:sz w:val="24"/>
          <w:lang w:val="es-CO"/>
          <w:rPrChange w:id="8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899" w:author="MARTHA  CERVANTES DIAZ" w:date="2023-01-02T08:54:00Z">
            <w:rPr>
              <w:rFonts w:ascii="UHJQMA+A030-Reg"/>
              <w:color w:val="000000"/>
              <w:sz w:val="24"/>
            </w:rPr>
          </w:rPrChange>
        </w:rPr>
        <w:t>.</w:t>
      </w:r>
      <w:r w:rsidRPr="00BF4A75">
        <w:rPr>
          <w:rFonts w:ascii="Times New Roman"/>
          <w:color w:val="000000"/>
          <w:spacing w:val="59"/>
          <w:sz w:val="24"/>
          <w:lang w:val="es-CO"/>
          <w:rPrChange w:id="9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01" w:author="MARTHA  CERVANTES DIAZ" w:date="2023-01-02T08:54:00Z">
            <w:rPr>
              <w:rFonts w:ascii="UHJQMA+A030-Reg"/>
              <w:color w:val="000000"/>
              <w:sz w:val="24"/>
            </w:rPr>
          </w:rPrChange>
        </w:rPr>
        <w:t>.</w:t>
      </w:r>
      <w:r w:rsidRPr="00BF4A75">
        <w:rPr>
          <w:rFonts w:ascii="Times New Roman"/>
          <w:color w:val="000000"/>
          <w:spacing w:val="59"/>
          <w:sz w:val="24"/>
          <w:lang w:val="es-CO"/>
          <w:rPrChange w:id="9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03" w:author="MARTHA  CERVANTES DIAZ" w:date="2023-01-02T08:54:00Z">
            <w:rPr>
              <w:rFonts w:ascii="UHJQMA+A030-Reg"/>
              <w:color w:val="000000"/>
              <w:sz w:val="24"/>
            </w:rPr>
          </w:rPrChange>
        </w:rPr>
        <w:t>.</w:t>
      </w:r>
      <w:r w:rsidRPr="00BF4A75">
        <w:rPr>
          <w:rFonts w:ascii="Times New Roman"/>
          <w:color w:val="000000"/>
          <w:spacing w:val="59"/>
          <w:sz w:val="24"/>
          <w:lang w:val="es-CO"/>
          <w:rPrChange w:id="90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05" w:author="MARTHA  CERVANTES DIAZ" w:date="2023-01-02T08:54:00Z">
            <w:rPr>
              <w:rFonts w:ascii="UHJQMA+A030-Reg"/>
              <w:color w:val="000000"/>
              <w:sz w:val="24"/>
            </w:rPr>
          </w:rPrChange>
        </w:rPr>
        <w:t>.</w:t>
      </w:r>
      <w:r w:rsidRPr="00BF4A75">
        <w:rPr>
          <w:rFonts w:ascii="Times New Roman"/>
          <w:color w:val="000000"/>
          <w:spacing w:val="59"/>
          <w:sz w:val="24"/>
          <w:lang w:val="es-CO"/>
          <w:rPrChange w:id="90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07" w:author="MARTHA  CERVANTES DIAZ" w:date="2023-01-02T08:54:00Z">
            <w:rPr>
              <w:rFonts w:ascii="UHJQMA+A030-Reg"/>
              <w:color w:val="000000"/>
              <w:sz w:val="24"/>
            </w:rPr>
          </w:rPrChange>
        </w:rPr>
        <w:t>.</w:t>
      </w:r>
      <w:r w:rsidRPr="00BF4A75">
        <w:rPr>
          <w:rFonts w:ascii="Times New Roman"/>
          <w:color w:val="000000"/>
          <w:spacing w:val="59"/>
          <w:sz w:val="24"/>
          <w:lang w:val="es-CO"/>
          <w:rPrChange w:id="90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09" w:author="MARTHA  CERVANTES DIAZ" w:date="2023-01-02T08:54:00Z">
            <w:rPr>
              <w:rFonts w:ascii="UHJQMA+A030-Reg"/>
              <w:color w:val="000000"/>
              <w:sz w:val="24"/>
            </w:rPr>
          </w:rPrChange>
        </w:rPr>
        <w:t>.</w:t>
      </w:r>
      <w:r w:rsidRPr="00BF4A75">
        <w:rPr>
          <w:rFonts w:ascii="Times New Roman"/>
          <w:color w:val="000000"/>
          <w:spacing w:val="59"/>
          <w:sz w:val="24"/>
          <w:lang w:val="es-CO"/>
          <w:rPrChange w:id="91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11" w:author="MARTHA  CERVANTES DIAZ" w:date="2023-01-02T08:54:00Z">
            <w:rPr>
              <w:rFonts w:ascii="UHJQMA+A030-Reg"/>
              <w:color w:val="000000"/>
              <w:sz w:val="24"/>
            </w:rPr>
          </w:rPrChange>
        </w:rPr>
        <w:t>.</w:t>
      </w:r>
    </w:p>
    <w:p w14:paraId="0DF4E91D" w14:textId="77777777" w:rsidR="001D4206" w:rsidRPr="00BF4A75" w:rsidRDefault="00000000">
      <w:pPr>
        <w:framePr w:w="373" w:wrap="auto" w:hAnchor="text" w:x="1440" w:y="7830"/>
        <w:widowControl w:val="0"/>
        <w:autoSpaceDE w:val="0"/>
        <w:autoSpaceDN w:val="0"/>
        <w:spacing w:before="0" w:after="0" w:line="278" w:lineRule="exact"/>
        <w:jc w:val="left"/>
        <w:rPr>
          <w:rFonts w:ascii="Times New Roman"/>
          <w:color w:val="000000"/>
          <w:sz w:val="24"/>
          <w:lang w:val="es-CO"/>
          <w:rPrChange w:id="912" w:author="MARTHA  CERVANTES DIAZ" w:date="2023-01-02T08:54:00Z">
            <w:rPr>
              <w:rFonts w:ascii="Times New Roman"/>
              <w:color w:val="000000"/>
              <w:sz w:val="24"/>
            </w:rPr>
          </w:rPrChange>
        </w:rPr>
      </w:pPr>
      <w:r w:rsidRPr="00BF4A75">
        <w:rPr>
          <w:rFonts w:ascii="JKVKLP+A030-Bol"/>
          <w:color w:val="000000"/>
          <w:sz w:val="24"/>
          <w:lang w:val="es-CO"/>
          <w:rPrChange w:id="913" w:author="MARTHA  CERVANTES DIAZ" w:date="2023-01-02T08:54:00Z">
            <w:rPr>
              <w:rFonts w:ascii="JKVKLP+A030-Bol"/>
              <w:color w:val="000000"/>
              <w:sz w:val="24"/>
            </w:rPr>
          </w:rPrChange>
        </w:rPr>
        <w:t>5</w:t>
      </w:r>
    </w:p>
    <w:p w14:paraId="079FA9E5" w14:textId="77777777" w:rsidR="001D4206" w:rsidRPr="00BF4A75" w:rsidRDefault="00000000">
      <w:pPr>
        <w:framePr w:w="2047" w:wrap="auto" w:hAnchor="text" w:x="1791" w:y="7830"/>
        <w:widowControl w:val="0"/>
        <w:autoSpaceDE w:val="0"/>
        <w:autoSpaceDN w:val="0"/>
        <w:spacing w:before="0" w:after="0" w:line="278" w:lineRule="exact"/>
        <w:jc w:val="left"/>
        <w:rPr>
          <w:rFonts w:ascii="Times New Roman"/>
          <w:color w:val="000000"/>
          <w:sz w:val="24"/>
          <w:lang w:val="es-CO"/>
          <w:rPrChange w:id="914" w:author="MARTHA  CERVANTES DIAZ" w:date="2023-01-02T08:54:00Z">
            <w:rPr>
              <w:rFonts w:ascii="Times New Roman"/>
              <w:color w:val="000000"/>
              <w:sz w:val="24"/>
            </w:rPr>
          </w:rPrChange>
        </w:rPr>
      </w:pPr>
      <w:r w:rsidRPr="00BF4A75">
        <w:rPr>
          <w:rFonts w:ascii="JKVKLP+A030-Bol" w:hAnsi="JKVKLP+A030-Bol" w:cs="JKVKLP+A030-Bol"/>
          <w:color w:val="000000"/>
          <w:spacing w:val="-2"/>
          <w:sz w:val="24"/>
          <w:lang w:val="es-CO"/>
          <w:rPrChange w:id="915" w:author="MARTHA  CERVANTES DIAZ" w:date="2023-01-02T08:54:00Z">
            <w:rPr>
              <w:rFonts w:ascii="JKVKLP+A030-Bol" w:hAnsi="JKVKLP+A030-Bol" w:cs="JKVKLP+A030-Bol"/>
              <w:color w:val="000000"/>
              <w:spacing w:val="-2"/>
              <w:sz w:val="24"/>
            </w:rPr>
          </w:rPrChange>
        </w:rPr>
        <w:t>METODOLOGÍA</w:t>
      </w:r>
    </w:p>
    <w:p w14:paraId="13457E0D" w14:textId="77777777" w:rsidR="001D4206" w:rsidRPr="00BF4A75" w:rsidRDefault="00000000">
      <w:pPr>
        <w:framePr w:w="373" w:wrap="auto" w:hAnchor="text" w:x="10667" w:y="7830"/>
        <w:widowControl w:val="0"/>
        <w:autoSpaceDE w:val="0"/>
        <w:autoSpaceDN w:val="0"/>
        <w:spacing w:before="0" w:after="0" w:line="278" w:lineRule="exact"/>
        <w:jc w:val="left"/>
        <w:rPr>
          <w:rFonts w:ascii="Times New Roman"/>
          <w:color w:val="000000"/>
          <w:sz w:val="24"/>
          <w:lang w:val="es-CO"/>
          <w:rPrChange w:id="916" w:author="MARTHA  CERVANTES DIAZ" w:date="2023-01-02T08:54:00Z">
            <w:rPr>
              <w:rFonts w:ascii="Times New Roman"/>
              <w:color w:val="000000"/>
              <w:sz w:val="24"/>
            </w:rPr>
          </w:rPrChange>
        </w:rPr>
      </w:pPr>
      <w:r w:rsidRPr="00BF4A75">
        <w:rPr>
          <w:rFonts w:ascii="JKVKLP+A030-Bol"/>
          <w:color w:val="000000"/>
          <w:sz w:val="24"/>
          <w:lang w:val="es-CO"/>
          <w:rPrChange w:id="917" w:author="MARTHA  CERVANTES DIAZ" w:date="2023-01-02T08:54:00Z">
            <w:rPr>
              <w:rFonts w:ascii="JKVKLP+A030-Bol"/>
              <w:color w:val="000000"/>
              <w:sz w:val="24"/>
            </w:rPr>
          </w:rPrChange>
        </w:rPr>
        <w:t>8</w:t>
      </w:r>
    </w:p>
    <w:p w14:paraId="6C01739D" w14:textId="77777777" w:rsidR="001D4206" w:rsidRPr="00BF4A75" w:rsidRDefault="00000000">
      <w:pPr>
        <w:framePr w:w="373" w:wrap="auto" w:hAnchor="text" w:x="10667" w:y="7830"/>
        <w:widowControl w:val="0"/>
        <w:autoSpaceDE w:val="0"/>
        <w:autoSpaceDN w:val="0"/>
        <w:spacing w:before="10" w:after="0" w:line="275" w:lineRule="exact"/>
        <w:jc w:val="left"/>
        <w:rPr>
          <w:rFonts w:ascii="Times New Roman"/>
          <w:color w:val="000000"/>
          <w:sz w:val="24"/>
          <w:lang w:val="es-CO"/>
          <w:rPrChange w:id="918" w:author="MARTHA  CERVANTES DIAZ" w:date="2023-01-02T08:54:00Z">
            <w:rPr>
              <w:rFonts w:ascii="Times New Roman"/>
              <w:color w:val="000000"/>
              <w:sz w:val="24"/>
            </w:rPr>
          </w:rPrChange>
        </w:rPr>
      </w:pPr>
      <w:r w:rsidRPr="00BF4A75">
        <w:rPr>
          <w:rFonts w:ascii="UHJQMA+A030-Reg"/>
          <w:color w:val="000000"/>
          <w:sz w:val="24"/>
          <w:lang w:val="es-CO"/>
          <w:rPrChange w:id="919" w:author="MARTHA  CERVANTES DIAZ" w:date="2023-01-02T08:54:00Z">
            <w:rPr>
              <w:rFonts w:ascii="UHJQMA+A030-Reg"/>
              <w:color w:val="000000"/>
              <w:sz w:val="24"/>
            </w:rPr>
          </w:rPrChange>
        </w:rPr>
        <w:t>8</w:t>
      </w:r>
    </w:p>
    <w:p w14:paraId="0EBD4566" w14:textId="77777777" w:rsidR="001D4206" w:rsidRPr="00BF4A75" w:rsidRDefault="00000000">
      <w:pPr>
        <w:framePr w:w="373" w:wrap="auto" w:hAnchor="text" w:x="10667" w:y="7830"/>
        <w:widowControl w:val="0"/>
        <w:autoSpaceDE w:val="0"/>
        <w:autoSpaceDN w:val="0"/>
        <w:spacing w:before="13" w:after="0" w:line="275" w:lineRule="exact"/>
        <w:jc w:val="left"/>
        <w:rPr>
          <w:rFonts w:ascii="Times New Roman"/>
          <w:color w:val="000000"/>
          <w:sz w:val="24"/>
          <w:lang w:val="es-CO"/>
          <w:rPrChange w:id="920" w:author="MARTHA  CERVANTES DIAZ" w:date="2023-01-02T08:54:00Z">
            <w:rPr>
              <w:rFonts w:ascii="Times New Roman"/>
              <w:color w:val="000000"/>
              <w:sz w:val="24"/>
            </w:rPr>
          </w:rPrChange>
        </w:rPr>
      </w:pPr>
      <w:r w:rsidRPr="00BF4A75">
        <w:rPr>
          <w:rFonts w:ascii="UHJQMA+A030-Reg"/>
          <w:color w:val="000000"/>
          <w:sz w:val="24"/>
          <w:lang w:val="es-CO"/>
          <w:rPrChange w:id="921" w:author="MARTHA  CERVANTES DIAZ" w:date="2023-01-02T08:54:00Z">
            <w:rPr>
              <w:rFonts w:ascii="UHJQMA+A030-Reg"/>
              <w:color w:val="000000"/>
              <w:sz w:val="24"/>
            </w:rPr>
          </w:rPrChange>
        </w:rPr>
        <w:t>9</w:t>
      </w:r>
    </w:p>
    <w:p w14:paraId="0E1C1B2C" w14:textId="77777777" w:rsidR="001D4206" w:rsidRPr="00BF4A75" w:rsidRDefault="00000000">
      <w:pPr>
        <w:framePr w:w="373" w:wrap="auto" w:hAnchor="text" w:x="10667" w:y="7830"/>
        <w:widowControl w:val="0"/>
        <w:autoSpaceDE w:val="0"/>
        <w:autoSpaceDN w:val="0"/>
        <w:spacing w:before="13" w:after="0" w:line="275" w:lineRule="exact"/>
        <w:jc w:val="left"/>
        <w:rPr>
          <w:rFonts w:ascii="Times New Roman"/>
          <w:color w:val="000000"/>
          <w:sz w:val="24"/>
          <w:lang w:val="es-CO"/>
          <w:rPrChange w:id="922" w:author="MARTHA  CERVANTES DIAZ" w:date="2023-01-02T08:54:00Z">
            <w:rPr>
              <w:rFonts w:ascii="Times New Roman"/>
              <w:color w:val="000000"/>
              <w:sz w:val="24"/>
            </w:rPr>
          </w:rPrChange>
        </w:rPr>
      </w:pPr>
      <w:r w:rsidRPr="00BF4A75">
        <w:rPr>
          <w:rFonts w:ascii="UHJQMA+A030-Reg"/>
          <w:color w:val="000000"/>
          <w:sz w:val="24"/>
          <w:lang w:val="es-CO"/>
          <w:rPrChange w:id="923" w:author="MARTHA  CERVANTES DIAZ" w:date="2023-01-02T08:54:00Z">
            <w:rPr>
              <w:rFonts w:ascii="UHJQMA+A030-Reg"/>
              <w:color w:val="000000"/>
              <w:sz w:val="24"/>
            </w:rPr>
          </w:rPrChange>
        </w:rPr>
        <w:t>9</w:t>
      </w:r>
    </w:p>
    <w:p w14:paraId="674B148A" w14:textId="77777777" w:rsidR="001D4206" w:rsidRPr="00BF4A75" w:rsidRDefault="00000000">
      <w:pPr>
        <w:framePr w:w="373" w:wrap="auto" w:hAnchor="text" w:x="1791" w:y="8118"/>
        <w:widowControl w:val="0"/>
        <w:autoSpaceDE w:val="0"/>
        <w:autoSpaceDN w:val="0"/>
        <w:spacing w:before="0" w:after="0" w:line="275" w:lineRule="exact"/>
        <w:jc w:val="left"/>
        <w:rPr>
          <w:rFonts w:ascii="Times New Roman"/>
          <w:color w:val="000000"/>
          <w:sz w:val="24"/>
          <w:lang w:val="es-CO"/>
          <w:rPrChange w:id="924" w:author="MARTHA  CERVANTES DIAZ" w:date="2023-01-02T08:54:00Z">
            <w:rPr>
              <w:rFonts w:ascii="Times New Roman"/>
              <w:color w:val="000000"/>
              <w:sz w:val="24"/>
            </w:rPr>
          </w:rPrChange>
        </w:rPr>
      </w:pPr>
      <w:r w:rsidRPr="00BF4A75">
        <w:rPr>
          <w:rFonts w:ascii="UHJQMA+A030-Reg"/>
          <w:color w:val="000000"/>
          <w:sz w:val="24"/>
          <w:lang w:val="es-CO"/>
          <w:rPrChange w:id="925" w:author="MARTHA  CERVANTES DIAZ" w:date="2023-01-02T08:54:00Z">
            <w:rPr>
              <w:rFonts w:ascii="UHJQMA+A030-Reg"/>
              <w:color w:val="000000"/>
              <w:sz w:val="24"/>
            </w:rPr>
          </w:rPrChange>
        </w:rPr>
        <w:t>5</w:t>
      </w:r>
    </w:p>
    <w:p w14:paraId="465FDCC1" w14:textId="77777777" w:rsidR="001D4206" w:rsidRPr="00BF4A75" w:rsidRDefault="00000000">
      <w:pPr>
        <w:framePr w:w="373" w:wrap="auto" w:hAnchor="text" w:x="1791" w:y="8118"/>
        <w:widowControl w:val="0"/>
        <w:autoSpaceDE w:val="0"/>
        <w:autoSpaceDN w:val="0"/>
        <w:spacing w:before="13" w:after="0" w:line="275" w:lineRule="exact"/>
        <w:jc w:val="left"/>
        <w:rPr>
          <w:rFonts w:ascii="Times New Roman"/>
          <w:color w:val="000000"/>
          <w:sz w:val="24"/>
          <w:lang w:val="es-CO"/>
          <w:rPrChange w:id="926" w:author="MARTHA  CERVANTES DIAZ" w:date="2023-01-02T08:54:00Z">
            <w:rPr>
              <w:rFonts w:ascii="Times New Roman"/>
              <w:color w:val="000000"/>
              <w:sz w:val="24"/>
            </w:rPr>
          </w:rPrChange>
        </w:rPr>
      </w:pPr>
      <w:r w:rsidRPr="00BF4A75">
        <w:rPr>
          <w:rFonts w:ascii="UHJQMA+A030-Reg"/>
          <w:color w:val="000000"/>
          <w:sz w:val="24"/>
          <w:lang w:val="es-CO"/>
          <w:rPrChange w:id="927" w:author="MARTHA  CERVANTES DIAZ" w:date="2023-01-02T08:54:00Z">
            <w:rPr>
              <w:rFonts w:ascii="UHJQMA+A030-Reg"/>
              <w:color w:val="000000"/>
              <w:sz w:val="24"/>
            </w:rPr>
          </w:rPrChange>
        </w:rPr>
        <w:t>5</w:t>
      </w:r>
    </w:p>
    <w:p w14:paraId="66A4C428" w14:textId="77777777" w:rsidR="001D4206" w:rsidRPr="00BF4A75" w:rsidRDefault="00000000">
      <w:pPr>
        <w:framePr w:w="373" w:wrap="auto" w:hAnchor="text" w:x="1791" w:y="8118"/>
        <w:widowControl w:val="0"/>
        <w:autoSpaceDE w:val="0"/>
        <w:autoSpaceDN w:val="0"/>
        <w:spacing w:before="13" w:after="0" w:line="275" w:lineRule="exact"/>
        <w:jc w:val="left"/>
        <w:rPr>
          <w:rFonts w:ascii="Times New Roman"/>
          <w:color w:val="000000"/>
          <w:sz w:val="24"/>
          <w:lang w:val="es-CO"/>
          <w:rPrChange w:id="928" w:author="MARTHA  CERVANTES DIAZ" w:date="2023-01-02T08:54:00Z">
            <w:rPr>
              <w:rFonts w:ascii="Times New Roman"/>
              <w:color w:val="000000"/>
              <w:sz w:val="24"/>
            </w:rPr>
          </w:rPrChange>
        </w:rPr>
      </w:pPr>
      <w:r w:rsidRPr="00BF4A75">
        <w:rPr>
          <w:rFonts w:ascii="UHJQMA+A030-Reg"/>
          <w:color w:val="000000"/>
          <w:sz w:val="24"/>
          <w:lang w:val="es-CO"/>
          <w:rPrChange w:id="929" w:author="MARTHA  CERVANTES DIAZ" w:date="2023-01-02T08:54:00Z">
            <w:rPr>
              <w:rFonts w:ascii="UHJQMA+A030-Reg"/>
              <w:color w:val="000000"/>
              <w:sz w:val="24"/>
            </w:rPr>
          </w:rPrChange>
        </w:rPr>
        <w:t>5</w:t>
      </w:r>
    </w:p>
    <w:p w14:paraId="5A062FE3" w14:textId="77777777" w:rsidR="001D4206" w:rsidRPr="00BF4A75" w:rsidRDefault="00000000">
      <w:pPr>
        <w:framePr w:w="373" w:wrap="auto" w:hAnchor="text" w:x="1791" w:y="8118"/>
        <w:widowControl w:val="0"/>
        <w:autoSpaceDE w:val="0"/>
        <w:autoSpaceDN w:val="0"/>
        <w:spacing w:before="13" w:after="0" w:line="275" w:lineRule="exact"/>
        <w:jc w:val="left"/>
        <w:rPr>
          <w:rFonts w:ascii="Times New Roman"/>
          <w:color w:val="000000"/>
          <w:sz w:val="24"/>
          <w:lang w:val="es-CO"/>
          <w:rPrChange w:id="930" w:author="MARTHA  CERVANTES DIAZ" w:date="2023-01-02T08:54:00Z">
            <w:rPr>
              <w:rFonts w:ascii="Times New Roman"/>
              <w:color w:val="000000"/>
              <w:sz w:val="24"/>
            </w:rPr>
          </w:rPrChange>
        </w:rPr>
      </w:pPr>
      <w:r w:rsidRPr="00BF4A75">
        <w:rPr>
          <w:rFonts w:ascii="UHJQMA+A030-Reg"/>
          <w:color w:val="000000"/>
          <w:sz w:val="24"/>
          <w:lang w:val="es-CO"/>
          <w:rPrChange w:id="931" w:author="MARTHA  CERVANTES DIAZ" w:date="2023-01-02T08:54:00Z">
            <w:rPr>
              <w:rFonts w:ascii="UHJQMA+A030-Reg"/>
              <w:color w:val="000000"/>
              <w:sz w:val="24"/>
            </w:rPr>
          </w:rPrChange>
        </w:rPr>
        <w:t>5</w:t>
      </w:r>
    </w:p>
    <w:p w14:paraId="3A67ECE2" w14:textId="77777777" w:rsidR="001D4206" w:rsidRPr="00BF4A75" w:rsidRDefault="00000000">
      <w:pPr>
        <w:framePr w:w="9116" w:wrap="auto" w:hAnchor="text" w:x="1924" w:y="8118"/>
        <w:widowControl w:val="0"/>
        <w:autoSpaceDE w:val="0"/>
        <w:autoSpaceDN w:val="0"/>
        <w:spacing w:before="0" w:after="0" w:line="275" w:lineRule="exact"/>
        <w:jc w:val="left"/>
        <w:rPr>
          <w:rFonts w:ascii="Times New Roman"/>
          <w:color w:val="000000"/>
          <w:sz w:val="24"/>
          <w:lang w:val="es-CO"/>
          <w:rPrChange w:id="932" w:author="MARTHA  CERVANTES DIAZ" w:date="2023-01-02T08:54:00Z">
            <w:rPr>
              <w:rFonts w:ascii="Times New Roman"/>
              <w:color w:val="000000"/>
              <w:sz w:val="24"/>
            </w:rPr>
          </w:rPrChange>
        </w:rPr>
      </w:pPr>
      <w:r w:rsidRPr="00BF4A75">
        <w:rPr>
          <w:rFonts w:ascii="UHJQMA+A030-Reg"/>
          <w:color w:val="000000"/>
          <w:sz w:val="24"/>
          <w:lang w:val="es-CO"/>
          <w:rPrChange w:id="933" w:author="MARTHA  CERVANTES DIAZ" w:date="2023-01-02T08:54:00Z">
            <w:rPr>
              <w:rFonts w:ascii="UHJQMA+A030-Reg"/>
              <w:color w:val="000000"/>
              <w:sz w:val="24"/>
            </w:rPr>
          </w:rPrChange>
        </w:rPr>
        <w:t>.1</w:t>
      </w:r>
      <w:r w:rsidRPr="00BF4A75">
        <w:rPr>
          <w:rFonts w:ascii="Times New Roman"/>
          <w:color w:val="000000"/>
          <w:spacing w:val="146"/>
          <w:sz w:val="24"/>
          <w:lang w:val="es-CO"/>
          <w:rPrChange w:id="934" w:author="MARTHA  CERVANTES DIAZ" w:date="2023-01-02T08:54:00Z">
            <w:rPr>
              <w:rFonts w:ascii="Times New Roman"/>
              <w:color w:val="000000"/>
              <w:spacing w:val="146"/>
              <w:sz w:val="24"/>
            </w:rPr>
          </w:rPrChange>
        </w:rPr>
        <w:t xml:space="preserve"> </w:t>
      </w:r>
      <w:r w:rsidRPr="00BF4A75">
        <w:rPr>
          <w:rFonts w:ascii="UHJQMA+A030-Reg" w:hAnsi="UHJQMA+A030-Reg" w:cs="UHJQMA+A030-Reg"/>
          <w:color w:val="000000"/>
          <w:spacing w:val="-3"/>
          <w:sz w:val="24"/>
          <w:lang w:val="es-CO"/>
          <w:rPrChange w:id="935" w:author="MARTHA  CERVANTES DIAZ" w:date="2023-01-02T08:54:00Z">
            <w:rPr>
              <w:rFonts w:ascii="UHJQMA+A030-Reg" w:hAnsi="UHJQMA+A030-Reg" w:cs="UHJQMA+A030-Reg"/>
              <w:color w:val="000000"/>
              <w:spacing w:val="-3"/>
              <w:sz w:val="24"/>
            </w:rPr>
          </w:rPrChange>
        </w:rPr>
        <w:t>AMBIENTACIÓN</w:t>
      </w:r>
      <w:r w:rsidRPr="00BF4A75">
        <w:rPr>
          <w:rFonts w:ascii="Times New Roman"/>
          <w:color w:val="000000"/>
          <w:spacing w:val="9"/>
          <w:sz w:val="24"/>
          <w:lang w:val="es-CO"/>
          <w:rPrChange w:id="936" w:author="MARTHA  CERVANTES DIAZ" w:date="2023-01-02T08:54:00Z">
            <w:rPr>
              <w:rFonts w:ascii="Times New Roman"/>
              <w:color w:val="000000"/>
              <w:spacing w:val="9"/>
              <w:sz w:val="24"/>
            </w:rPr>
          </w:rPrChange>
        </w:rPr>
        <w:t xml:space="preserve"> </w:t>
      </w:r>
      <w:r w:rsidRPr="00BF4A75">
        <w:rPr>
          <w:rFonts w:ascii="UHJQMA+A030-Reg"/>
          <w:color w:val="000000"/>
          <w:spacing w:val="-2"/>
          <w:sz w:val="24"/>
          <w:lang w:val="es-CO"/>
          <w:rPrChange w:id="937" w:author="MARTHA  CERVANTES DIAZ" w:date="2023-01-02T08:54:00Z">
            <w:rPr>
              <w:rFonts w:ascii="UHJQMA+A030-Reg"/>
              <w:color w:val="000000"/>
              <w:spacing w:val="-2"/>
              <w:sz w:val="24"/>
            </w:rPr>
          </w:rPrChange>
        </w:rPr>
        <w:t>CONCEPTUAL</w:t>
      </w:r>
      <w:r w:rsidRPr="00BF4A75">
        <w:rPr>
          <w:rFonts w:ascii="Times New Roman"/>
          <w:color w:val="000000"/>
          <w:spacing w:val="8"/>
          <w:sz w:val="24"/>
          <w:lang w:val="es-CO"/>
          <w:rPrChange w:id="938" w:author="MARTHA  CERVANTES DIAZ" w:date="2023-01-02T08:54:00Z">
            <w:rPr>
              <w:rFonts w:ascii="Times New Roman"/>
              <w:color w:val="000000"/>
              <w:spacing w:val="8"/>
              <w:sz w:val="24"/>
            </w:rPr>
          </w:rPrChange>
        </w:rPr>
        <w:t xml:space="preserve"> </w:t>
      </w:r>
      <w:r w:rsidRPr="00BF4A75">
        <w:rPr>
          <w:rFonts w:ascii="UHJQMA+A030-Reg"/>
          <w:color w:val="000000"/>
          <w:sz w:val="24"/>
          <w:lang w:val="es-CO"/>
          <w:rPrChange w:id="939" w:author="MARTHA  CERVANTES DIAZ" w:date="2023-01-02T08:54:00Z">
            <w:rPr>
              <w:rFonts w:ascii="UHJQMA+A030-Reg"/>
              <w:color w:val="000000"/>
              <w:sz w:val="24"/>
            </w:rPr>
          </w:rPrChange>
        </w:rPr>
        <w:t>Y</w:t>
      </w:r>
      <w:r w:rsidRPr="00BF4A75">
        <w:rPr>
          <w:rFonts w:ascii="Times New Roman"/>
          <w:color w:val="000000"/>
          <w:spacing w:val="6"/>
          <w:sz w:val="24"/>
          <w:lang w:val="es-CO"/>
          <w:rPrChange w:id="940"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2"/>
          <w:sz w:val="24"/>
          <w:lang w:val="es-CO"/>
          <w:rPrChange w:id="941" w:author="MARTHA  CERVANTES DIAZ" w:date="2023-01-02T08:54:00Z">
            <w:rPr>
              <w:rFonts w:ascii="UHJQMA+A030-Reg" w:hAnsi="UHJQMA+A030-Reg" w:cs="UHJQMA+A030-Reg"/>
              <w:color w:val="000000"/>
              <w:spacing w:val="-2"/>
              <w:sz w:val="24"/>
            </w:rPr>
          </w:rPrChange>
        </w:rPr>
        <w:t>TECNOLÓGICA</w:t>
      </w:r>
      <w:r w:rsidRPr="00BF4A75">
        <w:rPr>
          <w:rFonts w:ascii="Times New Roman"/>
          <w:color w:val="000000"/>
          <w:spacing w:val="127"/>
          <w:sz w:val="24"/>
          <w:lang w:val="es-CO"/>
          <w:rPrChange w:id="942" w:author="MARTHA  CERVANTES DIAZ" w:date="2023-01-02T08:54:00Z">
            <w:rPr>
              <w:rFonts w:ascii="Times New Roman"/>
              <w:color w:val="000000"/>
              <w:spacing w:val="127"/>
              <w:sz w:val="24"/>
            </w:rPr>
          </w:rPrChange>
        </w:rPr>
        <w:t xml:space="preserve"> </w:t>
      </w:r>
      <w:r w:rsidRPr="00BF4A75">
        <w:rPr>
          <w:rFonts w:ascii="UHJQMA+A030-Reg"/>
          <w:color w:val="000000"/>
          <w:sz w:val="24"/>
          <w:lang w:val="es-CO"/>
          <w:rPrChange w:id="943" w:author="MARTHA  CERVANTES DIAZ" w:date="2023-01-02T08:54:00Z">
            <w:rPr>
              <w:rFonts w:ascii="UHJQMA+A030-Reg"/>
              <w:color w:val="000000"/>
              <w:sz w:val="24"/>
            </w:rPr>
          </w:rPrChange>
        </w:rPr>
        <w:t>.</w:t>
      </w:r>
      <w:r w:rsidRPr="00BF4A75">
        <w:rPr>
          <w:rFonts w:ascii="Times New Roman"/>
          <w:color w:val="000000"/>
          <w:spacing w:val="59"/>
          <w:sz w:val="24"/>
          <w:lang w:val="es-CO"/>
          <w:rPrChange w:id="94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45" w:author="MARTHA  CERVANTES DIAZ" w:date="2023-01-02T08:54:00Z">
            <w:rPr>
              <w:rFonts w:ascii="UHJQMA+A030-Reg"/>
              <w:color w:val="000000"/>
              <w:sz w:val="24"/>
            </w:rPr>
          </w:rPrChange>
        </w:rPr>
        <w:t>.</w:t>
      </w:r>
      <w:r w:rsidRPr="00BF4A75">
        <w:rPr>
          <w:rFonts w:ascii="Times New Roman"/>
          <w:color w:val="000000"/>
          <w:spacing w:val="59"/>
          <w:sz w:val="24"/>
          <w:lang w:val="es-CO"/>
          <w:rPrChange w:id="94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47" w:author="MARTHA  CERVANTES DIAZ" w:date="2023-01-02T08:54:00Z">
            <w:rPr>
              <w:rFonts w:ascii="UHJQMA+A030-Reg"/>
              <w:color w:val="000000"/>
              <w:sz w:val="24"/>
            </w:rPr>
          </w:rPrChange>
        </w:rPr>
        <w:t>.</w:t>
      </w:r>
      <w:r w:rsidRPr="00BF4A75">
        <w:rPr>
          <w:rFonts w:ascii="Times New Roman"/>
          <w:color w:val="000000"/>
          <w:spacing w:val="59"/>
          <w:sz w:val="24"/>
          <w:lang w:val="es-CO"/>
          <w:rPrChange w:id="94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49" w:author="MARTHA  CERVANTES DIAZ" w:date="2023-01-02T08:54:00Z">
            <w:rPr>
              <w:rFonts w:ascii="UHJQMA+A030-Reg"/>
              <w:color w:val="000000"/>
              <w:sz w:val="24"/>
            </w:rPr>
          </w:rPrChange>
        </w:rPr>
        <w:t>.</w:t>
      </w:r>
      <w:r w:rsidRPr="00BF4A75">
        <w:rPr>
          <w:rFonts w:ascii="Times New Roman"/>
          <w:color w:val="000000"/>
          <w:spacing w:val="59"/>
          <w:sz w:val="24"/>
          <w:lang w:val="es-CO"/>
          <w:rPrChange w:id="95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51" w:author="MARTHA  CERVANTES DIAZ" w:date="2023-01-02T08:54:00Z">
            <w:rPr>
              <w:rFonts w:ascii="UHJQMA+A030-Reg"/>
              <w:color w:val="000000"/>
              <w:sz w:val="24"/>
            </w:rPr>
          </w:rPrChange>
        </w:rPr>
        <w:t>.</w:t>
      </w:r>
      <w:r w:rsidRPr="00BF4A75">
        <w:rPr>
          <w:rFonts w:ascii="Times New Roman"/>
          <w:color w:val="000000"/>
          <w:spacing w:val="59"/>
          <w:sz w:val="24"/>
          <w:lang w:val="es-CO"/>
          <w:rPrChange w:id="95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53" w:author="MARTHA  CERVANTES DIAZ" w:date="2023-01-02T08:54:00Z">
            <w:rPr>
              <w:rFonts w:ascii="UHJQMA+A030-Reg"/>
              <w:color w:val="000000"/>
              <w:sz w:val="24"/>
            </w:rPr>
          </w:rPrChange>
        </w:rPr>
        <w:t>.</w:t>
      </w:r>
      <w:r w:rsidRPr="00BF4A75">
        <w:rPr>
          <w:rFonts w:ascii="Times New Roman"/>
          <w:color w:val="000000"/>
          <w:spacing w:val="59"/>
          <w:sz w:val="24"/>
          <w:lang w:val="es-CO"/>
          <w:rPrChange w:id="95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55" w:author="MARTHA  CERVANTES DIAZ" w:date="2023-01-02T08:54:00Z">
            <w:rPr>
              <w:rFonts w:ascii="UHJQMA+A030-Reg"/>
              <w:color w:val="000000"/>
              <w:sz w:val="24"/>
            </w:rPr>
          </w:rPrChange>
        </w:rPr>
        <w:t>.</w:t>
      </w:r>
      <w:r w:rsidRPr="00BF4A75">
        <w:rPr>
          <w:rFonts w:ascii="Times New Roman"/>
          <w:color w:val="000000"/>
          <w:spacing w:val="59"/>
          <w:sz w:val="24"/>
          <w:lang w:val="es-CO"/>
          <w:rPrChange w:id="95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57" w:author="MARTHA  CERVANTES DIAZ" w:date="2023-01-02T08:54:00Z">
            <w:rPr>
              <w:rFonts w:ascii="UHJQMA+A030-Reg"/>
              <w:color w:val="000000"/>
              <w:sz w:val="24"/>
            </w:rPr>
          </w:rPrChange>
        </w:rPr>
        <w:t>.</w:t>
      </w:r>
      <w:r w:rsidRPr="00BF4A75">
        <w:rPr>
          <w:rFonts w:ascii="Times New Roman"/>
          <w:color w:val="000000"/>
          <w:spacing w:val="59"/>
          <w:sz w:val="24"/>
          <w:lang w:val="es-CO"/>
          <w:rPrChange w:id="95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59" w:author="MARTHA  CERVANTES DIAZ" w:date="2023-01-02T08:54:00Z">
            <w:rPr>
              <w:rFonts w:ascii="UHJQMA+A030-Reg"/>
              <w:color w:val="000000"/>
              <w:sz w:val="24"/>
            </w:rPr>
          </w:rPrChange>
        </w:rPr>
        <w:t>.</w:t>
      </w:r>
      <w:r w:rsidRPr="00BF4A75">
        <w:rPr>
          <w:rFonts w:ascii="Times New Roman"/>
          <w:color w:val="000000"/>
          <w:spacing w:val="59"/>
          <w:sz w:val="24"/>
          <w:lang w:val="es-CO"/>
          <w:rPrChange w:id="96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61" w:author="MARTHA  CERVANTES DIAZ" w:date="2023-01-02T08:54:00Z">
            <w:rPr>
              <w:rFonts w:ascii="UHJQMA+A030-Reg"/>
              <w:color w:val="000000"/>
              <w:sz w:val="24"/>
            </w:rPr>
          </w:rPrChange>
        </w:rPr>
        <w:t>.</w:t>
      </w:r>
      <w:r w:rsidRPr="00BF4A75">
        <w:rPr>
          <w:rFonts w:ascii="Times New Roman"/>
          <w:color w:val="000000"/>
          <w:spacing w:val="59"/>
          <w:sz w:val="24"/>
          <w:lang w:val="es-CO"/>
          <w:rPrChange w:id="96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63" w:author="MARTHA  CERVANTES DIAZ" w:date="2023-01-02T08:54:00Z">
            <w:rPr>
              <w:rFonts w:ascii="UHJQMA+A030-Reg"/>
              <w:color w:val="000000"/>
              <w:sz w:val="24"/>
            </w:rPr>
          </w:rPrChange>
        </w:rPr>
        <w:t>.</w:t>
      </w:r>
      <w:r w:rsidRPr="00BF4A75">
        <w:rPr>
          <w:rFonts w:ascii="Times New Roman"/>
          <w:color w:val="000000"/>
          <w:spacing w:val="59"/>
          <w:sz w:val="24"/>
          <w:lang w:val="es-CO"/>
          <w:rPrChange w:id="96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65" w:author="MARTHA  CERVANTES DIAZ" w:date="2023-01-02T08:54:00Z">
            <w:rPr>
              <w:rFonts w:ascii="UHJQMA+A030-Reg"/>
              <w:color w:val="000000"/>
              <w:sz w:val="24"/>
            </w:rPr>
          </w:rPrChange>
        </w:rPr>
        <w:t>.</w:t>
      </w:r>
      <w:r w:rsidRPr="00BF4A75">
        <w:rPr>
          <w:rFonts w:ascii="Times New Roman"/>
          <w:color w:val="000000"/>
          <w:spacing w:val="59"/>
          <w:sz w:val="24"/>
          <w:lang w:val="es-CO"/>
          <w:rPrChange w:id="96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67" w:author="MARTHA  CERVANTES DIAZ" w:date="2023-01-02T08:54:00Z">
            <w:rPr>
              <w:rFonts w:ascii="UHJQMA+A030-Reg"/>
              <w:color w:val="000000"/>
              <w:sz w:val="24"/>
            </w:rPr>
          </w:rPrChange>
        </w:rPr>
        <w:t>.</w:t>
      </w:r>
    </w:p>
    <w:p w14:paraId="3FF776A3" w14:textId="77777777" w:rsidR="001D4206" w:rsidRPr="00BF4A75" w:rsidRDefault="00000000">
      <w:pPr>
        <w:framePr w:w="9116" w:wrap="auto" w:hAnchor="text" w:x="1924" w:y="8118"/>
        <w:widowControl w:val="0"/>
        <w:autoSpaceDE w:val="0"/>
        <w:autoSpaceDN w:val="0"/>
        <w:spacing w:before="13" w:after="0" w:line="275" w:lineRule="exact"/>
        <w:jc w:val="left"/>
        <w:rPr>
          <w:rFonts w:ascii="Times New Roman"/>
          <w:color w:val="000000"/>
          <w:sz w:val="24"/>
          <w:lang w:val="es-CO"/>
          <w:rPrChange w:id="968" w:author="MARTHA  CERVANTES DIAZ" w:date="2023-01-02T08:54:00Z">
            <w:rPr>
              <w:rFonts w:ascii="Times New Roman"/>
              <w:color w:val="000000"/>
              <w:sz w:val="24"/>
            </w:rPr>
          </w:rPrChange>
        </w:rPr>
      </w:pPr>
      <w:r w:rsidRPr="00BF4A75">
        <w:rPr>
          <w:rFonts w:ascii="UHJQMA+A030-Reg"/>
          <w:color w:val="000000"/>
          <w:sz w:val="24"/>
          <w:lang w:val="es-CO"/>
          <w:rPrChange w:id="969" w:author="MARTHA  CERVANTES DIAZ" w:date="2023-01-02T08:54:00Z">
            <w:rPr>
              <w:rFonts w:ascii="UHJQMA+A030-Reg"/>
              <w:color w:val="000000"/>
              <w:sz w:val="24"/>
            </w:rPr>
          </w:rPrChange>
        </w:rPr>
        <w:t>.2</w:t>
      </w:r>
      <w:r w:rsidRPr="00BF4A75">
        <w:rPr>
          <w:rFonts w:ascii="Times New Roman"/>
          <w:color w:val="000000"/>
          <w:spacing w:val="146"/>
          <w:sz w:val="24"/>
          <w:lang w:val="es-CO"/>
          <w:rPrChange w:id="970" w:author="MARTHA  CERVANTES DIAZ" w:date="2023-01-02T08:54:00Z">
            <w:rPr>
              <w:rFonts w:ascii="Times New Roman"/>
              <w:color w:val="000000"/>
              <w:spacing w:val="146"/>
              <w:sz w:val="24"/>
            </w:rPr>
          </w:rPrChange>
        </w:rPr>
        <w:t xml:space="preserve"> </w:t>
      </w:r>
      <w:r w:rsidRPr="00BF4A75">
        <w:rPr>
          <w:rFonts w:ascii="UHJQMA+A030-Reg" w:hAnsi="UHJQMA+A030-Reg" w:cs="UHJQMA+A030-Reg"/>
          <w:color w:val="000000"/>
          <w:spacing w:val="-1"/>
          <w:sz w:val="24"/>
          <w:lang w:val="es-CO"/>
          <w:rPrChange w:id="971" w:author="MARTHA  CERVANTES DIAZ" w:date="2023-01-02T08:54:00Z">
            <w:rPr>
              <w:rFonts w:ascii="UHJQMA+A030-Reg" w:hAnsi="UHJQMA+A030-Reg" w:cs="UHJQMA+A030-Reg"/>
              <w:color w:val="000000"/>
              <w:spacing w:val="-1"/>
              <w:sz w:val="24"/>
            </w:rPr>
          </w:rPrChange>
        </w:rPr>
        <w:t>DEFINICIÓN</w:t>
      </w:r>
      <w:r w:rsidRPr="00BF4A75">
        <w:rPr>
          <w:rFonts w:ascii="Times New Roman"/>
          <w:color w:val="000000"/>
          <w:spacing w:val="6"/>
          <w:sz w:val="24"/>
          <w:lang w:val="es-CO"/>
          <w:rPrChange w:id="972"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973"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974" w:author="MARTHA  CERVANTES DIAZ" w:date="2023-01-02T08:54:00Z">
            <w:rPr>
              <w:rFonts w:ascii="Times New Roman"/>
              <w:color w:val="000000"/>
              <w:spacing w:val="7"/>
              <w:sz w:val="24"/>
            </w:rPr>
          </w:rPrChange>
        </w:rPr>
        <w:t xml:space="preserve"> </w:t>
      </w:r>
      <w:r w:rsidRPr="00BF4A75">
        <w:rPr>
          <w:rFonts w:ascii="UHJQMA+A030-Reg"/>
          <w:color w:val="000000"/>
          <w:spacing w:val="4"/>
          <w:sz w:val="24"/>
          <w:lang w:val="es-CO"/>
          <w:rPrChange w:id="975" w:author="MARTHA  CERVANTES DIAZ" w:date="2023-01-02T08:54:00Z">
            <w:rPr>
              <w:rFonts w:ascii="UHJQMA+A030-Reg"/>
              <w:color w:val="000000"/>
              <w:spacing w:val="4"/>
              <w:sz w:val="24"/>
            </w:rPr>
          </w:rPrChange>
        </w:rPr>
        <w:t>LA</w:t>
      </w:r>
      <w:r w:rsidRPr="00BF4A75">
        <w:rPr>
          <w:rFonts w:ascii="Times New Roman"/>
          <w:color w:val="000000"/>
          <w:spacing w:val="2"/>
          <w:sz w:val="24"/>
          <w:lang w:val="es-CO"/>
          <w:rPrChange w:id="976" w:author="MARTHA  CERVANTES DIAZ" w:date="2023-01-02T08:54:00Z">
            <w:rPr>
              <w:rFonts w:ascii="Times New Roman"/>
              <w:color w:val="000000"/>
              <w:spacing w:val="2"/>
              <w:sz w:val="24"/>
            </w:rPr>
          </w:rPrChange>
        </w:rPr>
        <w:t xml:space="preserve"> </w:t>
      </w:r>
      <w:r w:rsidRPr="00BF4A75">
        <w:rPr>
          <w:rFonts w:ascii="UHJQMA+A030-Reg" w:hAnsi="UHJQMA+A030-Reg" w:cs="UHJQMA+A030-Reg"/>
          <w:color w:val="000000"/>
          <w:spacing w:val="-6"/>
          <w:sz w:val="24"/>
          <w:lang w:val="es-CO"/>
          <w:rPrChange w:id="977" w:author="MARTHA  CERVANTES DIAZ" w:date="2023-01-02T08:54:00Z">
            <w:rPr>
              <w:rFonts w:ascii="UHJQMA+A030-Reg" w:hAnsi="UHJQMA+A030-Reg" w:cs="UHJQMA+A030-Reg"/>
              <w:color w:val="000000"/>
              <w:spacing w:val="-6"/>
              <w:sz w:val="24"/>
            </w:rPr>
          </w:rPrChange>
        </w:rPr>
        <w:t>NOTACIÓN</w:t>
      </w:r>
      <w:r w:rsidRPr="00BF4A75">
        <w:rPr>
          <w:rFonts w:ascii="Times New Roman"/>
          <w:color w:val="000000"/>
          <w:spacing w:val="12"/>
          <w:sz w:val="24"/>
          <w:lang w:val="es-CO"/>
          <w:rPrChange w:id="978" w:author="MARTHA  CERVANTES DIAZ" w:date="2023-01-02T08:54:00Z">
            <w:rPr>
              <w:rFonts w:ascii="Times New Roman"/>
              <w:color w:val="000000"/>
              <w:spacing w:val="12"/>
              <w:sz w:val="24"/>
            </w:rPr>
          </w:rPrChange>
        </w:rPr>
        <w:t xml:space="preserve"> </w:t>
      </w:r>
      <w:r w:rsidRPr="00BF4A75">
        <w:rPr>
          <w:rFonts w:ascii="UHJQMA+A030-Reg"/>
          <w:color w:val="000000"/>
          <w:spacing w:val="-1"/>
          <w:sz w:val="24"/>
          <w:lang w:val="es-CO"/>
          <w:rPrChange w:id="979"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980" w:author="MARTHA  CERVANTES DIAZ" w:date="2023-01-02T08:54:00Z">
            <w:rPr>
              <w:rFonts w:ascii="Times New Roman"/>
              <w:color w:val="000000"/>
              <w:spacing w:val="7"/>
              <w:sz w:val="24"/>
            </w:rPr>
          </w:rPrChange>
        </w:rPr>
        <w:t xml:space="preserve"> </w:t>
      </w:r>
      <w:r w:rsidRPr="00BF4A75">
        <w:rPr>
          <w:rFonts w:ascii="UHJQMA+A030-Reg"/>
          <w:color w:val="000000"/>
          <w:spacing w:val="4"/>
          <w:sz w:val="24"/>
          <w:lang w:val="es-CO"/>
          <w:rPrChange w:id="981" w:author="MARTHA  CERVANTES DIAZ" w:date="2023-01-02T08:54:00Z">
            <w:rPr>
              <w:rFonts w:ascii="UHJQMA+A030-Reg"/>
              <w:color w:val="000000"/>
              <w:spacing w:val="4"/>
              <w:sz w:val="24"/>
            </w:rPr>
          </w:rPrChange>
        </w:rPr>
        <w:t>LA</w:t>
      </w:r>
      <w:r w:rsidRPr="00BF4A75">
        <w:rPr>
          <w:rFonts w:ascii="Times New Roman"/>
          <w:color w:val="000000"/>
          <w:spacing w:val="2"/>
          <w:sz w:val="24"/>
          <w:lang w:val="es-CO"/>
          <w:rPrChange w:id="982" w:author="MARTHA  CERVANTES DIAZ" w:date="2023-01-02T08:54:00Z">
            <w:rPr>
              <w:rFonts w:ascii="Times New Roman"/>
              <w:color w:val="000000"/>
              <w:spacing w:val="2"/>
              <w:sz w:val="24"/>
            </w:rPr>
          </w:rPrChange>
        </w:rPr>
        <w:t xml:space="preserve"> </w:t>
      </w:r>
      <w:r w:rsidRPr="00BF4A75">
        <w:rPr>
          <w:rFonts w:ascii="UHJQMA+A030-Reg"/>
          <w:color w:val="000000"/>
          <w:spacing w:val="-1"/>
          <w:sz w:val="24"/>
          <w:lang w:val="es-CO"/>
          <w:rPrChange w:id="983" w:author="MARTHA  CERVANTES DIAZ" w:date="2023-01-02T08:54:00Z">
            <w:rPr>
              <w:rFonts w:ascii="UHJQMA+A030-Reg"/>
              <w:color w:val="000000"/>
              <w:spacing w:val="-1"/>
              <w:sz w:val="24"/>
            </w:rPr>
          </w:rPrChange>
        </w:rPr>
        <w:t>ARQUITECTURA</w:t>
      </w:r>
      <w:r w:rsidRPr="00BF4A75">
        <w:rPr>
          <w:rFonts w:ascii="Times New Roman"/>
          <w:color w:val="000000"/>
          <w:spacing w:val="33"/>
          <w:sz w:val="24"/>
          <w:lang w:val="es-CO"/>
          <w:rPrChange w:id="984" w:author="MARTHA  CERVANTES DIAZ" w:date="2023-01-02T08:54:00Z">
            <w:rPr>
              <w:rFonts w:ascii="Times New Roman"/>
              <w:color w:val="000000"/>
              <w:spacing w:val="33"/>
              <w:sz w:val="24"/>
            </w:rPr>
          </w:rPrChange>
        </w:rPr>
        <w:t xml:space="preserve"> </w:t>
      </w:r>
      <w:r w:rsidRPr="00BF4A75">
        <w:rPr>
          <w:rFonts w:ascii="UHJQMA+A030-Reg"/>
          <w:color w:val="000000"/>
          <w:sz w:val="24"/>
          <w:lang w:val="es-CO"/>
          <w:rPrChange w:id="985" w:author="MARTHA  CERVANTES DIAZ" w:date="2023-01-02T08:54:00Z">
            <w:rPr>
              <w:rFonts w:ascii="UHJQMA+A030-Reg"/>
              <w:color w:val="000000"/>
              <w:sz w:val="24"/>
            </w:rPr>
          </w:rPrChange>
        </w:rPr>
        <w:t>.</w:t>
      </w:r>
      <w:r w:rsidRPr="00BF4A75">
        <w:rPr>
          <w:rFonts w:ascii="Times New Roman"/>
          <w:color w:val="000000"/>
          <w:spacing w:val="59"/>
          <w:sz w:val="24"/>
          <w:lang w:val="es-CO"/>
          <w:rPrChange w:id="98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87" w:author="MARTHA  CERVANTES DIAZ" w:date="2023-01-02T08:54:00Z">
            <w:rPr>
              <w:rFonts w:ascii="UHJQMA+A030-Reg"/>
              <w:color w:val="000000"/>
              <w:sz w:val="24"/>
            </w:rPr>
          </w:rPrChange>
        </w:rPr>
        <w:t>.</w:t>
      </w:r>
      <w:r w:rsidRPr="00BF4A75">
        <w:rPr>
          <w:rFonts w:ascii="Times New Roman"/>
          <w:color w:val="000000"/>
          <w:spacing w:val="59"/>
          <w:sz w:val="24"/>
          <w:lang w:val="es-CO"/>
          <w:rPrChange w:id="98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89" w:author="MARTHA  CERVANTES DIAZ" w:date="2023-01-02T08:54:00Z">
            <w:rPr>
              <w:rFonts w:ascii="UHJQMA+A030-Reg"/>
              <w:color w:val="000000"/>
              <w:sz w:val="24"/>
            </w:rPr>
          </w:rPrChange>
        </w:rPr>
        <w:t>.</w:t>
      </w:r>
      <w:r w:rsidRPr="00BF4A75">
        <w:rPr>
          <w:rFonts w:ascii="Times New Roman"/>
          <w:color w:val="000000"/>
          <w:spacing w:val="59"/>
          <w:sz w:val="24"/>
          <w:lang w:val="es-CO"/>
          <w:rPrChange w:id="99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91" w:author="MARTHA  CERVANTES DIAZ" w:date="2023-01-02T08:54:00Z">
            <w:rPr>
              <w:rFonts w:ascii="UHJQMA+A030-Reg"/>
              <w:color w:val="000000"/>
              <w:sz w:val="24"/>
            </w:rPr>
          </w:rPrChange>
        </w:rPr>
        <w:t>.</w:t>
      </w:r>
      <w:r w:rsidRPr="00BF4A75">
        <w:rPr>
          <w:rFonts w:ascii="Times New Roman"/>
          <w:color w:val="000000"/>
          <w:spacing w:val="59"/>
          <w:sz w:val="24"/>
          <w:lang w:val="es-CO"/>
          <w:rPrChange w:id="99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93" w:author="MARTHA  CERVANTES DIAZ" w:date="2023-01-02T08:54:00Z">
            <w:rPr>
              <w:rFonts w:ascii="UHJQMA+A030-Reg"/>
              <w:color w:val="000000"/>
              <w:sz w:val="24"/>
            </w:rPr>
          </w:rPrChange>
        </w:rPr>
        <w:t>.</w:t>
      </w:r>
      <w:r w:rsidRPr="00BF4A75">
        <w:rPr>
          <w:rFonts w:ascii="Times New Roman"/>
          <w:color w:val="000000"/>
          <w:spacing w:val="59"/>
          <w:sz w:val="24"/>
          <w:lang w:val="es-CO"/>
          <w:rPrChange w:id="9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95" w:author="MARTHA  CERVANTES DIAZ" w:date="2023-01-02T08:54:00Z">
            <w:rPr>
              <w:rFonts w:ascii="UHJQMA+A030-Reg"/>
              <w:color w:val="000000"/>
              <w:sz w:val="24"/>
            </w:rPr>
          </w:rPrChange>
        </w:rPr>
        <w:t>.</w:t>
      </w:r>
      <w:r w:rsidRPr="00BF4A75">
        <w:rPr>
          <w:rFonts w:ascii="Times New Roman"/>
          <w:color w:val="000000"/>
          <w:spacing w:val="59"/>
          <w:sz w:val="24"/>
          <w:lang w:val="es-CO"/>
          <w:rPrChange w:id="9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97" w:author="MARTHA  CERVANTES DIAZ" w:date="2023-01-02T08:54:00Z">
            <w:rPr>
              <w:rFonts w:ascii="UHJQMA+A030-Reg"/>
              <w:color w:val="000000"/>
              <w:sz w:val="24"/>
            </w:rPr>
          </w:rPrChange>
        </w:rPr>
        <w:t>.</w:t>
      </w:r>
      <w:r w:rsidRPr="00BF4A75">
        <w:rPr>
          <w:rFonts w:ascii="Times New Roman"/>
          <w:color w:val="000000"/>
          <w:spacing w:val="59"/>
          <w:sz w:val="24"/>
          <w:lang w:val="es-CO"/>
          <w:rPrChange w:id="9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999" w:author="MARTHA  CERVANTES DIAZ" w:date="2023-01-02T08:54:00Z">
            <w:rPr>
              <w:rFonts w:ascii="UHJQMA+A030-Reg"/>
              <w:color w:val="000000"/>
              <w:sz w:val="24"/>
            </w:rPr>
          </w:rPrChange>
        </w:rPr>
        <w:t>.</w:t>
      </w:r>
      <w:r w:rsidRPr="00BF4A75">
        <w:rPr>
          <w:rFonts w:ascii="Times New Roman"/>
          <w:color w:val="000000"/>
          <w:spacing w:val="59"/>
          <w:sz w:val="24"/>
          <w:lang w:val="es-CO"/>
          <w:rPrChange w:id="10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01" w:author="MARTHA  CERVANTES DIAZ" w:date="2023-01-02T08:54:00Z">
            <w:rPr>
              <w:rFonts w:ascii="UHJQMA+A030-Reg"/>
              <w:color w:val="000000"/>
              <w:sz w:val="24"/>
            </w:rPr>
          </w:rPrChange>
        </w:rPr>
        <w:t>.</w:t>
      </w:r>
      <w:r w:rsidRPr="00BF4A75">
        <w:rPr>
          <w:rFonts w:ascii="Times New Roman"/>
          <w:color w:val="000000"/>
          <w:spacing w:val="59"/>
          <w:sz w:val="24"/>
          <w:lang w:val="es-CO"/>
          <w:rPrChange w:id="10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03" w:author="MARTHA  CERVANTES DIAZ" w:date="2023-01-02T08:54:00Z">
            <w:rPr>
              <w:rFonts w:ascii="UHJQMA+A030-Reg"/>
              <w:color w:val="000000"/>
              <w:sz w:val="24"/>
            </w:rPr>
          </w:rPrChange>
        </w:rPr>
        <w:t>.</w:t>
      </w:r>
    </w:p>
    <w:p w14:paraId="138F3192" w14:textId="77777777" w:rsidR="001D4206" w:rsidRPr="00BF4A75" w:rsidRDefault="00000000">
      <w:pPr>
        <w:framePr w:w="9116" w:wrap="auto" w:hAnchor="text" w:x="1924" w:y="8118"/>
        <w:widowControl w:val="0"/>
        <w:autoSpaceDE w:val="0"/>
        <w:autoSpaceDN w:val="0"/>
        <w:spacing w:before="13" w:after="0" w:line="275" w:lineRule="exact"/>
        <w:jc w:val="left"/>
        <w:rPr>
          <w:rFonts w:ascii="Times New Roman"/>
          <w:color w:val="000000"/>
          <w:sz w:val="24"/>
          <w:lang w:val="es-CO"/>
          <w:rPrChange w:id="1004" w:author="MARTHA  CERVANTES DIAZ" w:date="2023-01-02T08:54:00Z">
            <w:rPr>
              <w:rFonts w:ascii="Times New Roman"/>
              <w:color w:val="000000"/>
              <w:sz w:val="24"/>
            </w:rPr>
          </w:rPrChange>
        </w:rPr>
      </w:pPr>
      <w:r w:rsidRPr="00BF4A75">
        <w:rPr>
          <w:rFonts w:ascii="UHJQMA+A030-Reg"/>
          <w:color w:val="000000"/>
          <w:sz w:val="24"/>
          <w:lang w:val="es-CO"/>
          <w:rPrChange w:id="1005" w:author="MARTHA  CERVANTES DIAZ" w:date="2023-01-02T08:54:00Z">
            <w:rPr>
              <w:rFonts w:ascii="UHJQMA+A030-Reg"/>
              <w:color w:val="000000"/>
              <w:sz w:val="24"/>
            </w:rPr>
          </w:rPrChange>
        </w:rPr>
        <w:t>.3</w:t>
      </w:r>
      <w:r w:rsidRPr="00BF4A75">
        <w:rPr>
          <w:rFonts w:ascii="Times New Roman"/>
          <w:color w:val="000000"/>
          <w:spacing w:val="146"/>
          <w:sz w:val="24"/>
          <w:lang w:val="es-CO"/>
          <w:rPrChange w:id="1006" w:author="MARTHA  CERVANTES DIAZ" w:date="2023-01-02T08:54:00Z">
            <w:rPr>
              <w:rFonts w:ascii="Times New Roman"/>
              <w:color w:val="000000"/>
              <w:spacing w:val="146"/>
              <w:sz w:val="24"/>
            </w:rPr>
          </w:rPrChange>
        </w:rPr>
        <w:t xml:space="preserve"> </w:t>
      </w:r>
      <w:r w:rsidRPr="00BF4A75">
        <w:rPr>
          <w:rFonts w:ascii="UHJQMA+A030-Reg"/>
          <w:color w:val="000000"/>
          <w:spacing w:val="-1"/>
          <w:sz w:val="24"/>
          <w:lang w:val="es-CO"/>
          <w:rPrChange w:id="1007" w:author="MARTHA  CERVANTES DIAZ" w:date="2023-01-02T08:54:00Z">
            <w:rPr>
              <w:rFonts w:ascii="UHJQMA+A030-Reg"/>
              <w:color w:val="000000"/>
              <w:spacing w:val="-1"/>
              <w:sz w:val="24"/>
            </w:rPr>
          </w:rPrChange>
        </w:rPr>
        <w:t>MECANISMOS</w:t>
      </w:r>
      <w:r w:rsidRPr="00BF4A75">
        <w:rPr>
          <w:rFonts w:ascii="Times New Roman"/>
          <w:color w:val="000000"/>
          <w:spacing w:val="7"/>
          <w:sz w:val="24"/>
          <w:lang w:val="es-CO"/>
          <w:rPrChange w:id="1008"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009"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1010"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3"/>
          <w:sz w:val="24"/>
          <w:lang w:val="es-CO"/>
          <w:rPrChange w:id="1011" w:author="MARTHA  CERVANTES DIAZ" w:date="2023-01-02T08:54:00Z">
            <w:rPr>
              <w:rFonts w:ascii="UHJQMA+A030-Reg" w:hAnsi="UHJQMA+A030-Reg" w:cs="UHJQMA+A030-Reg"/>
              <w:color w:val="000000"/>
              <w:spacing w:val="-3"/>
              <w:sz w:val="24"/>
            </w:rPr>
          </w:rPrChange>
        </w:rPr>
        <w:t>COMPARACIÓN</w:t>
      </w:r>
      <w:r w:rsidRPr="00BF4A75">
        <w:rPr>
          <w:rFonts w:ascii="Times New Roman"/>
          <w:color w:val="000000"/>
          <w:spacing w:val="80"/>
          <w:sz w:val="24"/>
          <w:lang w:val="es-CO"/>
          <w:rPrChange w:id="1012" w:author="MARTHA  CERVANTES DIAZ" w:date="2023-01-02T08:54:00Z">
            <w:rPr>
              <w:rFonts w:ascii="Times New Roman"/>
              <w:color w:val="000000"/>
              <w:spacing w:val="80"/>
              <w:sz w:val="24"/>
            </w:rPr>
          </w:rPrChange>
        </w:rPr>
        <w:t xml:space="preserve"> </w:t>
      </w:r>
      <w:r w:rsidRPr="00BF4A75">
        <w:rPr>
          <w:rFonts w:ascii="UHJQMA+A030-Reg"/>
          <w:color w:val="000000"/>
          <w:sz w:val="24"/>
          <w:lang w:val="es-CO"/>
          <w:rPrChange w:id="1013" w:author="MARTHA  CERVANTES DIAZ" w:date="2023-01-02T08:54:00Z">
            <w:rPr>
              <w:rFonts w:ascii="UHJQMA+A030-Reg"/>
              <w:color w:val="000000"/>
              <w:sz w:val="24"/>
            </w:rPr>
          </w:rPrChange>
        </w:rPr>
        <w:t>.</w:t>
      </w:r>
      <w:r w:rsidRPr="00BF4A75">
        <w:rPr>
          <w:rFonts w:ascii="Times New Roman"/>
          <w:color w:val="000000"/>
          <w:spacing w:val="59"/>
          <w:sz w:val="24"/>
          <w:lang w:val="es-CO"/>
          <w:rPrChange w:id="101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15" w:author="MARTHA  CERVANTES DIAZ" w:date="2023-01-02T08:54:00Z">
            <w:rPr>
              <w:rFonts w:ascii="UHJQMA+A030-Reg"/>
              <w:color w:val="000000"/>
              <w:sz w:val="24"/>
            </w:rPr>
          </w:rPrChange>
        </w:rPr>
        <w:t>.</w:t>
      </w:r>
      <w:r w:rsidRPr="00BF4A75">
        <w:rPr>
          <w:rFonts w:ascii="Times New Roman"/>
          <w:color w:val="000000"/>
          <w:spacing w:val="59"/>
          <w:sz w:val="24"/>
          <w:lang w:val="es-CO"/>
          <w:rPrChange w:id="101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17" w:author="MARTHA  CERVANTES DIAZ" w:date="2023-01-02T08:54:00Z">
            <w:rPr>
              <w:rFonts w:ascii="UHJQMA+A030-Reg"/>
              <w:color w:val="000000"/>
              <w:sz w:val="24"/>
            </w:rPr>
          </w:rPrChange>
        </w:rPr>
        <w:t>.</w:t>
      </w:r>
      <w:r w:rsidRPr="00BF4A75">
        <w:rPr>
          <w:rFonts w:ascii="Times New Roman"/>
          <w:color w:val="000000"/>
          <w:spacing w:val="59"/>
          <w:sz w:val="24"/>
          <w:lang w:val="es-CO"/>
          <w:rPrChange w:id="101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19" w:author="MARTHA  CERVANTES DIAZ" w:date="2023-01-02T08:54:00Z">
            <w:rPr>
              <w:rFonts w:ascii="UHJQMA+A030-Reg"/>
              <w:color w:val="000000"/>
              <w:sz w:val="24"/>
            </w:rPr>
          </w:rPrChange>
        </w:rPr>
        <w:t>.</w:t>
      </w:r>
      <w:r w:rsidRPr="00BF4A75">
        <w:rPr>
          <w:rFonts w:ascii="Times New Roman"/>
          <w:color w:val="000000"/>
          <w:spacing w:val="59"/>
          <w:sz w:val="24"/>
          <w:lang w:val="es-CO"/>
          <w:rPrChange w:id="102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21" w:author="MARTHA  CERVANTES DIAZ" w:date="2023-01-02T08:54:00Z">
            <w:rPr>
              <w:rFonts w:ascii="UHJQMA+A030-Reg"/>
              <w:color w:val="000000"/>
              <w:sz w:val="24"/>
            </w:rPr>
          </w:rPrChange>
        </w:rPr>
        <w:t>.</w:t>
      </w:r>
      <w:r w:rsidRPr="00BF4A75">
        <w:rPr>
          <w:rFonts w:ascii="Times New Roman"/>
          <w:color w:val="000000"/>
          <w:spacing w:val="59"/>
          <w:sz w:val="24"/>
          <w:lang w:val="es-CO"/>
          <w:rPrChange w:id="102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23" w:author="MARTHA  CERVANTES DIAZ" w:date="2023-01-02T08:54:00Z">
            <w:rPr>
              <w:rFonts w:ascii="UHJQMA+A030-Reg"/>
              <w:color w:val="000000"/>
              <w:sz w:val="24"/>
            </w:rPr>
          </w:rPrChange>
        </w:rPr>
        <w:t>.</w:t>
      </w:r>
      <w:r w:rsidRPr="00BF4A75">
        <w:rPr>
          <w:rFonts w:ascii="Times New Roman"/>
          <w:color w:val="000000"/>
          <w:spacing w:val="59"/>
          <w:sz w:val="24"/>
          <w:lang w:val="es-CO"/>
          <w:rPrChange w:id="102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25" w:author="MARTHA  CERVANTES DIAZ" w:date="2023-01-02T08:54:00Z">
            <w:rPr>
              <w:rFonts w:ascii="UHJQMA+A030-Reg"/>
              <w:color w:val="000000"/>
              <w:sz w:val="24"/>
            </w:rPr>
          </w:rPrChange>
        </w:rPr>
        <w:t>.</w:t>
      </w:r>
      <w:r w:rsidRPr="00BF4A75">
        <w:rPr>
          <w:rFonts w:ascii="Times New Roman"/>
          <w:color w:val="000000"/>
          <w:spacing w:val="59"/>
          <w:sz w:val="24"/>
          <w:lang w:val="es-CO"/>
          <w:rPrChange w:id="102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27" w:author="MARTHA  CERVANTES DIAZ" w:date="2023-01-02T08:54:00Z">
            <w:rPr>
              <w:rFonts w:ascii="UHJQMA+A030-Reg"/>
              <w:color w:val="000000"/>
              <w:sz w:val="24"/>
            </w:rPr>
          </w:rPrChange>
        </w:rPr>
        <w:t>.</w:t>
      </w:r>
      <w:r w:rsidRPr="00BF4A75">
        <w:rPr>
          <w:rFonts w:ascii="Times New Roman"/>
          <w:color w:val="000000"/>
          <w:spacing w:val="59"/>
          <w:sz w:val="24"/>
          <w:lang w:val="es-CO"/>
          <w:rPrChange w:id="10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29" w:author="MARTHA  CERVANTES DIAZ" w:date="2023-01-02T08:54:00Z">
            <w:rPr>
              <w:rFonts w:ascii="UHJQMA+A030-Reg"/>
              <w:color w:val="000000"/>
              <w:sz w:val="24"/>
            </w:rPr>
          </w:rPrChange>
        </w:rPr>
        <w:t>.</w:t>
      </w:r>
      <w:r w:rsidRPr="00BF4A75">
        <w:rPr>
          <w:rFonts w:ascii="Times New Roman"/>
          <w:color w:val="000000"/>
          <w:spacing w:val="59"/>
          <w:sz w:val="24"/>
          <w:lang w:val="es-CO"/>
          <w:rPrChange w:id="10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31" w:author="MARTHA  CERVANTES DIAZ" w:date="2023-01-02T08:54:00Z">
            <w:rPr>
              <w:rFonts w:ascii="UHJQMA+A030-Reg"/>
              <w:color w:val="000000"/>
              <w:sz w:val="24"/>
            </w:rPr>
          </w:rPrChange>
        </w:rPr>
        <w:t>.</w:t>
      </w:r>
      <w:r w:rsidRPr="00BF4A75">
        <w:rPr>
          <w:rFonts w:ascii="Times New Roman"/>
          <w:color w:val="000000"/>
          <w:spacing w:val="59"/>
          <w:sz w:val="24"/>
          <w:lang w:val="es-CO"/>
          <w:rPrChange w:id="10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33" w:author="MARTHA  CERVANTES DIAZ" w:date="2023-01-02T08:54:00Z">
            <w:rPr>
              <w:rFonts w:ascii="UHJQMA+A030-Reg"/>
              <w:color w:val="000000"/>
              <w:sz w:val="24"/>
            </w:rPr>
          </w:rPrChange>
        </w:rPr>
        <w:t>.</w:t>
      </w:r>
      <w:r w:rsidRPr="00BF4A75">
        <w:rPr>
          <w:rFonts w:ascii="Times New Roman"/>
          <w:color w:val="000000"/>
          <w:spacing w:val="59"/>
          <w:sz w:val="24"/>
          <w:lang w:val="es-CO"/>
          <w:rPrChange w:id="103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35" w:author="MARTHA  CERVANTES DIAZ" w:date="2023-01-02T08:54:00Z">
            <w:rPr>
              <w:rFonts w:ascii="UHJQMA+A030-Reg"/>
              <w:color w:val="000000"/>
              <w:sz w:val="24"/>
            </w:rPr>
          </w:rPrChange>
        </w:rPr>
        <w:t>.</w:t>
      </w:r>
      <w:r w:rsidRPr="00BF4A75">
        <w:rPr>
          <w:rFonts w:ascii="Times New Roman"/>
          <w:color w:val="000000"/>
          <w:spacing w:val="59"/>
          <w:sz w:val="24"/>
          <w:lang w:val="es-CO"/>
          <w:rPrChange w:id="103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37" w:author="MARTHA  CERVANTES DIAZ" w:date="2023-01-02T08:54:00Z">
            <w:rPr>
              <w:rFonts w:ascii="UHJQMA+A030-Reg"/>
              <w:color w:val="000000"/>
              <w:sz w:val="24"/>
            </w:rPr>
          </w:rPrChange>
        </w:rPr>
        <w:t>.</w:t>
      </w:r>
      <w:r w:rsidRPr="00BF4A75">
        <w:rPr>
          <w:rFonts w:ascii="Times New Roman"/>
          <w:color w:val="000000"/>
          <w:spacing w:val="59"/>
          <w:sz w:val="24"/>
          <w:lang w:val="es-CO"/>
          <w:rPrChange w:id="103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39" w:author="MARTHA  CERVANTES DIAZ" w:date="2023-01-02T08:54:00Z">
            <w:rPr>
              <w:rFonts w:ascii="UHJQMA+A030-Reg"/>
              <w:color w:val="000000"/>
              <w:sz w:val="24"/>
            </w:rPr>
          </w:rPrChange>
        </w:rPr>
        <w:t>.</w:t>
      </w:r>
      <w:r w:rsidRPr="00BF4A75">
        <w:rPr>
          <w:rFonts w:ascii="Times New Roman"/>
          <w:color w:val="000000"/>
          <w:spacing w:val="59"/>
          <w:sz w:val="24"/>
          <w:lang w:val="es-CO"/>
          <w:rPrChange w:id="104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41" w:author="MARTHA  CERVANTES DIAZ" w:date="2023-01-02T08:54:00Z">
            <w:rPr>
              <w:rFonts w:ascii="UHJQMA+A030-Reg"/>
              <w:color w:val="000000"/>
              <w:sz w:val="24"/>
            </w:rPr>
          </w:rPrChange>
        </w:rPr>
        <w:t>.</w:t>
      </w:r>
      <w:r w:rsidRPr="00BF4A75">
        <w:rPr>
          <w:rFonts w:ascii="Times New Roman"/>
          <w:color w:val="000000"/>
          <w:spacing w:val="59"/>
          <w:sz w:val="24"/>
          <w:lang w:val="es-CO"/>
          <w:rPrChange w:id="104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43" w:author="MARTHA  CERVANTES DIAZ" w:date="2023-01-02T08:54:00Z">
            <w:rPr>
              <w:rFonts w:ascii="UHJQMA+A030-Reg"/>
              <w:color w:val="000000"/>
              <w:sz w:val="24"/>
            </w:rPr>
          </w:rPrChange>
        </w:rPr>
        <w:t>.</w:t>
      </w:r>
      <w:r w:rsidRPr="00BF4A75">
        <w:rPr>
          <w:rFonts w:ascii="Times New Roman"/>
          <w:color w:val="000000"/>
          <w:spacing w:val="59"/>
          <w:sz w:val="24"/>
          <w:lang w:val="es-CO"/>
          <w:rPrChange w:id="104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45" w:author="MARTHA  CERVANTES DIAZ" w:date="2023-01-02T08:54:00Z">
            <w:rPr>
              <w:rFonts w:ascii="UHJQMA+A030-Reg"/>
              <w:color w:val="000000"/>
              <w:sz w:val="24"/>
            </w:rPr>
          </w:rPrChange>
        </w:rPr>
        <w:t>.</w:t>
      </w:r>
      <w:r w:rsidRPr="00BF4A75">
        <w:rPr>
          <w:rFonts w:ascii="Times New Roman"/>
          <w:color w:val="000000"/>
          <w:spacing w:val="59"/>
          <w:sz w:val="24"/>
          <w:lang w:val="es-CO"/>
          <w:rPrChange w:id="104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47" w:author="MARTHA  CERVANTES DIAZ" w:date="2023-01-02T08:54:00Z">
            <w:rPr>
              <w:rFonts w:ascii="UHJQMA+A030-Reg"/>
              <w:color w:val="000000"/>
              <w:sz w:val="24"/>
            </w:rPr>
          </w:rPrChange>
        </w:rPr>
        <w:t>.</w:t>
      </w:r>
      <w:r w:rsidRPr="00BF4A75">
        <w:rPr>
          <w:rFonts w:ascii="Times New Roman"/>
          <w:color w:val="000000"/>
          <w:spacing w:val="59"/>
          <w:sz w:val="24"/>
          <w:lang w:val="es-CO"/>
          <w:rPrChange w:id="104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49" w:author="MARTHA  CERVANTES DIAZ" w:date="2023-01-02T08:54:00Z">
            <w:rPr>
              <w:rFonts w:ascii="UHJQMA+A030-Reg"/>
              <w:color w:val="000000"/>
              <w:sz w:val="24"/>
            </w:rPr>
          </w:rPrChange>
        </w:rPr>
        <w:t>.</w:t>
      </w:r>
      <w:r w:rsidRPr="00BF4A75">
        <w:rPr>
          <w:rFonts w:ascii="Times New Roman"/>
          <w:color w:val="000000"/>
          <w:spacing w:val="59"/>
          <w:sz w:val="24"/>
          <w:lang w:val="es-CO"/>
          <w:rPrChange w:id="105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51" w:author="MARTHA  CERVANTES DIAZ" w:date="2023-01-02T08:54:00Z">
            <w:rPr>
              <w:rFonts w:ascii="UHJQMA+A030-Reg"/>
              <w:color w:val="000000"/>
              <w:sz w:val="24"/>
            </w:rPr>
          </w:rPrChange>
        </w:rPr>
        <w:t>.</w:t>
      </w:r>
      <w:r w:rsidRPr="00BF4A75">
        <w:rPr>
          <w:rFonts w:ascii="Times New Roman"/>
          <w:color w:val="000000"/>
          <w:spacing w:val="59"/>
          <w:sz w:val="24"/>
          <w:lang w:val="es-CO"/>
          <w:rPrChange w:id="105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53" w:author="MARTHA  CERVANTES DIAZ" w:date="2023-01-02T08:54:00Z">
            <w:rPr>
              <w:rFonts w:ascii="UHJQMA+A030-Reg"/>
              <w:color w:val="000000"/>
              <w:sz w:val="24"/>
            </w:rPr>
          </w:rPrChange>
        </w:rPr>
        <w:t>.</w:t>
      </w:r>
      <w:r w:rsidRPr="00BF4A75">
        <w:rPr>
          <w:rFonts w:ascii="Times New Roman"/>
          <w:color w:val="000000"/>
          <w:spacing w:val="59"/>
          <w:sz w:val="24"/>
          <w:lang w:val="es-CO"/>
          <w:rPrChange w:id="105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55" w:author="MARTHA  CERVANTES DIAZ" w:date="2023-01-02T08:54:00Z">
            <w:rPr>
              <w:rFonts w:ascii="UHJQMA+A030-Reg"/>
              <w:color w:val="000000"/>
              <w:sz w:val="24"/>
            </w:rPr>
          </w:rPrChange>
        </w:rPr>
        <w:t>.</w:t>
      </w:r>
    </w:p>
    <w:p w14:paraId="776D6628" w14:textId="77777777" w:rsidR="001D4206" w:rsidRPr="00BF4A75" w:rsidRDefault="00000000">
      <w:pPr>
        <w:framePr w:w="9116" w:wrap="auto" w:hAnchor="text" w:x="1924" w:y="8118"/>
        <w:widowControl w:val="0"/>
        <w:autoSpaceDE w:val="0"/>
        <w:autoSpaceDN w:val="0"/>
        <w:spacing w:before="13" w:after="0" w:line="275" w:lineRule="exact"/>
        <w:jc w:val="left"/>
        <w:rPr>
          <w:rFonts w:ascii="Times New Roman"/>
          <w:color w:val="000000"/>
          <w:sz w:val="24"/>
          <w:lang w:val="es-CO"/>
          <w:rPrChange w:id="1056" w:author="MARTHA  CERVANTES DIAZ" w:date="2023-01-02T08:54:00Z">
            <w:rPr>
              <w:rFonts w:ascii="Times New Roman"/>
              <w:color w:val="000000"/>
              <w:sz w:val="24"/>
            </w:rPr>
          </w:rPrChange>
        </w:rPr>
      </w:pPr>
      <w:r w:rsidRPr="00BF4A75">
        <w:rPr>
          <w:rFonts w:ascii="UHJQMA+A030-Reg"/>
          <w:color w:val="000000"/>
          <w:sz w:val="24"/>
          <w:lang w:val="es-CO"/>
          <w:rPrChange w:id="1057" w:author="MARTHA  CERVANTES DIAZ" w:date="2023-01-02T08:54:00Z">
            <w:rPr>
              <w:rFonts w:ascii="UHJQMA+A030-Reg"/>
              <w:color w:val="000000"/>
              <w:sz w:val="24"/>
            </w:rPr>
          </w:rPrChange>
        </w:rPr>
        <w:t>.4</w:t>
      </w:r>
      <w:r w:rsidRPr="00BF4A75">
        <w:rPr>
          <w:rFonts w:ascii="Times New Roman"/>
          <w:color w:val="000000"/>
          <w:spacing w:val="146"/>
          <w:sz w:val="24"/>
          <w:lang w:val="es-CO"/>
          <w:rPrChange w:id="1058" w:author="MARTHA  CERVANTES DIAZ" w:date="2023-01-02T08:54:00Z">
            <w:rPr>
              <w:rFonts w:ascii="Times New Roman"/>
              <w:color w:val="000000"/>
              <w:spacing w:val="146"/>
              <w:sz w:val="24"/>
            </w:rPr>
          </w:rPrChange>
        </w:rPr>
        <w:t xml:space="preserve"> </w:t>
      </w:r>
      <w:r w:rsidRPr="00BF4A75">
        <w:rPr>
          <w:rFonts w:ascii="UHJQMA+A030-Reg"/>
          <w:color w:val="000000"/>
          <w:spacing w:val="-1"/>
          <w:sz w:val="24"/>
          <w:lang w:val="es-CO"/>
          <w:rPrChange w:id="1059" w:author="MARTHA  CERVANTES DIAZ" w:date="2023-01-02T08:54:00Z">
            <w:rPr>
              <w:rFonts w:ascii="UHJQMA+A030-Reg"/>
              <w:color w:val="000000"/>
              <w:spacing w:val="-1"/>
              <w:sz w:val="24"/>
            </w:rPr>
          </w:rPrChange>
        </w:rPr>
        <w:t>MECANISMOS</w:t>
      </w:r>
      <w:r w:rsidRPr="00BF4A75">
        <w:rPr>
          <w:rFonts w:ascii="Times New Roman"/>
          <w:color w:val="000000"/>
          <w:spacing w:val="7"/>
          <w:sz w:val="24"/>
          <w:lang w:val="es-CO"/>
          <w:rPrChange w:id="1060"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061"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1062"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5"/>
          <w:sz w:val="24"/>
          <w:lang w:val="es-CO"/>
          <w:rPrChange w:id="1063" w:author="MARTHA  CERVANTES DIAZ" w:date="2023-01-02T08:54:00Z">
            <w:rPr>
              <w:rFonts w:ascii="UHJQMA+A030-Reg" w:hAnsi="UHJQMA+A030-Reg" w:cs="UHJQMA+A030-Reg"/>
              <w:color w:val="000000"/>
              <w:spacing w:val="-5"/>
              <w:sz w:val="24"/>
            </w:rPr>
          </w:rPrChange>
        </w:rPr>
        <w:t>ADAPTACIÓN</w:t>
      </w:r>
      <w:r w:rsidRPr="00BF4A75">
        <w:rPr>
          <w:rFonts w:ascii="Times New Roman"/>
          <w:color w:val="000000"/>
          <w:spacing w:val="159"/>
          <w:sz w:val="24"/>
          <w:lang w:val="es-CO"/>
          <w:rPrChange w:id="1064" w:author="MARTHA  CERVANTES DIAZ" w:date="2023-01-02T08:54:00Z">
            <w:rPr>
              <w:rFonts w:ascii="Times New Roman"/>
              <w:color w:val="000000"/>
              <w:spacing w:val="159"/>
              <w:sz w:val="24"/>
            </w:rPr>
          </w:rPrChange>
        </w:rPr>
        <w:t xml:space="preserve"> </w:t>
      </w:r>
      <w:r w:rsidRPr="00BF4A75">
        <w:rPr>
          <w:rFonts w:ascii="UHJQMA+A030-Reg"/>
          <w:color w:val="000000"/>
          <w:sz w:val="24"/>
          <w:lang w:val="es-CO"/>
          <w:rPrChange w:id="1065" w:author="MARTHA  CERVANTES DIAZ" w:date="2023-01-02T08:54:00Z">
            <w:rPr>
              <w:rFonts w:ascii="UHJQMA+A030-Reg"/>
              <w:color w:val="000000"/>
              <w:sz w:val="24"/>
            </w:rPr>
          </w:rPrChange>
        </w:rPr>
        <w:t>.</w:t>
      </w:r>
      <w:r w:rsidRPr="00BF4A75">
        <w:rPr>
          <w:rFonts w:ascii="Times New Roman"/>
          <w:color w:val="000000"/>
          <w:spacing w:val="59"/>
          <w:sz w:val="24"/>
          <w:lang w:val="es-CO"/>
          <w:rPrChange w:id="106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67" w:author="MARTHA  CERVANTES DIAZ" w:date="2023-01-02T08:54:00Z">
            <w:rPr>
              <w:rFonts w:ascii="UHJQMA+A030-Reg"/>
              <w:color w:val="000000"/>
              <w:sz w:val="24"/>
            </w:rPr>
          </w:rPrChange>
        </w:rPr>
        <w:t>.</w:t>
      </w:r>
      <w:r w:rsidRPr="00BF4A75">
        <w:rPr>
          <w:rFonts w:ascii="Times New Roman"/>
          <w:color w:val="000000"/>
          <w:spacing w:val="59"/>
          <w:sz w:val="24"/>
          <w:lang w:val="es-CO"/>
          <w:rPrChange w:id="106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69" w:author="MARTHA  CERVANTES DIAZ" w:date="2023-01-02T08:54:00Z">
            <w:rPr>
              <w:rFonts w:ascii="UHJQMA+A030-Reg"/>
              <w:color w:val="000000"/>
              <w:sz w:val="24"/>
            </w:rPr>
          </w:rPrChange>
        </w:rPr>
        <w:t>.</w:t>
      </w:r>
      <w:r w:rsidRPr="00BF4A75">
        <w:rPr>
          <w:rFonts w:ascii="Times New Roman"/>
          <w:color w:val="000000"/>
          <w:spacing w:val="59"/>
          <w:sz w:val="24"/>
          <w:lang w:val="es-CO"/>
          <w:rPrChange w:id="107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71" w:author="MARTHA  CERVANTES DIAZ" w:date="2023-01-02T08:54:00Z">
            <w:rPr>
              <w:rFonts w:ascii="UHJQMA+A030-Reg"/>
              <w:color w:val="000000"/>
              <w:sz w:val="24"/>
            </w:rPr>
          </w:rPrChange>
        </w:rPr>
        <w:t>.</w:t>
      </w:r>
      <w:r w:rsidRPr="00BF4A75">
        <w:rPr>
          <w:rFonts w:ascii="Times New Roman"/>
          <w:color w:val="000000"/>
          <w:spacing w:val="59"/>
          <w:sz w:val="24"/>
          <w:lang w:val="es-CO"/>
          <w:rPrChange w:id="107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73" w:author="MARTHA  CERVANTES DIAZ" w:date="2023-01-02T08:54:00Z">
            <w:rPr>
              <w:rFonts w:ascii="UHJQMA+A030-Reg"/>
              <w:color w:val="000000"/>
              <w:sz w:val="24"/>
            </w:rPr>
          </w:rPrChange>
        </w:rPr>
        <w:t>.</w:t>
      </w:r>
      <w:r w:rsidRPr="00BF4A75">
        <w:rPr>
          <w:rFonts w:ascii="Times New Roman"/>
          <w:color w:val="000000"/>
          <w:spacing w:val="59"/>
          <w:sz w:val="24"/>
          <w:lang w:val="es-CO"/>
          <w:rPrChange w:id="107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75" w:author="MARTHA  CERVANTES DIAZ" w:date="2023-01-02T08:54:00Z">
            <w:rPr>
              <w:rFonts w:ascii="UHJQMA+A030-Reg"/>
              <w:color w:val="000000"/>
              <w:sz w:val="24"/>
            </w:rPr>
          </w:rPrChange>
        </w:rPr>
        <w:t>.</w:t>
      </w:r>
      <w:r w:rsidRPr="00BF4A75">
        <w:rPr>
          <w:rFonts w:ascii="Times New Roman"/>
          <w:color w:val="000000"/>
          <w:spacing w:val="59"/>
          <w:sz w:val="24"/>
          <w:lang w:val="es-CO"/>
          <w:rPrChange w:id="107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77" w:author="MARTHA  CERVANTES DIAZ" w:date="2023-01-02T08:54:00Z">
            <w:rPr>
              <w:rFonts w:ascii="UHJQMA+A030-Reg"/>
              <w:color w:val="000000"/>
              <w:sz w:val="24"/>
            </w:rPr>
          </w:rPrChange>
        </w:rPr>
        <w:t>.</w:t>
      </w:r>
      <w:r w:rsidRPr="00BF4A75">
        <w:rPr>
          <w:rFonts w:ascii="Times New Roman"/>
          <w:color w:val="000000"/>
          <w:spacing w:val="59"/>
          <w:sz w:val="24"/>
          <w:lang w:val="es-CO"/>
          <w:rPrChange w:id="107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79" w:author="MARTHA  CERVANTES DIAZ" w:date="2023-01-02T08:54:00Z">
            <w:rPr>
              <w:rFonts w:ascii="UHJQMA+A030-Reg"/>
              <w:color w:val="000000"/>
              <w:sz w:val="24"/>
            </w:rPr>
          </w:rPrChange>
        </w:rPr>
        <w:t>.</w:t>
      </w:r>
      <w:r w:rsidRPr="00BF4A75">
        <w:rPr>
          <w:rFonts w:ascii="Times New Roman"/>
          <w:color w:val="000000"/>
          <w:spacing w:val="59"/>
          <w:sz w:val="24"/>
          <w:lang w:val="es-CO"/>
          <w:rPrChange w:id="108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81" w:author="MARTHA  CERVANTES DIAZ" w:date="2023-01-02T08:54:00Z">
            <w:rPr>
              <w:rFonts w:ascii="UHJQMA+A030-Reg"/>
              <w:color w:val="000000"/>
              <w:sz w:val="24"/>
            </w:rPr>
          </w:rPrChange>
        </w:rPr>
        <w:t>.</w:t>
      </w:r>
      <w:r w:rsidRPr="00BF4A75">
        <w:rPr>
          <w:rFonts w:ascii="Times New Roman"/>
          <w:color w:val="000000"/>
          <w:spacing w:val="59"/>
          <w:sz w:val="24"/>
          <w:lang w:val="es-CO"/>
          <w:rPrChange w:id="108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83" w:author="MARTHA  CERVANTES DIAZ" w:date="2023-01-02T08:54:00Z">
            <w:rPr>
              <w:rFonts w:ascii="UHJQMA+A030-Reg"/>
              <w:color w:val="000000"/>
              <w:sz w:val="24"/>
            </w:rPr>
          </w:rPrChange>
        </w:rPr>
        <w:t>.</w:t>
      </w:r>
      <w:r w:rsidRPr="00BF4A75">
        <w:rPr>
          <w:rFonts w:ascii="Times New Roman"/>
          <w:color w:val="000000"/>
          <w:spacing w:val="59"/>
          <w:sz w:val="24"/>
          <w:lang w:val="es-CO"/>
          <w:rPrChange w:id="108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85" w:author="MARTHA  CERVANTES DIAZ" w:date="2023-01-02T08:54:00Z">
            <w:rPr>
              <w:rFonts w:ascii="UHJQMA+A030-Reg"/>
              <w:color w:val="000000"/>
              <w:sz w:val="24"/>
            </w:rPr>
          </w:rPrChange>
        </w:rPr>
        <w:t>.</w:t>
      </w:r>
      <w:r w:rsidRPr="00BF4A75">
        <w:rPr>
          <w:rFonts w:ascii="Times New Roman"/>
          <w:color w:val="000000"/>
          <w:spacing w:val="59"/>
          <w:sz w:val="24"/>
          <w:lang w:val="es-CO"/>
          <w:rPrChange w:id="108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87" w:author="MARTHA  CERVANTES DIAZ" w:date="2023-01-02T08:54:00Z">
            <w:rPr>
              <w:rFonts w:ascii="UHJQMA+A030-Reg"/>
              <w:color w:val="000000"/>
              <w:sz w:val="24"/>
            </w:rPr>
          </w:rPrChange>
        </w:rPr>
        <w:t>.</w:t>
      </w:r>
      <w:r w:rsidRPr="00BF4A75">
        <w:rPr>
          <w:rFonts w:ascii="Times New Roman"/>
          <w:color w:val="000000"/>
          <w:spacing w:val="59"/>
          <w:sz w:val="24"/>
          <w:lang w:val="es-CO"/>
          <w:rPrChange w:id="108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89" w:author="MARTHA  CERVANTES DIAZ" w:date="2023-01-02T08:54:00Z">
            <w:rPr>
              <w:rFonts w:ascii="UHJQMA+A030-Reg"/>
              <w:color w:val="000000"/>
              <w:sz w:val="24"/>
            </w:rPr>
          </w:rPrChange>
        </w:rPr>
        <w:t>.</w:t>
      </w:r>
      <w:r w:rsidRPr="00BF4A75">
        <w:rPr>
          <w:rFonts w:ascii="Times New Roman"/>
          <w:color w:val="000000"/>
          <w:spacing w:val="59"/>
          <w:sz w:val="24"/>
          <w:lang w:val="es-CO"/>
          <w:rPrChange w:id="109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91" w:author="MARTHA  CERVANTES DIAZ" w:date="2023-01-02T08:54:00Z">
            <w:rPr>
              <w:rFonts w:ascii="UHJQMA+A030-Reg"/>
              <w:color w:val="000000"/>
              <w:sz w:val="24"/>
            </w:rPr>
          </w:rPrChange>
        </w:rPr>
        <w:t>.</w:t>
      </w:r>
      <w:r w:rsidRPr="00BF4A75">
        <w:rPr>
          <w:rFonts w:ascii="Times New Roman"/>
          <w:color w:val="000000"/>
          <w:spacing w:val="59"/>
          <w:sz w:val="24"/>
          <w:lang w:val="es-CO"/>
          <w:rPrChange w:id="109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93" w:author="MARTHA  CERVANTES DIAZ" w:date="2023-01-02T08:54:00Z">
            <w:rPr>
              <w:rFonts w:ascii="UHJQMA+A030-Reg"/>
              <w:color w:val="000000"/>
              <w:sz w:val="24"/>
            </w:rPr>
          </w:rPrChange>
        </w:rPr>
        <w:t>.</w:t>
      </w:r>
      <w:r w:rsidRPr="00BF4A75">
        <w:rPr>
          <w:rFonts w:ascii="Times New Roman"/>
          <w:color w:val="000000"/>
          <w:spacing w:val="59"/>
          <w:sz w:val="24"/>
          <w:lang w:val="es-CO"/>
          <w:rPrChange w:id="10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95" w:author="MARTHA  CERVANTES DIAZ" w:date="2023-01-02T08:54:00Z">
            <w:rPr>
              <w:rFonts w:ascii="UHJQMA+A030-Reg"/>
              <w:color w:val="000000"/>
              <w:sz w:val="24"/>
            </w:rPr>
          </w:rPrChange>
        </w:rPr>
        <w:t>.</w:t>
      </w:r>
      <w:r w:rsidRPr="00BF4A75">
        <w:rPr>
          <w:rFonts w:ascii="Times New Roman"/>
          <w:color w:val="000000"/>
          <w:spacing w:val="59"/>
          <w:sz w:val="24"/>
          <w:lang w:val="es-CO"/>
          <w:rPrChange w:id="10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97" w:author="MARTHA  CERVANTES DIAZ" w:date="2023-01-02T08:54:00Z">
            <w:rPr>
              <w:rFonts w:ascii="UHJQMA+A030-Reg"/>
              <w:color w:val="000000"/>
              <w:sz w:val="24"/>
            </w:rPr>
          </w:rPrChange>
        </w:rPr>
        <w:t>.</w:t>
      </w:r>
      <w:r w:rsidRPr="00BF4A75">
        <w:rPr>
          <w:rFonts w:ascii="Times New Roman"/>
          <w:color w:val="000000"/>
          <w:spacing w:val="59"/>
          <w:sz w:val="24"/>
          <w:lang w:val="es-CO"/>
          <w:rPrChange w:id="10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099" w:author="MARTHA  CERVANTES DIAZ" w:date="2023-01-02T08:54:00Z">
            <w:rPr>
              <w:rFonts w:ascii="UHJQMA+A030-Reg"/>
              <w:color w:val="000000"/>
              <w:sz w:val="24"/>
            </w:rPr>
          </w:rPrChange>
        </w:rPr>
        <w:t>.</w:t>
      </w:r>
      <w:r w:rsidRPr="00BF4A75">
        <w:rPr>
          <w:rFonts w:ascii="Times New Roman"/>
          <w:color w:val="000000"/>
          <w:spacing w:val="59"/>
          <w:sz w:val="24"/>
          <w:lang w:val="es-CO"/>
          <w:rPrChange w:id="11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01" w:author="MARTHA  CERVANTES DIAZ" w:date="2023-01-02T08:54:00Z">
            <w:rPr>
              <w:rFonts w:ascii="UHJQMA+A030-Reg"/>
              <w:color w:val="000000"/>
              <w:sz w:val="24"/>
            </w:rPr>
          </w:rPrChange>
        </w:rPr>
        <w:t>.</w:t>
      </w:r>
      <w:r w:rsidRPr="00BF4A75">
        <w:rPr>
          <w:rFonts w:ascii="Times New Roman"/>
          <w:color w:val="000000"/>
          <w:spacing w:val="59"/>
          <w:sz w:val="24"/>
          <w:lang w:val="es-CO"/>
          <w:rPrChange w:id="11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03" w:author="MARTHA  CERVANTES DIAZ" w:date="2023-01-02T08:54:00Z">
            <w:rPr>
              <w:rFonts w:ascii="UHJQMA+A030-Reg"/>
              <w:color w:val="000000"/>
              <w:sz w:val="24"/>
            </w:rPr>
          </w:rPrChange>
        </w:rPr>
        <w:t>.</w:t>
      </w:r>
      <w:r w:rsidRPr="00BF4A75">
        <w:rPr>
          <w:rFonts w:ascii="Times New Roman"/>
          <w:color w:val="000000"/>
          <w:spacing w:val="59"/>
          <w:sz w:val="24"/>
          <w:lang w:val="es-CO"/>
          <w:rPrChange w:id="110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05" w:author="MARTHA  CERVANTES DIAZ" w:date="2023-01-02T08:54:00Z">
            <w:rPr>
              <w:rFonts w:ascii="UHJQMA+A030-Reg"/>
              <w:color w:val="000000"/>
              <w:sz w:val="24"/>
            </w:rPr>
          </w:rPrChange>
        </w:rPr>
        <w:t>.</w:t>
      </w:r>
      <w:r w:rsidRPr="00BF4A75">
        <w:rPr>
          <w:rFonts w:ascii="Times New Roman"/>
          <w:color w:val="000000"/>
          <w:spacing w:val="59"/>
          <w:sz w:val="24"/>
          <w:lang w:val="es-CO"/>
          <w:rPrChange w:id="110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07" w:author="MARTHA  CERVANTES DIAZ" w:date="2023-01-02T08:54:00Z">
            <w:rPr>
              <w:rFonts w:ascii="UHJQMA+A030-Reg"/>
              <w:color w:val="000000"/>
              <w:sz w:val="24"/>
            </w:rPr>
          </w:rPrChange>
        </w:rPr>
        <w:t>.</w:t>
      </w:r>
      <w:r w:rsidRPr="00BF4A75">
        <w:rPr>
          <w:rFonts w:ascii="Times New Roman"/>
          <w:color w:val="000000"/>
          <w:spacing w:val="59"/>
          <w:sz w:val="24"/>
          <w:lang w:val="es-CO"/>
          <w:rPrChange w:id="110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09" w:author="MARTHA  CERVANTES DIAZ" w:date="2023-01-02T08:54:00Z">
            <w:rPr>
              <w:rFonts w:ascii="UHJQMA+A030-Reg"/>
              <w:color w:val="000000"/>
              <w:sz w:val="24"/>
            </w:rPr>
          </w:rPrChange>
        </w:rPr>
        <w:t>.</w:t>
      </w:r>
      <w:r w:rsidRPr="00BF4A75">
        <w:rPr>
          <w:rFonts w:ascii="Times New Roman"/>
          <w:color w:val="000000"/>
          <w:spacing w:val="165"/>
          <w:sz w:val="24"/>
          <w:lang w:val="es-CO"/>
          <w:rPrChange w:id="1110" w:author="MARTHA  CERVANTES DIAZ" w:date="2023-01-02T08:54:00Z">
            <w:rPr>
              <w:rFonts w:ascii="Times New Roman"/>
              <w:color w:val="000000"/>
              <w:spacing w:val="165"/>
              <w:sz w:val="24"/>
            </w:rPr>
          </w:rPrChange>
        </w:rPr>
        <w:t xml:space="preserve"> </w:t>
      </w:r>
      <w:r w:rsidRPr="00BF4A75">
        <w:rPr>
          <w:rFonts w:ascii="UHJQMA+A030-Reg"/>
          <w:color w:val="000000"/>
          <w:sz w:val="24"/>
          <w:lang w:val="es-CO"/>
          <w:rPrChange w:id="1111" w:author="MARTHA  CERVANTES DIAZ" w:date="2023-01-02T08:54:00Z">
            <w:rPr>
              <w:rFonts w:ascii="UHJQMA+A030-Reg"/>
              <w:color w:val="000000"/>
              <w:sz w:val="24"/>
            </w:rPr>
          </w:rPrChange>
        </w:rPr>
        <w:t>10</w:t>
      </w:r>
    </w:p>
    <w:p w14:paraId="3AF50E9B" w14:textId="77777777" w:rsidR="001D4206" w:rsidRPr="00BF4A75" w:rsidRDefault="00000000">
      <w:pPr>
        <w:framePr w:w="9116" w:wrap="auto" w:hAnchor="text" w:x="1924" w:y="8118"/>
        <w:widowControl w:val="0"/>
        <w:autoSpaceDE w:val="0"/>
        <w:autoSpaceDN w:val="0"/>
        <w:spacing w:before="13" w:after="0" w:line="275" w:lineRule="exact"/>
        <w:ind w:left="538"/>
        <w:jc w:val="left"/>
        <w:rPr>
          <w:rFonts w:ascii="Times New Roman"/>
          <w:color w:val="000000"/>
          <w:sz w:val="24"/>
          <w:lang w:val="es-CO"/>
          <w:rPrChange w:id="1112" w:author="MARTHA  CERVANTES DIAZ" w:date="2023-01-02T08:54:00Z">
            <w:rPr>
              <w:rFonts w:ascii="Times New Roman"/>
              <w:color w:val="000000"/>
              <w:sz w:val="24"/>
            </w:rPr>
          </w:rPrChange>
        </w:rPr>
      </w:pPr>
      <w:r w:rsidRPr="00BF4A75">
        <w:rPr>
          <w:rFonts w:ascii="UHJQMA+A030-Reg"/>
          <w:color w:val="000000"/>
          <w:sz w:val="24"/>
          <w:lang w:val="es-CO"/>
          <w:rPrChange w:id="1113" w:author="MARTHA  CERVANTES DIAZ" w:date="2023-01-02T08:54:00Z">
            <w:rPr>
              <w:rFonts w:ascii="UHJQMA+A030-Reg"/>
              <w:color w:val="000000"/>
              <w:sz w:val="24"/>
            </w:rPr>
          </w:rPrChange>
        </w:rPr>
        <w:t>.4.1</w:t>
      </w:r>
      <w:r w:rsidRPr="00BF4A75">
        <w:rPr>
          <w:rFonts w:ascii="Times New Roman"/>
          <w:color w:val="000000"/>
          <w:spacing w:val="157"/>
          <w:sz w:val="24"/>
          <w:lang w:val="es-CO"/>
          <w:rPrChange w:id="1114" w:author="MARTHA  CERVANTES DIAZ" w:date="2023-01-02T08:54:00Z">
            <w:rPr>
              <w:rFonts w:ascii="Times New Roman"/>
              <w:color w:val="000000"/>
              <w:spacing w:val="157"/>
              <w:sz w:val="24"/>
            </w:rPr>
          </w:rPrChange>
        </w:rPr>
        <w:t xml:space="preserve"> </w:t>
      </w:r>
      <w:r w:rsidRPr="00BF4A75">
        <w:rPr>
          <w:rFonts w:ascii="UHJQMA+A030-Reg"/>
          <w:color w:val="000000"/>
          <w:spacing w:val="-2"/>
          <w:sz w:val="24"/>
          <w:lang w:val="es-CO"/>
          <w:rPrChange w:id="1115" w:author="MARTHA  CERVANTES DIAZ" w:date="2023-01-02T08:54:00Z">
            <w:rPr>
              <w:rFonts w:ascii="UHJQMA+A030-Reg"/>
              <w:color w:val="000000"/>
              <w:spacing w:val="-2"/>
              <w:sz w:val="24"/>
            </w:rPr>
          </w:rPrChange>
        </w:rPr>
        <w:t>ACTIVIDADES</w:t>
      </w:r>
      <w:r w:rsidRPr="00BF4A75">
        <w:rPr>
          <w:rFonts w:ascii="Times New Roman"/>
          <w:color w:val="000000"/>
          <w:spacing w:val="134"/>
          <w:sz w:val="24"/>
          <w:lang w:val="es-CO"/>
          <w:rPrChange w:id="1116" w:author="MARTHA  CERVANTES DIAZ" w:date="2023-01-02T08:54:00Z">
            <w:rPr>
              <w:rFonts w:ascii="Times New Roman"/>
              <w:color w:val="000000"/>
              <w:spacing w:val="134"/>
              <w:sz w:val="24"/>
            </w:rPr>
          </w:rPrChange>
        </w:rPr>
        <w:t xml:space="preserve"> </w:t>
      </w:r>
      <w:r w:rsidRPr="00BF4A75">
        <w:rPr>
          <w:rFonts w:ascii="UHJQMA+A030-Reg"/>
          <w:color w:val="000000"/>
          <w:sz w:val="24"/>
          <w:lang w:val="es-CO"/>
          <w:rPrChange w:id="1117" w:author="MARTHA  CERVANTES DIAZ" w:date="2023-01-02T08:54:00Z">
            <w:rPr>
              <w:rFonts w:ascii="UHJQMA+A030-Reg"/>
              <w:color w:val="000000"/>
              <w:sz w:val="24"/>
            </w:rPr>
          </w:rPrChange>
        </w:rPr>
        <w:t>.</w:t>
      </w:r>
      <w:r w:rsidRPr="00BF4A75">
        <w:rPr>
          <w:rFonts w:ascii="Times New Roman"/>
          <w:color w:val="000000"/>
          <w:spacing w:val="59"/>
          <w:sz w:val="24"/>
          <w:lang w:val="es-CO"/>
          <w:rPrChange w:id="111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19" w:author="MARTHA  CERVANTES DIAZ" w:date="2023-01-02T08:54:00Z">
            <w:rPr>
              <w:rFonts w:ascii="UHJQMA+A030-Reg"/>
              <w:color w:val="000000"/>
              <w:sz w:val="24"/>
            </w:rPr>
          </w:rPrChange>
        </w:rPr>
        <w:t>.</w:t>
      </w:r>
      <w:r w:rsidRPr="00BF4A75">
        <w:rPr>
          <w:rFonts w:ascii="Times New Roman"/>
          <w:color w:val="000000"/>
          <w:spacing w:val="59"/>
          <w:sz w:val="24"/>
          <w:lang w:val="es-CO"/>
          <w:rPrChange w:id="112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21" w:author="MARTHA  CERVANTES DIAZ" w:date="2023-01-02T08:54:00Z">
            <w:rPr>
              <w:rFonts w:ascii="UHJQMA+A030-Reg"/>
              <w:color w:val="000000"/>
              <w:sz w:val="24"/>
            </w:rPr>
          </w:rPrChange>
        </w:rPr>
        <w:t>.</w:t>
      </w:r>
      <w:r w:rsidRPr="00BF4A75">
        <w:rPr>
          <w:rFonts w:ascii="Times New Roman"/>
          <w:color w:val="000000"/>
          <w:spacing w:val="59"/>
          <w:sz w:val="24"/>
          <w:lang w:val="es-CO"/>
          <w:rPrChange w:id="112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23" w:author="MARTHA  CERVANTES DIAZ" w:date="2023-01-02T08:54:00Z">
            <w:rPr>
              <w:rFonts w:ascii="UHJQMA+A030-Reg"/>
              <w:color w:val="000000"/>
              <w:sz w:val="24"/>
            </w:rPr>
          </w:rPrChange>
        </w:rPr>
        <w:t>.</w:t>
      </w:r>
      <w:r w:rsidRPr="00BF4A75">
        <w:rPr>
          <w:rFonts w:ascii="Times New Roman"/>
          <w:color w:val="000000"/>
          <w:spacing w:val="59"/>
          <w:sz w:val="24"/>
          <w:lang w:val="es-CO"/>
          <w:rPrChange w:id="112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25" w:author="MARTHA  CERVANTES DIAZ" w:date="2023-01-02T08:54:00Z">
            <w:rPr>
              <w:rFonts w:ascii="UHJQMA+A030-Reg"/>
              <w:color w:val="000000"/>
              <w:sz w:val="24"/>
            </w:rPr>
          </w:rPrChange>
        </w:rPr>
        <w:t>.</w:t>
      </w:r>
      <w:r w:rsidRPr="00BF4A75">
        <w:rPr>
          <w:rFonts w:ascii="Times New Roman"/>
          <w:color w:val="000000"/>
          <w:spacing w:val="59"/>
          <w:sz w:val="24"/>
          <w:lang w:val="es-CO"/>
          <w:rPrChange w:id="112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27" w:author="MARTHA  CERVANTES DIAZ" w:date="2023-01-02T08:54:00Z">
            <w:rPr>
              <w:rFonts w:ascii="UHJQMA+A030-Reg"/>
              <w:color w:val="000000"/>
              <w:sz w:val="24"/>
            </w:rPr>
          </w:rPrChange>
        </w:rPr>
        <w:t>.</w:t>
      </w:r>
      <w:r w:rsidRPr="00BF4A75">
        <w:rPr>
          <w:rFonts w:ascii="Times New Roman"/>
          <w:color w:val="000000"/>
          <w:spacing w:val="59"/>
          <w:sz w:val="24"/>
          <w:lang w:val="es-CO"/>
          <w:rPrChange w:id="11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29" w:author="MARTHA  CERVANTES DIAZ" w:date="2023-01-02T08:54:00Z">
            <w:rPr>
              <w:rFonts w:ascii="UHJQMA+A030-Reg"/>
              <w:color w:val="000000"/>
              <w:sz w:val="24"/>
            </w:rPr>
          </w:rPrChange>
        </w:rPr>
        <w:t>.</w:t>
      </w:r>
      <w:r w:rsidRPr="00BF4A75">
        <w:rPr>
          <w:rFonts w:ascii="Times New Roman"/>
          <w:color w:val="000000"/>
          <w:spacing w:val="59"/>
          <w:sz w:val="24"/>
          <w:lang w:val="es-CO"/>
          <w:rPrChange w:id="11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31" w:author="MARTHA  CERVANTES DIAZ" w:date="2023-01-02T08:54:00Z">
            <w:rPr>
              <w:rFonts w:ascii="UHJQMA+A030-Reg"/>
              <w:color w:val="000000"/>
              <w:sz w:val="24"/>
            </w:rPr>
          </w:rPrChange>
        </w:rPr>
        <w:t>.</w:t>
      </w:r>
      <w:r w:rsidRPr="00BF4A75">
        <w:rPr>
          <w:rFonts w:ascii="Times New Roman"/>
          <w:color w:val="000000"/>
          <w:spacing w:val="59"/>
          <w:sz w:val="24"/>
          <w:lang w:val="es-CO"/>
          <w:rPrChange w:id="11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33" w:author="MARTHA  CERVANTES DIAZ" w:date="2023-01-02T08:54:00Z">
            <w:rPr>
              <w:rFonts w:ascii="UHJQMA+A030-Reg"/>
              <w:color w:val="000000"/>
              <w:sz w:val="24"/>
            </w:rPr>
          </w:rPrChange>
        </w:rPr>
        <w:t>.</w:t>
      </w:r>
      <w:r w:rsidRPr="00BF4A75">
        <w:rPr>
          <w:rFonts w:ascii="Times New Roman"/>
          <w:color w:val="000000"/>
          <w:spacing w:val="59"/>
          <w:sz w:val="24"/>
          <w:lang w:val="es-CO"/>
          <w:rPrChange w:id="113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35" w:author="MARTHA  CERVANTES DIAZ" w:date="2023-01-02T08:54:00Z">
            <w:rPr>
              <w:rFonts w:ascii="UHJQMA+A030-Reg"/>
              <w:color w:val="000000"/>
              <w:sz w:val="24"/>
            </w:rPr>
          </w:rPrChange>
        </w:rPr>
        <w:t>.</w:t>
      </w:r>
      <w:r w:rsidRPr="00BF4A75">
        <w:rPr>
          <w:rFonts w:ascii="Times New Roman"/>
          <w:color w:val="000000"/>
          <w:spacing w:val="59"/>
          <w:sz w:val="24"/>
          <w:lang w:val="es-CO"/>
          <w:rPrChange w:id="113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37" w:author="MARTHA  CERVANTES DIAZ" w:date="2023-01-02T08:54:00Z">
            <w:rPr>
              <w:rFonts w:ascii="UHJQMA+A030-Reg"/>
              <w:color w:val="000000"/>
              <w:sz w:val="24"/>
            </w:rPr>
          </w:rPrChange>
        </w:rPr>
        <w:t>.</w:t>
      </w:r>
      <w:r w:rsidRPr="00BF4A75">
        <w:rPr>
          <w:rFonts w:ascii="Times New Roman"/>
          <w:color w:val="000000"/>
          <w:spacing w:val="59"/>
          <w:sz w:val="24"/>
          <w:lang w:val="es-CO"/>
          <w:rPrChange w:id="113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39" w:author="MARTHA  CERVANTES DIAZ" w:date="2023-01-02T08:54:00Z">
            <w:rPr>
              <w:rFonts w:ascii="UHJQMA+A030-Reg"/>
              <w:color w:val="000000"/>
              <w:sz w:val="24"/>
            </w:rPr>
          </w:rPrChange>
        </w:rPr>
        <w:t>.</w:t>
      </w:r>
      <w:r w:rsidRPr="00BF4A75">
        <w:rPr>
          <w:rFonts w:ascii="Times New Roman"/>
          <w:color w:val="000000"/>
          <w:spacing w:val="59"/>
          <w:sz w:val="24"/>
          <w:lang w:val="es-CO"/>
          <w:rPrChange w:id="114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41" w:author="MARTHA  CERVANTES DIAZ" w:date="2023-01-02T08:54:00Z">
            <w:rPr>
              <w:rFonts w:ascii="UHJQMA+A030-Reg"/>
              <w:color w:val="000000"/>
              <w:sz w:val="24"/>
            </w:rPr>
          </w:rPrChange>
        </w:rPr>
        <w:t>.</w:t>
      </w:r>
      <w:r w:rsidRPr="00BF4A75">
        <w:rPr>
          <w:rFonts w:ascii="Times New Roman"/>
          <w:color w:val="000000"/>
          <w:spacing w:val="59"/>
          <w:sz w:val="24"/>
          <w:lang w:val="es-CO"/>
          <w:rPrChange w:id="114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43" w:author="MARTHA  CERVANTES DIAZ" w:date="2023-01-02T08:54:00Z">
            <w:rPr>
              <w:rFonts w:ascii="UHJQMA+A030-Reg"/>
              <w:color w:val="000000"/>
              <w:sz w:val="24"/>
            </w:rPr>
          </w:rPrChange>
        </w:rPr>
        <w:t>.</w:t>
      </w:r>
      <w:r w:rsidRPr="00BF4A75">
        <w:rPr>
          <w:rFonts w:ascii="Times New Roman"/>
          <w:color w:val="000000"/>
          <w:spacing w:val="59"/>
          <w:sz w:val="24"/>
          <w:lang w:val="es-CO"/>
          <w:rPrChange w:id="114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45" w:author="MARTHA  CERVANTES DIAZ" w:date="2023-01-02T08:54:00Z">
            <w:rPr>
              <w:rFonts w:ascii="UHJQMA+A030-Reg"/>
              <w:color w:val="000000"/>
              <w:sz w:val="24"/>
            </w:rPr>
          </w:rPrChange>
        </w:rPr>
        <w:t>.</w:t>
      </w:r>
      <w:r w:rsidRPr="00BF4A75">
        <w:rPr>
          <w:rFonts w:ascii="Times New Roman"/>
          <w:color w:val="000000"/>
          <w:spacing w:val="59"/>
          <w:sz w:val="24"/>
          <w:lang w:val="es-CO"/>
          <w:rPrChange w:id="114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47" w:author="MARTHA  CERVANTES DIAZ" w:date="2023-01-02T08:54:00Z">
            <w:rPr>
              <w:rFonts w:ascii="UHJQMA+A030-Reg"/>
              <w:color w:val="000000"/>
              <w:sz w:val="24"/>
            </w:rPr>
          </w:rPrChange>
        </w:rPr>
        <w:t>.</w:t>
      </w:r>
      <w:r w:rsidRPr="00BF4A75">
        <w:rPr>
          <w:rFonts w:ascii="Times New Roman"/>
          <w:color w:val="000000"/>
          <w:spacing w:val="59"/>
          <w:sz w:val="24"/>
          <w:lang w:val="es-CO"/>
          <w:rPrChange w:id="114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49" w:author="MARTHA  CERVANTES DIAZ" w:date="2023-01-02T08:54:00Z">
            <w:rPr>
              <w:rFonts w:ascii="UHJQMA+A030-Reg"/>
              <w:color w:val="000000"/>
              <w:sz w:val="24"/>
            </w:rPr>
          </w:rPrChange>
        </w:rPr>
        <w:t>.</w:t>
      </w:r>
      <w:r w:rsidRPr="00BF4A75">
        <w:rPr>
          <w:rFonts w:ascii="Times New Roman"/>
          <w:color w:val="000000"/>
          <w:spacing w:val="59"/>
          <w:sz w:val="24"/>
          <w:lang w:val="es-CO"/>
          <w:rPrChange w:id="115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51" w:author="MARTHA  CERVANTES DIAZ" w:date="2023-01-02T08:54:00Z">
            <w:rPr>
              <w:rFonts w:ascii="UHJQMA+A030-Reg"/>
              <w:color w:val="000000"/>
              <w:sz w:val="24"/>
            </w:rPr>
          </w:rPrChange>
        </w:rPr>
        <w:t>.</w:t>
      </w:r>
      <w:r w:rsidRPr="00BF4A75">
        <w:rPr>
          <w:rFonts w:ascii="Times New Roman"/>
          <w:color w:val="000000"/>
          <w:spacing w:val="59"/>
          <w:sz w:val="24"/>
          <w:lang w:val="es-CO"/>
          <w:rPrChange w:id="115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53" w:author="MARTHA  CERVANTES DIAZ" w:date="2023-01-02T08:54:00Z">
            <w:rPr>
              <w:rFonts w:ascii="UHJQMA+A030-Reg"/>
              <w:color w:val="000000"/>
              <w:sz w:val="24"/>
            </w:rPr>
          </w:rPrChange>
        </w:rPr>
        <w:t>.</w:t>
      </w:r>
      <w:r w:rsidRPr="00BF4A75">
        <w:rPr>
          <w:rFonts w:ascii="Times New Roman"/>
          <w:color w:val="000000"/>
          <w:spacing w:val="59"/>
          <w:sz w:val="24"/>
          <w:lang w:val="es-CO"/>
          <w:rPrChange w:id="115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55" w:author="MARTHA  CERVANTES DIAZ" w:date="2023-01-02T08:54:00Z">
            <w:rPr>
              <w:rFonts w:ascii="UHJQMA+A030-Reg"/>
              <w:color w:val="000000"/>
              <w:sz w:val="24"/>
            </w:rPr>
          </w:rPrChange>
        </w:rPr>
        <w:t>.</w:t>
      </w:r>
      <w:r w:rsidRPr="00BF4A75">
        <w:rPr>
          <w:rFonts w:ascii="Times New Roman"/>
          <w:color w:val="000000"/>
          <w:spacing w:val="59"/>
          <w:sz w:val="24"/>
          <w:lang w:val="es-CO"/>
          <w:rPrChange w:id="115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57" w:author="MARTHA  CERVANTES DIAZ" w:date="2023-01-02T08:54:00Z">
            <w:rPr>
              <w:rFonts w:ascii="UHJQMA+A030-Reg"/>
              <w:color w:val="000000"/>
              <w:sz w:val="24"/>
            </w:rPr>
          </w:rPrChange>
        </w:rPr>
        <w:t>.</w:t>
      </w:r>
      <w:r w:rsidRPr="00BF4A75">
        <w:rPr>
          <w:rFonts w:ascii="Times New Roman"/>
          <w:color w:val="000000"/>
          <w:spacing w:val="59"/>
          <w:sz w:val="24"/>
          <w:lang w:val="es-CO"/>
          <w:rPrChange w:id="115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59" w:author="MARTHA  CERVANTES DIAZ" w:date="2023-01-02T08:54:00Z">
            <w:rPr>
              <w:rFonts w:ascii="UHJQMA+A030-Reg"/>
              <w:color w:val="000000"/>
              <w:sz w:val="24"/>
            </w:rPr>
          </w:rPrChange>
        </w:rPr>
        <w:t>.</w:t>
      </w:r>
      <w:r w:rsidRPr="00BF4A75">
        <w:rPr>
          <w:rFonts w:ascii="Times New Roman"/>
          <w:color w:val="000000"/>
          <w:spacing w:val="59"/>
          <w:sz w:val="24"/>
          <w:lang w:val="es-CO"/>
          <w:rPrChange w:id="116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61" w:author="MARTHA  CERVANTES DIAZ" w:date="2023-01-02T08:54:00Z">
            <w:rPr>
              <w:rFonts w:ascii="UHJQMA+A030-Reg"/>
              <w:color w:val="000000"/>
              <w:sz w:val="24"/>
            </w:rPr>
          </w:rPrChange>
        </w:rPr>
        <w:t>.</w:t>
      </w:r>
      <w:r w:rsidRPr="00BF4A75">
        <w:rPr>
          <w:rFonts w:ascii="Times New Roman"/>
          <w:color w:val="000000"/>
          <w:spacing w:val="59"/>
          <w:sz w:val="24"/>
          <w:lang w:val="es-CO"/>
          <w:rPrChange w:id="116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63" w:author="MARTHA  CERVANTES DIAZ" w:date="2023-01-02T08:54:00Z">
            <w:rPr>
              <w:rFonts w:ascii="UHJQMA+A030-Reg"/>
              <w:color w:val="000000"/>
              <w:sz w:val="24"/>
            </w:rPr>
          </w:rPrChange>
        </w:rPr>
        <w:t>.</w:t>
      </w:r>
      <w:r w:rsidRPr="00BF4A75">
        <w:rPr>
          <w:rFonts w:ascii="Times New Roman"/>
          <w:color w:val="000000"/>
          <w:spacing w:val="59"/>
          <w:sz w:val="24"/>
          <w:lang w:val="es-CO"/>
          <w:rPrChange w:id="116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65" w:author="MARTHA  CERVANTES DIAZ" w:date="2023-01-02T08:54:00Z">
            <w:rPr>
              <w:rFonts w:ascii="UHJQMA+A030-Reg"/>
              <w:color w:val="000000"/>
              <w:sz w:val="24"/>
            </w:rPr>
          </w:rPrChange>
        </w:rPr>
        <w:t>.</w:t>
      </w:r>
      <w:r w:rsidRPr="00BF4A75">
        <w:rPr>
          <w:rFonts w:ascii="Times New Roman"/>
          <w:color w:val="000000"/>
          <w:spacing w:val="59"/>
          <w:sz w:val="24"/>
          <w:lang w:val="es-CO"/>
          <w:rPrChange w:id="116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67" w:author="MARTHA  CERVANTES DIAZ" w:date="2023-01-02T08:54:00Z">
            <w:rPr>
              <w:rFonts w:ascii="UHJQMA+A030-Reg"/>
              <w:color w:val="000000"/>
              <w:sz w:val="24"/>
            </w:rPr>
          </w:rPrChange>
        </w:rPr>
        <w:t>.</w:t>
      </w:r>
      <w:r w:rsidRPr="00BF4A75">
        <w:rPr>
          <w:rFonts w:ascii="Times New Roman"/>
          <w:color w:val="000000"/>
          <w:spacing w:val="59"/>
          <w:sz w:val="24"/>
          <w:lang w:val="es-CO"/>
          <w:rPrChange w:id="116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69" w:author="MARTHA  CERVANTES DIAZ" w:date="2023-01-02T08:54:00Z">
            <w:rPr>
              <w:rFonts w:ascii="UHJQMA+A030-Reg"/>
              <w:color w:val="000000"/>
              <w:sz w:val="24"/>
            </w:rPr>
          </w:rPrChange>
        </w:rPr>
        <w:t>.</w:t>
      </w:r>
      <w:r w:rsidRPr="00BF4A75">
        <w:rPr>
          <w:rFonts w:ascii="Times New Roman"/>
          <w:color w:val="000000"/>
          <w:spacing w:val="59"/>
          <w:sz w:val="24"/>
          <w:lang w:val="es-CO"/>
          <w:rPrChange w:id="117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71" w:author="MARTHA  CERVANTES DIAZ" w:date="2023-01-02T08:54:00Z">
            <w:rPr>
              <w:rFonts w:ascii="UHJQMA+A030-Reg"/>
              <w:color w:val="000000"/>
              <w:sz w:val="24"/>
            </w:rPr>
          </w:rPrChange>
        </w:rPr>
        <w:t>.</w:t>
      </w:r>
      <w:r w:rsidRPr="00BF4A75">
        <w:rPr>
          <w:rFonts w:ascii="Times New Roman"/>
          <w:color w:val="000000"/>
          <w:spacing w:val="59"/>
          <w:sz w:val="24"/>
          <w:lang w:val="es-CO"/>
          <w:rPrChange w:id="117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73" w:author="MARTHA  CERVANTES DIAZ" w:date="2023-01-02T08:54:00Z">
            <w:rPr>
              <w:rFonts w:ascii="UHJQMA+A030-Reg"/>
              <w:color w:val="000000"/>
              <w:sz w:val="24"/>
            </w:rPr>
          </w:rPrChange>
        </w:rPr>
        <w:t>.</w:t>
      </w:r>
      <w:r w:rsidRPr="00BF4A75">
        <w:rPr>
          <w:rFonts w:ascii="Times New Roman"/>
          <w:color w:val="000000"/>
          <w:spacing w:val="59"/>
          <w:sz w:val="24"/>
          <w:lang w:val="es-CO"/>
          <w:rPrChange w:id="117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75" w:author="MARTHA  CERVANTES DIAZ" w:date="2023-01-02T08:54:00Z">
            <w:rPr>
              <w:rFonts w:ascii="UHJQMA+A030-Reg"/>
              <w:color w:val="000000"/>
              <w:sz w:val="24"/>
            </w:rPr>
          </w:rPrChange>
        </w:rPr>
        <w:t>.</w:t>
      </w:r>
      <w:r w:rsidRPr="00BF4A75">
        <w:rPr>
          <w:rFonts w:ascii="Times New Roman"/>
          <w:color w:val="000000"/>
          <w:spacing w:val="165"/>
          <w:sz w:val="24"/>
          <w:lang w:val="es-CO"/>
          <w:rPrChange w:id="1176" w:author="MARTHA  CERVANTES DIAZ" w:date="2023-01-02T08:54:00Z">
            <w:rPr>
              <w:rFonts w:ascii="Times New Roman"/>
              <w:color w:val="000000"/>
              <w:spacing w:val="165"/>
              <w:sz w:val="24"/>
            </w:rPr>
          </w:rPrChange>
        </w:rPr>
        <w:t xml:space="preserve"> </w:t>
      </w:r>
      <w:r w:rsidRPr="00BF4A75">
        <w:rPr>
          <w:rFonts w:ascii="UHJQMA+A030-Reg"/>
          <w:color w:val="000000"/>
          <w:sz w:val="24"/>
          <w:lang w:val="es-CO"/>
          <w:rPrChange w:id="1177" w:author="MARTHA  CERVANTES DIAZ" w:date="2023-01-02T08:54:00Z">
            <w:rPr>
              <w:rFonts w:ascii="UHJQMA+A030-Reg"/>
              <w:color w:val="000000"/>
              <w:sz w:val="24"/>
            </w:rPr>
          </w:rPrChange>
        </w:rPr>
        <w:t>10</w:t>
      </w:r>
    </w:p>
    <w:p w14:paraId="663E36BC" w14:textId="77777777" w:rsidR="001D4206" w:rsidRPr="00BF4A75" w:rsidRDefault="00000000">
      <w:pPr>
        <w:framePr w:w="9116" w:wrap="auto" w:hAnchor="text" w:x="1924" w:y="8118"/>
        <w:widowControl w:val="0"/>
        <w:autoSpaceDE w:val="0"/>
        <w:autoSpaceDN w:val="0"/>
        <w:spacing w:before="13" w:after="0" w:line="275" w:lineRule="exact"/>
        <w:jc w:val="left"/>
        <w:rPr>
          <w:rFonts w:ascii="Times New Roman"/>
          <w:color w:val="000000"/>
          <w:sz w:val="24"/>
          <w:lang w:val="es-CO"/>
          <w:rPrChange w:id="1178" w:author="MARTHA  CERVANTES DIAZ" w:date="2023-01-02T08:54:00Z">
            <w:rPr>
              <w:rFonts w:ascii="Times New Roman"/>
              <w:color w:val="000000"/>
              <w:sz w:val="24"/>
            </w:rPr>
          </w:rPrChange>
        </w:rPr>
      </w:pPr>
      <w:r w:rsidRPr="00BF4A75">
        <w:rPr>
          <w:rFonts w:ascii="UHJQMA+A030-Reg"/>
          <w:color w:val="000000"/>
          <w:sz w:val="24"/>
          <w:lang w:val="es-CO"/>
          <w:rPrChange w:id="1179" w:author="MARTHA  CERVANTES DIAZ" w:date="2023-01-02T08:54:00Z">
            <w:rPr>
              <w:rFonts w:ascii="UHJQMA+A030-Reg"/>
              <w:color w:val="000000"/>
              <w:sz w:val="24"/>
            </w:rPr>
          </w:rPrChange>
        </w:rPr>
        <w:t>.5</w:t>
      </w:r>
      <w:r w:rsidRPr="00BF4A75">
        <w:rPr>
          <w:rFonts w:ascii="Times New Roman"/>
          <w:color w:val="000000"/>
          <w:spacing w:val="146"/>
          <w:sz w:val="24"/>
          <w:lang w:val="es-CO"/>
          <w:rPrChange w:id="1180" w:author="MARTHA  CERVANTES DIAZ" w:date="2023-01-02T08:54:00Z">
            <w:rPr>
              <w:rFonts w:ascii="Times New Roman"/>
              <w:color w:val="000000"/>
              <w:spacing w:val="146"/>
              <w:sz w:val="24"/>
            </w:rPr>
          </w:rPrChange>
        </w:rPr>
        <w:t xml:space="preserve"> </w:t>
      </w:r>
      <w:r w:rsidRPr="00BF4A75">
        <w:rPr>
          <w:rFonts w:ascii="UHJQMA+A030-Reg" w:hAnsi="UHJQMA+A030-Reg" w:cs="UHJQMA+A030-Reg"/>
          <w:color w:val="000000"/>
          <w:spacing w:val="-4"/>
          <w:sz w:val="24"/>
          <w:lang w:val="es-CO"/>
          <w:rPrChange w:id="1181" w:author="MARTHA  CERVANTES DIAZ" w:date="2023-01-02T08:54:00Z">
            <w:rPr>
              <w:rFonts w:ascii="UHJQMA+A030-Reg" w:hAnsi="UHJQMA+A030-Reg" w:cs="UHJQMA+A030-Reg"/>
              <w:color w:val="000000"/>
              <w:spacing w:val="-4"/>
              <w:sz w:val="24"/>
            </w:rPr>
          </w:rPrChange>
        </w:rPr>
        <w:t>VALIDACIÓN</w:t>
      </w:r>
      <w:r w:rsidRPr="00BF4A75">
        <w:rPr>
          <w:rFonts w:ascii="Times New Roman"/>
          <w:color w:val="000000"/>
          <w:spacing w:val="10"/>
          <w:sz w:val="24"/>
          <w:lang w:val="es-CO"/>
          <w:rPrChange w:id="1182" w:author="MARTHA  CERVANTES DIAZ" w:date="2023-01-02T08:54:00Z">
            <w:rPr>
              <w:rFonts w:ascii="Times New Roman"/>
              <w:color w:val="000000"/>
              <w:spacing w:val="10"/>
              <w:sz w:val="24"/>
            </w:rPr>
          </w:rPrChange>
        </w:rPr>
        <w:t xml:space="preserve"> </w:t>
      </w:r>
      <w:r w:rsidRPr="00BF4A75">
        <w:rPr>
          <w:rFonts w:ascii="UHJQMA+A030-Reg"/>
          <w:color w:val="000000"/>
          <w:spacing w:val="-1"/>
          <w:sz w:val="24"/>
          <w:lang w:val="es-CO"/>
          <w:rPrChange w:id="1183" w:author="MARTHA  CERVANTES DIAZ" w:date="2023-01-02T08:54:00Z">
            <w:rPr>
              <w:rFonts w:ascii="UHJQMA+A030-Reg"/>
              <w:color w:val="000000"/>
              <w:spacing w:val="-1"/>
              <w:sz w:val="24"/>
            </w:rPr>
          </w:rPrChange>
        </w:rPr>
        <w:t>DE</w:t>
      </w:r>
      <w:r w:rsidRPr="00BF4A75">
        <w:rPr>
          <w:rFonts w:ascii="Times New Roman"/>
          <w:color w:val="000000"/>
          <w:spacing w:val="7"/>
          <w:sz w:val="24"/>
          <w:lang w:val="es-CO"/>
          <w:rPrChange w:id="1184" w:author="MARTHA  CERVANTES DIAZ" w:date="2023-01-02T08:54:00Z">
            <w:rPr>
              <w:rFonts w:ascii="Times New Roman"/>
              <w:color w:val="000000"/>
              <w:spacing w:val="7"/>
              <w:sz w:val="24"/>
            </w:rPr>
          </w:rPrChange>
        </w:rPr>
        <w:t xml:space="preserve"> </w:t>
      </w:r>
      <w:r w:rsidRPr="00BF4A75">
        <w:rPr>
          <w:rFonts w:ascii="UHJQMA+A030-Reg"/>
          <w:color w:val="000000"/>
          <w:spacing w:val="-6"/>
          <w:sz w:val="24"/>
          <w:lang w:val="es-CO"/>
          <w:rPrChange w:id="1185" w:author="MARTHA  CERVANTES DIAZ" w:date="2023-01-02T08:54:00Z">
            <w:rPr>
              <w:rFonts w:ascii="UHJQMA+A030-Reg"/>
              <w:color w:val="000000"/>
              <w:spacing w:val="-6"/>
              <w:sz w:val="24"/>
            </w:rPr>
          </w:rPrChange>
        </w:rPr>
        <w:t>RESULTADOS</w:t>
      </w:r>
      <w:r w:rsidRPr="00BF4A75">
        <w:rPr>
          <w:rFonts w:ascii="Times New Roman"/>
          <w:color w:val="000000"/>
          <w:spacing w:val="126"/>
          <w:sz w:val="24"/>
          <w:lang w:val="es-CO"/>
          <w:rPrChange w:id="1186" w:author="MARTHA  CERVANTES DIAZ" w:date="2023-01-02T08:54:00Z">
            <w:rPr>
              <w:rFonts w:ascii="Times New Roman"/>
              <w:color w:val="000000"/>
              <w:spacing w:val="126"/>
              <w:sz w:val="24"/>
            </w:rPr>
          </w:rPrChange>
        </w:rPr>
        <w:t xml:space="preserve"> </w:t>
      </w:r>
      <w:r w:rsidRPr="00BF4A75">
        <w:rPr>
          <w:rFonts w:ascii="UHJQMA+A030-Reg"/>
          <w:color w:val="000000"/>
          <w:sz w:val="24"/>
          <w:lang w:val="es-CO"/>
          <w:rPrChange w:id="1187" w:author="MARTHA  CERVANTES DIAZ" w:date="2023-01-02T08:54:00Z">
            <w:rPr>
              <w:rFonts w:ascii="UHJQMA+A030-Reg"/>
              <w:color w:val="000000"/>
              <w:sz w:val="24"/>
            </w:rPr>
          </w:rPrChange>
        </w:rPr>
        <w:t>.</w:t>
      </w:r>
      <w:r w:rsidRPr="00BF4A75">
        <w:rPr>
          <w:rFonts w:ascii="Times New Roman"/>
          <w:color w:val="000000"/>
          <w:spacing w:val="59"/>
          <w:sz w:val="24"/>
          <w:lang w:val="es-CO"/>
          <w:rPrChange w:id="118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89" w:author="MARTHA  CERVANTES DIAZ" w:date="2023-01-02T08:54:00Z">
            <w:rPr>
              <w:rFonts w:ascii="UHJQMA+A030-Reg"/>
              <w:color w:val="000000"/>
              <w:sz w:val="24"/>
            </w:rPr>
          </w:rPrChange>
        </w:rPr>
        <w:t>.</w:t>
      </w:r>
      <w:r w:rsidRPr="00BF4A75">
        <w:rPr>
          <w:rFonts w:ascii="Times New Roman"/>
          <w:color w:val="000000"/>
          <w:spacing w:val="59"/>
          <w:sz w:val="24"/>
          <w:lang w:val="es-CO"/>
          <w:rPrChange w:id="119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91" w:author="MARTHA  CERVANTES DIAZ" w:date="2023-01-02T08:54:00Z">
            <w:rPr>
              <w:rFonts w:ascii="UHJQMA+A030-Reg"/>
              <w:color w:val="000000"/>
              <w:sz w:val="24"/>
            </w:rPr>
          </w:rPrChange>
        </w:rPr>
        <w:t>.</w:t>
      </w:r>
      <w:r w:rsidRPr="00BF4A75">
        <w:rPr>
          <w:rFonts w:ascii="Times New Roman"/>
          <w:color w:val="000000"/>
          <w:spacing w:val="59"/>
          <w:sz w:val="24"/>
          <w:lang w:val="es-CO"/>
          <w:rPrChange w:id="119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93" w:author="MARTHA  CERVANTES DIAZ" w:date="2023-01-02T08:54:00Z">
            <w:rPr>
              <w:rFonts w:ascii="UHJQMA+A030-Reg"/>
              <w:color w:val="000000"/>
              <w:sz w:val="24"/>
            </w:rPr>
          </w:rPrChange>
        </w:rPr>
        <w:t>.</w:t>
      </w:r>
      <w:r w:rsidRPr="00BF4A75">
        <w:rPr>
          <w:rFonts w:ascii="Times New Roman"/>
          <w:color w:val="000000"/>
          <w:spacing w:val="59"/>
          <w:sz w:val="24"/>
          <w:lang w:val="es-CO"/>
          <w:rPrChange w:id="119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95" w:author="MARTHA  CERVANTES DIAZ" w:date="2023-01-02T08:54:00Z">
            <w:rPr>
              <w:rFonts w:ascii="UHJQMA+A030-Reg"/>
              <w:color w:val="000000"/>
              <w:sz w:val="24"/>
            </w:rPr>
          </w:rPrChange>
        </w:rPr>
        <w:t>.</w:t>
      </w:r>
      <w:r w:rsidRPr="00BF4A75">
        <w:rPr>
          <w:rFonts w:ascii="Times New Roman"/>
          <w:color w:val="000000"/>
          <w:spacing w:val="59"/>
          <w:sz w:val="24"/>
          <w:lang w:val="es-CO"/>
          <w:rPrChange w:id="119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97" w:author="MARTHA  CERVANTES DIAZ" w:date="2023-01-02T08:54:00Z">
            <w:rPr>
              <w:rFonts w:ascii="UHJQMA+A030-Reg"/>
              <w:color w:val="000000"/>
              <w:sz w:val="24"/>
            </w:rPr>
          </w:rPrChange>
        </w:rPr>
        <w:t>.</w:t>
      </w:r>
      <w:r w:rsidRPr="00BF4A75">
        <w:rPr>
          <w:rFonts w:ascii="Times New Roman"/>
          <w:color w:val="000000"/>
          <w:spacing w:val="59"/>
          <w:sz w:val="24"/>
          <w:lang w:val="es-CO"/>
          <w:rPrChange w:id="119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199" w:author="MARTHA  CERVANTES DIAZ" w:date="2023-01-02T08:54:00Z">
            <w:rPr>
              <w:rFonts w:ascii="UHJQMA+A030-Reg"/>
              <w:color w:val="000000"/>
              <w:sz w:val="24"/>
            </w:rPr>
          </w:rPrChange>
        </w:rPr>
        <w:t>.</w:t>
      </w:r>
      <w:r w:rsidRPr="00BF4A75">
        <w:rPr>
          <w:rFonts w:ascii="Times New Roman"/>
          <w:color w:val="000000"/>
          <w:spacing w:val="59"/>
          <w:sz w:val="24"/>
          <w:lang w:val="es-CO"/>
          <w:rPrChange w:id="120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01" w:author="MARTHA  CERVANTES DIAZ" w:date="2023-01-02T08:54:00Z">
            <w:rPr>
              <w:rFonts w:ascii="UHJQMA+A030-Reg"/>
              <w:color w:val="000000"/>
              <w:sz w:val="24"/>
            </w:rPr>
          </w:rPrChange>
        </w:rPr>
        <w:t>.</w:t>
      </w:r>
      <w:r w:rsidRPr="00BF4A75">
        <w:rPr>
          <w:rFonts w:ascii="Times New Roman"/>
          <w:color w:val="000000"/>
          <w:spacing w:val="59"/>
          <w:sz w:val="24"/>
          <w:lang w:val="es-CO"/>
          <w:rPrChange w:id="120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03" w:author="MARTHA  CERVANTES DIAZ" w:date="2023-01-02T08:54:00Z">
            <w:rPr>
              <w:rFonts w:ascii="UHJQMA+A030-Reg"/>
              <w:color w:val="000000"/>
              <w:sz w:val="24"/>
            </w:rPr>
          </w:rPrChange>
        </w:rPr>
        <w:t>.</w:t>
      </w:r>
      <w:r w:rsidRPr="00BF4A75">
        <w:rPr>
          <w:rFonts w:ascii="Times New Roman"/>
          <w:color w:val="000000"/>
          <w:spacing w:val="59"/>
          <w:sz w:val="24"/>
          <w:lang w:val="es-CO"/>
          <w:rPrChange w:id="120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05" w:author="MARTHA  CERVANTES DIAZ" w:date="2023-01-02T08:54:00Z">
            <w:rPr>
              <w:rFonts w:ascii="UHJQMA+A030-Reg"/>
              <w:color w:val="000000"/>
              <w:sz w:val="24"/>
            </w:rPr>
          </w:rPrChange>
        </w:rPr>
        <w:t>.</w:t>
      </w:r>
      <w:r w:rsidRPr="00BF4A75">
        <w:rPr>
          <w:rFonts w:ascii="Times New Roman"/>
          <w:color w:val="000000"/>
          <w:spacing w:val="59"/>
          <w:sz w:val="24"/>
          <w:lang w:val="es-CO"/>
          <w:rPrChange w:id="120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07" w:author="MARTHA  CERVANTES DIAZ" w:date="2023-01-02T08:54:00Z">
            <w:rPr>
              <w:rFonts w:ascii="UHJQMA+A030-Reg"/>
              <w:color w:val="000000"/>
              <w:sz w:val="24"/>
            </w:rPr>
          </w:rPrChange>
        </w:rPr>
        <w:t>.</w:t>
      </w:r>
      <w:r w:rsidRPr="00BF4A75">
        <w:rPr>
          <w:rFonts w:ascii="Times New Roman"/>
          <w:color w:val="000000"/>
          <w:spacing w:val="59"/>
          <w:sz w:val="24"/>
          <w:lang w:val="es-CO"/>
          <w:rPrChange w:id="120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09" w:author="MARTHA  CERVANTES DIAZ" w:date="2023-01-02T08:54:00Z">
            <w:rPr>
              <w:rFonts w:ascii="UHJQMA+A030-Reg"/>
              <w:color w:val="000000"/>
              <w:sz w:val="24"/>
            </w:rPr>
          </w:rPrChange>
        </w:rPr>
        <w:t>.</w:t>
      </w:r>
      <w:r w:rsidRPr="00BF4A75">
        <w:rPr>
          <w:rFonts w:ascii="Times New Roman"/>
          <w:color w:val="000000"/>
          <w:spacing w:val="59"/>
          <w:sz w:val="24"/>
          <w:lang w:val="es-CO"/>
          <w:rPrChange w:id="121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11" w:author="MARTHA  CERVANTES DIAZ" w:date="2023-01-02T08:54:00Z">
            <w:rPr>
              <w:rFonts w:ascii="UHJQMA+A030-Reg"/>
              <w:color w:val="000000"/>
              <w:sz w:val="24"/>
            </w:rPr>
          </w:rPrChange>
        </w:rPr>
        <w:t>.</w:t>
      </w:r>
      <w:r w:rsidRPr="00BF4A75">
        <w:rPr>
          <w:rFonts w:ascii="Times New Roman"/>
          <w:color w:val="000000"/>
          <w:spacing w:val="59"/>
          <w:sz w:val="24"/>
          <w:lang w:val="es-CO"/>
          <w:rPrChange w:id="121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13" w:author="MARTHA  CERVANTES DIAZ" w:date="2023-01-02T08:54:00Z">
            <w:rPr>
              <w:rFonts w:ascii="UHJQMA+A030-Reg"/>
              <w:color w:val="000000"/>
              <w:sz w:val="24"/>
            </w:rPr>
          </w:rPrChange>
        </w:rPr>
        <w:t>.</w:t>
      </w:r>
      <w:r w:rsidRPr="00BF4A75">
        <w:rPr>
          <w:rFonts w:ascii="Times New Roman"/>
          <w:color w:val="000000"/>
          <w:spacing w:val="59"/>
          <w:sz w:val="24"/>
          <w:lang w:val="es-CO"/>
          <w:rPrChange w:id="121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15" w:author="MARTHA  CERVANTES DIAZ" w:date="2023-01-02T08:54:00Z">
            <w:rPr>
              <w:rFonts w:ascii="UHJQMA+A030-Reg"/>
              <w:color w:val="000000"/>
              <w:sz w:val="24"/>
            </w:rPr>
          </w:rPrChange>
        </w:rPr>
        <w:t>.</w:t>
      </w:r>
      <w:r w:rsidRPr="00BF4A75">
        <w:rPr>
          <w:rFonts w:ascii="Times New Roman"/>
          <w:color w:val="000000"/>
          <w:spacing w:val="59"/>
          <w:sz w:val="24"/>
          <w:lang w:val="es-CO"/>
          <w:rPrChange w:id="121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17" w:author="MARTHA  CERVANTES DIAZ" w:date="2023-01-02T08:54:00Z">
            <w:rPr>
              <w:rFonts w:ascii="UHJQMA+A030-Reg"/>
              <w:color w:val="000000"/>
              <w:sz w:val="24"/>
            </w:rPr>
          </w:rPrChange>
        </w:rPr>
        <w:t>.</w:t>
      </w:r>
      <w:r w:rsidRPr="00BF4A75">
        <w:rPr>
          <w:rFonts w:ascii="Times New Roman"/>
          <w:color w:val="000000"/>
          <w:spacing w:val="59"/>
          <w:sz w:val="24"/>
          <w:lang w:val="es-CO"/>
          <w:rPrChange w:id="121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19" w:author="MARTHA  CERVANTES DIAZ" w:date="2023-01-02T08:54:00Z">
            <w:rPr>
              <w:rFonts w:ascii="UHJQMA+A030-Reg"/>
              <w:color w:val="000000"/>
              <w:sz w:val="24"/>
            </w:rPr>
          </w:rPrChange>
        </w:rPr>
        <w:t>.</w:t>
      </w:r>
      <w:r w:rsidRPr="00BF4A75">
        <w:rPr>
          <w:rFonts w:ascii="Times New Roman"/>
          <w:color w:val="000000"/>
          <w:spacing w:val="59"/>
          <w:sz w:val="24"/>
          <w:lang w:val="es-CO"/>
          <w:rPrChange w:id="122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21" w:author="MARTHA  CERVANTES DIAZ" w:date="2023-01-02T08:54:00Z">
            <w:rPr>
              <w:rFonts w:ascii="UHJQMA+A030-Reg"/>
              <w:color w:val="000000"/>
              <w:sz w:val="24"/>
            </w:rPr>
          </w:rPrChange>
        </w:rPr>
        <w:t>.</w:t>
      </w:r>
      <w:r w:rsidRPr="00BF4A75">
        <w:rPr>
          <w:rFonts w:ascii="Times New Roman"/>
          <w:color w:val="000000"/>
          <w:spacing w:val="59"/>
          <w:sz w:val="24"/>
          <w:lang w:val="es-CO"/>
          <w:rPrChange w:id="122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23" w:author="MARTHA  CERVANTES DIAZ" w:date="2023-01-02T08:54:00Z">
            <w:rPr>
              <w:rFonts w:ascii="UHJQMA+A030-Reg"/>
              <w:color w:val="000000"/>
              <w:sz w:val="24"/>
            </w:rPr>
          </w:rPrChange>
        </w:rPr>
        <w:t>.</w:t>
      </w:r>
      <w:r w:rsidRPr="00BF4A75">
        <w:rPr>
          <w:rFonts w:ascii="Times New Roman"/>
          <w:color w:val="000000"/>
          <w:spacing w:val="59"/>
          <w:sz w:val="24"/>
          <w:lang w:val="es-CO"/>
          <w:rPrChange w:id="1224"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25" w:author="MARTHA  CERVANTES DIAZ" w:date="2023-01-02T08:54:00Z">
            <w:rPr>
              <w:rFonts w:ascii="UHJQMA+A030-Reg"/>
              <w:color w:val="000000"/>
              <w:sz w:val="24"/>
            </w:rPr>
          </w:rPrChange>
        </w:rPr>
        <w:t>.</w:t>
      </w:r>
      <w:r w:rsidRPr="00BF4A75">
        <w:rPr>
          <w:rFonts w:ascii="Times New Roman"/>
          <w:color w:val="000000"/>
          <w:spacing w:val="59"/>
          <w:sz w:val="24"/>
          <w:lang w:val="es-CO"/>
          <w:rPrChange w:id="1226"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27" w:author="MARTHA  CERVANTES DIAZ" w:date="2023-01-02T08:54:00Z">
            <w:rPr>
              <w:rFonts w:ascii="UHJQMA+A030-Reg"/>
              <w:color w:val="000000"/>
              <w:sz w:val="24"/>
            </w:rPr>
          </w:rPrChange>
        </w:rPr>
        <w:t>.</w:t>
      </w:r>
      <w:r w:rsidRPr="00BF4A75">
        <w:rPr>
          <w:rFonts w:ascii="Times New Roman"/>
          <w:color w:val="000000"/>
          <w:spacing w:val="59"/>
          <w:sz w:val="24"/>
          <w:lang w:val="es-CO"/>
          <w:rPrChange w:id="1228"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29" w:author="MARTHA  CERVANTES DIAZ" w:date="2023-01-02T08:54:00Z">
            <w:rPr>
              <w:rFonts w:ascii="UHJQMA+A030-Reg"/>
              <w:color w:val="000000"/>
              <w:sz w:val="24"/>
            </w:rPr>
          </w:rPrChange>
        </w:rPr>
        <w:t>.</w:t>
      </w:r>
      <w:r w:rsidRPr="00BF4A75">
        <w:rPr>
          <w:rFonts w:ascii="Times New Roman"/>
          <w:color w:val="000000"/>
          <w:spacing w:val="59"/>
          <w:sz w:val="24"/>
          <w:lang w:val="es-CO"/>
          <w:rPrChange w:id="1230"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31" w:author="MARTHA  CERVANTES DIAZ" w:date="2023-01-02T08:54:00Z">
            <w:rPr>
              <w:rFonts w:ascii="UHJQMA+A030-Reg"/>
              <w:color w:val="000000"/>
              <w:sz w:val="24"/>
            </w:rPr>
          </w:rPrChange>
        </w:rPr>
        <w:t>.</w:t>
      </w:r>
      <w:r w:rsidRPr="00BF4A75">
        <w:rPr>
          <w:rFonts w:ascii="Times New Roman"/>
          <w:color w:val="000000"/>
          <w:spacing w:val="59"/>
          <w:sz w:val="24"/>
          <w:lang w:val="es-CO"/>
          <w:rPrChange w:id="1232" w:author="MARTHA  CERVANTES DIAZ" w:date="2023-01-02T08:54:00Z">
            <w:rPr>
              <w:rFonts w:ascii="Times New Roman"/>
              <w:color w:val="000000"/>
              <w:spacing w:val="59"/>
              <w:sz w:val="24"/>
            </w:rPr>
          </w:rPrChange>
        </w:rPr>
        <w:t xml:space="preserve"> </w:t>
      </w:r>
      <w:r w:rsidRPr="00BF4A75">
        <w:rPr>
          <w:rFonts w:ascii="UHJQMA+A030-Reg"/>
          <w:color w:val="000000"/>
          <w:sz w:val="24"/>
          <w:lang w:val="es-CO"/>
          <w:rPrChange w:id="1233" w:author="MARTHA  CERVANTES DIAZ" w:date="2023-01-02T08:54:00Z">
            <w:rPr>
              <w:rFonts w:ascii="UHJQMA+A030-Reg"/>
              <w:color w:val="000000"/>
              <w:sz w:val="24"/>
            </w:rPr>
          </w:rPrChange>
        </w:rPr>
        <w:t>.</w:t>
      </w:r>
      <w:r w:rsidRPr="00BF4A75">
        <w:rPr>
          <w:rFonts w:ascii="Times New Roman"/>
          <w:color w:val="000000"/>
          <w:spacing w:val="165"/>
          <w:sz w:val="24"/>
          <w:lang w:val="es-CO"/>
          <w:rPrChange w:id="1234" w:author="MARTHA  CERVANTES DIAZ" w:date="2023-01-02T08:54:00Z">
            <w:rPr>
              <w:rFonts w:ascii="Times New Roman"/>
              <w:color w:val="000000"/>
              <w:spacing w:val="165"/>
              <w:sz w:val="24"/>
            </w:rPr>
          </w:rPrChange>
        </w:rPr>
        <w:t xml:space="preserve"> </w:t>
      </w:r>
      <w:r w:rsidRPr="00BF4A75">
        <w:rPr>
          <w:rFonts w:ascii="UHJQMA+A030-Reg"/>
          <w:color w:val="000000"/>
          <w:sz w:val="24"/>
          <w:lang w:val="es-CO"/>
          <w:rPrChange w:id="1235" w:author="MARTHA  CERVANTES DIAZ" w:date="2023-01-02T08:54:00Z">
            <w:rPr>
              <w:rFonts w:ascii="UHJQMA+A030-Reg"/>
              <w:color w:val="000000"/>
              <w:sz w:val="24"/>
            </w:rPr>
          </w:rPrChange>
        </w:rPr>
        <w:t>10</w:t>
      </w:r>
    </w:p>
    <w:p w14:paraId="7BC6AFBF" w14:textId="77777777" w:rsidR="001D4206" w:rsidRPr="00BF4A75" w:rsidRDefault="00000000">
      <w:pPr>
        <w:framePr w:w="373" w:wrap="auto" w:hAnchor="text" w:x="2329" w:y="9273"/>
        <w:widowControl w:val="0"/>
        <w:autoSpaceDE w:val="0"/>
        <w:autoSpaceDN w:val="0"/>
        <w:spacing w:before="0" w:after="0" w:line="275" w:lineRule="exact"/>
        <w:jc w:val="left"/>
        <w:rPr>
          <w:rFonts w:ascii="Times New Roman"/>
          <w:color w:val="000000"/>
          <w:sz w:val="24"/>
          <w:lang w:val="es-CO"/>
          <w:rPrChange w:id="1236" w:author="MARTHA  CERVANTES DIAZ" w:date="2023-01-02T08:54:00Z">
            <w:rPr>
              <w:rFonts w:ascii="Times New Roman"/>
              <w:color w:val="000000"/>
              <w:sz w:val="24"/>
            </w:rPr>
          </w:rPrChange>
        </w:rPr>
      </w:pPr>
      <w:r w:rsidRPr="00BF4A75">
        <w:rPr>
          <w:rFonts w:ascii="UHJQMA+A030-Reg"/>
          <w:color w:val="000000"/>
          <w:sz w:val="24"/>
          <w:lang w:val="es-CO"/>
          <w:rPrChange w:id="1237" w:author="MARTHA  CERVANTES DIAZ" w:date="2023-01-02T08:54:00Z">
            <w:rPr>
              <w:rFonts w:ascii="UHJQMA+A030-Reg"/>
              <w:color w:val="000000"/>
              <w:sz w:val="24"/>
            </w:rPr>
          </w:rPrChange>
        </w:rPr>
        <w:t>5</w:t>
      </w:r>
    </w:p>
    <w:p w14:paraId="10513058" w14:textId="77777777" w:rsidR="001D4206" w:rsidRPr="00BF4A75" w:rsidRDefault="00000000">
      <w:pPr>
        <w:framePr w:w="373" w:wrap="auto" w:hAnchor="text" w:x="1791" w:y="9562"/>
        <w:widowControl w:val="0"/>
        <w:autoSpaceDE w:val="0"/>
        <w:autoSpaceDN w:val="0"/>
        <w:spacing w:before="0" w:after="0" w:line="275" w:lineRule="exact"/>
        <w:jc w:val="left"/>
        <w:rPr>
          <w:rFonts w:ascii="Times New Roman"/>
          <w:color w:val="000000"/>
          <w:sz w:val="24"/>
          <w:lang w:val="es-CO"/>
          <w:rPrChange w:id="1238" w:author="MARTHA  CERVANTES DIAZ" w:date="2023-01-02T08:54:00Z">
            <w:rPr>
              <w:rFonts w:ascii="Times New Roman"/>
              <w:color w:val="000000"/>
              <w:sz w:val="24"/>
            </w:rPr>
          </w:rPrChange>
        </w:rPr>
      </w:pPr>
      <w:r w:rsidRPr="00BF4A75">
        <w:rPr>
          <w:rFonts w:ascii="UHJQMA+A030-Reg"/>
          <w:color w:val="000000"/>
          <w:sz w:val="24"/>
          <w:lang w:val="es-CO"/>
          <w:rPrChange w:id="1239" w:author="MARTHA  CERVANTES DIAZ" w:date="2023-01-02T08:54:00Z">
            <w:rPr>
              <w:rFonts w:ascii="UHJQMA+A030-Reg"/>
              <w:color w:val="000000"/>
              <w:sz w:val="24"/>
            </w:rPr>
          </w:rPrChange>
        </w:rPr>
        <w:t>5</w:t>
      </w:r>
    </w:p>
    <w:p w14:paraId="15B8607C" w14:textId="77777777" w:rsidR="001D4206" w:rsidRPr="00BF4A75" w:rsidRDefault="00000000">
      <w:pPr>
        <w:framePr w:w="373" w:wrap="auto" w:hAnchor="text" w:x="1440" w:y="10086"/>
        <w:widowControl w:val="0"/>
        <w:autoSpaceDE w:val="0"/>
        <w:autoSpaceDN w:val="0"/>
        <w:spacing w:before="0" w:after="0" w:line="278" w:lineRule="exact"/>
        <w:jc w:val="left"/>
        <w:rPr>
          <w:rFonts w:ascii="Times New Roman"/>
          <w:color w:val="000000"/>
          <w:sz w:val="24"/>
          <w:lang w:val="es-CO"/>
          <w:rPrChange w:id="1240" w:author="MARTHA  CERVANTES DIAZ" w:date="2023-01-02T08:54:00Z">
            <w:rPr>
              <w:rFonts w:ascii="Times New Roman"/>
              <w:color w:val="000000"/>
              <w:sz w:val="24"/>
            </w:rPr>
          </w:rPrChange>
        </w:rPr>
      </w:pPr>
      <w:r w:rsidRPr="00BF4A75">
        <w:rPr>
          <w:rFonts w:ascii="JKVKLP+A030-Bol"/>
          <w:color w:val="000000"/>
          <w:sz w:val="24"/>
          <w:lang w:val="es-CO"/>
          <w:rPrChange w:id="1241" w:author="MARTHA  CERVANTES DIAZ" w:date="2023-01-02T08:54:00Z">
            <w:rPr>
              <w:rFonts w:ascii="JKVKLP+A030-Bol"/>
              <w:color w:val="000000"/>
              <w:sz w:val="24"/>
            </w:rPr>
          </w:rPrChange>
        </w:rPr>
        <w:t>6</w:t>
      </w:r>
    </w:p>
    <w:p w14:paraId="5D5A3795" w14:textId="77777777" w:rsidR="001D4206" w:rsidRPr="00BF4A75" w:rsidRDefault="00000000">
      <w:pPr>
        <w:framePr w:w="373" w:wrap="auto" w:hAnchor="text" w:x="1440" w:y="10086"/>
        <w:widowControl w:val="0"/>
        <w:autoSpaceDE w:val="0"/>
        <w:autoSpaceDN w:val="0"/>
        <w:spacing w:before="245" w:after="0" w:line="278" w:lineRule="exact"/>
        <w:jc w:val="left"/>
        <w:rPr>
          <w:rFonts w:ascii="Times New Roman"/>
          <w:color w:val="000000"/>
          <w:sz w:val="24"/>
          <w:lang w:val="es-CO"/>
          <w:rPrChange w:id="1242" w:author="MARTHA  CERVANTES DIAZ" w:date="2023-01-02T08:54:00Z">
            <w:rPr>
              <w:rFonts w:ascii="Times New Roman"/>
              <w:color w:val="000000"/>
              <w:sz w:val="24"/>
            </w:rPr>
          </w:rPrChange>
        </w:rPr>
      </w:pPr>
      <w:r w:rsidRPr="00BF4A75">
        <w:rPr>
          <w:rFonts w:ascii="JKVKLP+A030-Bol"/>
          <w:color w:val="000000"/>
          <w:sz w:val="24"/>
          <w:lang w:val="es-CO"/>
          <w:rPrChange w:id="1243" w:author="MARTHA  CERVANTES DIAZ" w:date="2023-01-02T08:54:00Z">
            <w:rPr>
              <w:rFonts w:ascii="JKVKLP+A030-Bol"/>
              <w:color w:val="000000"/>
              <w:sz w:val="24"/>
            </w:rPr>
          </w:rPrChange>
        </w:rPr>
        <w:t>7</w:t>
      </w:r>
    </w:p>
    <w:p w14:paraId="6913345B" w14:textId="77777777" w:rsidR="001D4206" w:rsidRPr="00BF4A75" w:rsidRDefault="00000000">
      <w:pPr>
        <w:framePr w:w="373" w:wrap="auto" w:hAnchor="text" w:x="1440" w:y="10086"/>
        <w:widowControl w:val="0"/>
        <w:autoSpaceDE w:val="0"/>
        <w:autoSpaceDN w:val="0"/>
        <w:spacing w:before="245" w:after="0" w:line="278" w:lineRule="exact"/>
        <w:jc w:val="left"/>
        <w:rPr>
          <w:rFonts w:ascii="Times New Roman"/>
          <w:color w:val="000000"/>
          <w:sz w:val="24"/>
          <w:lang w:val="es-CO"/>
          <w:rPrChange w:id="1244" w:author="MARTHA  CERVANTES DIAZ" w:date="2023-01-02T08:54:00Z">
            <w:rPr>
              <w:rFonts w:ascii="Times New Roman"/>
              <w:color w:val="000000"/>
              <w:sz w:val="24"/>
            </w:rPr>
          </w:rPrChange>
        </w:rPr>
      </w:pPr>
      <w:r w:rsidRPr="00BF4A75">
        <w:rPr>
          <w:rFonts w:ascii="JKVKLP+A030-Bol"/>
          <w:color w:val="000000"/>
          <w:sz w:val="24"/>
          <w:lang w:val="es-CO"/>
          <w:rPrChange w:id="1245" w:author="MARTHA  CERVANTES DIAZ" w:date="2023-01-02T08:54:00Z">
            <w:rPr>
              <w:rFonts w:ascii="JKVKLP+A030-Bol"/>
              <w:color w:val="000000"/>
              <w:sz w:val="24"/>
            </w:rPr>
          </w:rPrChange>
        </w:rPr>
        <w:t>8</w:t>
      </w:r>
    </w:p>
    <w:p w14:paraId="20CC701C" w14:textId="77777777" w:rsidR="001D4206" w:rsidRPr="00BF4A75" w:rsidRDefault="00000000">
      <w:pPr>
        <w:framePr w:w="2047" w:wrap="auto" w:hAnchor="text" w:x="1791" w:y="10086"/>
        <w:widowControl w:val="0"/>
        <w:autoSpaceDE w:val="0"/>
        <w:autoSpaceDN w:val="0"/>
        <w:spacing w:before="0" w:after="0" w:line="278" w:lineRule="exact"/>
        <w:jc w:val="left"/>
        <w:rPr>
          <w:rFonts w:ascii="Times New Roman"/>
          <w:color w:val="000000"/>
          <w:sz w:val="24"/>
          <w:lang w:val="es-CO"/>
          <w:rPrChange w:id="1246" w:author="MARTHA  CERVANTES DIAZ" w:date="2023-01-02T08:54:00Z">
            <w:rPr>
              <w:rFonts w:ascii="Times New Roman"/>
              <w:color w:val="000000"/>
              <w:sz w:val="24"/>
            </w:rPr>
          </w:rPrChange>
        </w:rPr>
      </w:pPr>
      <w:r w:rsidRPr="00BF4A75">
        <w:rPr>
          <w:rFonts w:ascii="JKVKLP+A030-Bol"/>
          <w:color w:val="000000"/>
          <w:spacing w:val="-1"/>
          <w:sz w:val="24"/>
          <w:lang w:val="es-CO"/>
          <w:rPrChange w:id="1247" w:author="MARTHA  CERVANTES DIAZ" w:date="2023-01-02T08:54:00Z">
            <w:rPr>
              <w:rFonts w:ascii="JKVKLP+A030-Bol"/>
              <w:color w:val="000000"/>
              <w:spacing w:val="-1"/>
              <w:sz w:val="24"/>
            </w:rPr>
          </w:rPrChange>
        </w:rPr>
        <w:t>CRONOGRAMA</w:t>
      </w:r>
    </w:p>
    <w:p w14:paraId="5DF5AEF9" w14:textId="77777777" w:rsidR="001D4206" w:rsidRPr="00BF4A75" w:rsidRDefault="00000000">
      <w:pPr>
        <w:framePr w:w="2047" w:wrap="auto" w:hAnchor="text" w:x="1791" w:y="10086"/>
        <w:widowControl w:val="0"/>
        <w:autoSpaceDE w:val="0"/>
        <w:autoSpaceDN w:val="0"/>
        <w:spacing w:before="245" w:after="0" w:line="278" w:lineRule="exact"/>
        <w:jc w:val="left"/>
        <w:rPr>
          <w:rFonts w:ascii="Times New Roman"/>
          <w:color w:val="000000"/>
          <w:sz w:val="24"/>
          <w:lang w:val="es-CO"/>
          <w:rPrChange w:id="1248" w:author="MARTHA  CERVANTES DIAZ" w:date="2023-01-02T08:54:00Z">
            <w:rPr>
              <w:rFonts w:ascii="Times New Roman"/>
              <w:color w:val="000000"/>
              <w:sz w:val="24"/>
            </w:rPr>
          </w:rPrChange>
        </w:rPr>
      </w:pPr>
      <w:r w:rsidRPr="00BF4A75">
        <w:rPr>
          <w:rFonts w:ascii="JKVKLP+A030-Bol"/>
          <w:color w:val="000000"/>
          <w:spacing w:val="-1"/>
          <w:sz w:val="24"/>
          <w:lang w:val="es-CO"/>
          <w:rPrChange w:id="1249" w:author="MARTHA  CERVANTES DIAZ" w:date="2023-01-02T08:54:00Z">
            <w:rPr>
              <w:rFonts w:ascii="JKVKLP+A030-Bol"/>
              <w:color w:val="000000"/>
              <w:spacing w:val="-1"/>
              <w:sz w:val="24"/>
            </w:rPr>
          </w:rPrChange>
        </w:rPr>
        <w:t>PRESUPUESTO</w:t>
      </w:r>
    </w:p>
    <w:p w14:paraId="35466744" w14:textId="77777777" w:rsidR="001D4206" w:rsidRPr="00BF4A75" w:rsidRDefault="00000000">
      <w:pPr>
        <w:framePr w:w="2047" w:wrap="auto" w:hAnchor="text" w:x="1791" w:y="10086"/>
        <w:widowControl w:val="0"/>
        <w:autoSpaceDE w:val="0"/>
        <w:autoSpaceDN w:val="0"/>
        <w:spacing w:before="245" w:after="0" w:line="278" w:lineRule="exact"/>
        <w:jc w:val="left"/>
        <w:rPr>
          <w:rFonts w:ascii="Times New Roman"/>
          <w:color w:val="000000"/>
          <w:sz w:val="24"/>
          <w:lang w:val="es-CO"/>
          <w:rPrChange w:id="1250" w:author="MARTHA  CERVANTES DIAZ" w:date="2023-01-02T08:54:00Z">
            <w:rPr>
              <w:rFonts w:ascii="Times New Roman"/>
              <w:color w:val="000000"/>
              <w:sz w:val="24"/>
            </w:rPr>
          </w:rPrChange>
        </w:rPr>
      </w:pPr>
      <w:r w:rsidRPr="00BF4A75">
        <w:rPr>
          <w:rFonts w:ascii="JKVKLP+A030-Bol" w:hAnsi="JKVKLP+A030-Bol" w:cs="JKVKLP+A030-Bol"/>
          <w:color w:val="000000"/>
          <w:spacing w:val="-1"/>
          <w:sz w:val="24"/>
          <w:lang w:val="es-CO"/>
          <w:rPrChange w:id="1251" w:author="MARTHA  CERVANTES DIAZ" w:date="2023-01-02T08:54:00Z">
            <w:rPr>
              <w:rFonts w:ascii="JKVKLP+A030-Bol" w:hAnsi="JKVKLP+A030-Bol" w:cs="JKVKLP+A030-Bol"/>
              <w:color w:val="000000"/>
              <w:spacing w:val="-1"/>
              <w:sz w:val="24"/>
            </w:rPr>
          </w:rPrChange>
        </w:rPr>
        <w:t>BIBLIOGRAFÍA</w:t>
      </w:r>
    </w:p>
    <w:p w14:paraId="68F46940" w14:textId="77777777" w:rsidR="001D4206" w:rsidRPr="00BF4A75" w:rsidRDefault="00000000">
      <w:pPr>
        <w:framePr w:w="506" w:wrap="auto" w:hAnchor="text" w:x="10534" w:y="10086"/>
        <w:widowControl w:val="0"/>
        <w:autoSpaceDE w:val="0"/>
        <w:autoSpaceDN w:val="0"/>
        <w:spacing w:before="0" w:after="0" w:line="278" w:lineRule="exact"/>
        <w:jc w:val="left"/>
        <w:rPr>
          <w:rFonts w:ascii="Times New Roman"/>
          <w:color w:val="000000"/>
          <w:sz w:val="24"/>
          <w:lang w:val="es-CO"/>
          <w:rPrChange w:id="1252" w:author="MARTHA  CERVANTES DIAZ" w:date="2023-01-02T08:54:00Z">
            <w:rPr>
              <w:rFonts w:ascii="Times New Roman"/>
              <w:color w:val="000000"/>
              <w:sz w:val="24"/>
            </w:rPr>
          </w:rPrChange>
        </w:rPr>
      </w:pPr>
      <w:r w:rsidRPr="00BF4A75">
        <w:rPr>
          <w:rFonts w:ascii="JKVKLP+A030-Bol"/>
          <w:color w:val="000000"/>
          <w:sz w:val="24"/>
          <w:lang w:val="es-CO"/>
          <w:rPrChange w:id="1253" w:author="MARTHA  CERVANTES DIAZ" w:date="2023-01-02T08:54:00Z">
            <w:rPr>
              <w:rFonts w:ascii="JKVKLP+A030-Bol"/>
              <w:color w:val="000000"/>
              <w:sz w:val="24"/>
            </w:rPr>
          </w:rPrChange>
        </w:rPr>
        <w:t>11</w:t>
      </w:r>
    </w:p>
    <w:p w14:paraId="0376BC62" w14:textId="77777777" w:rsidR="001D4206" w:rsidRPr="00BF4A75" w:rsidRDefault="00000000">
      <w:pPr>
        <w:framePr w:w="506" w:wrap="auto" w:hAnchor="text" w:x="10534" w:y="10086"/>
        <w:widowControl w:val="0"/>
        <w:autoSpaceDE w:val="0"/>
        <w:autoSpaceDN w:val="0"/>
        <w:spacing w:before="245" w:after="0" w:line="278" w:lineRule="exact"/>
        <w:jc w:val="left"/>
        <w:rPr>
          <w:rFonts w:ascii="Times New Roman"/>
          <w:color w:val="000000"/>
          <w:sz w:val="24"/>
          <w:lang w:val="es-CO"/>
          <w:rPrChange w:id="1254" w:author="MARTHA  CERVANTES DIAZ" w:date="2023-01-02T08:54:00Z">
            <w:rPr>
              <w:rFonts w:ascii="Times New Roman"/>
              <w:color w:val="000000"/>
              <w:sz w:val="24"/>
            </w:rPr>
          </w:rPrChange>
        </w:rPr>
      </w:pPr>
      <w:r w:rsidRPr="00BF4A75">
        <w:rPr>
          <w:rFonts w:ascii="JKVKLP+A030-Bol"/>
          <w:color w:val="000000"/>
          <w:sz w:val="24"/>
          <w:lang w:val="es-CO"/>
          <w:rPrChange w:id="1255" w:author="MARTHA  CERVANTES DIAZ" w:date="2023-01-02T08:54:00Z">
            <w:rPr>
              <w:rFonts w:ascii="JKVKLP+A030-Bol"/>
              <w:color w:val="000000"/>
              <w:sz w:val="24"/>
            </w:rPr>
          </w:rPrChange>
        </w:rPr>
        <w:t>11</w:t>
      </w:r>
    </w:p>
    <w:p w14:paraId="7D259FF0" w14:textId="77777777" w:rsidR="001D4206" w:rsidRPr="00BF4A75" w:rsidRDefault="00000000">
      <w:pPr>
        <w:framePr w:w="506" w:wrap="auto" w:hAnchor="text" w:x="10534" w:y="10086"/>
        <w:widowControl w:val="0"/>
        <w:autoSpaceDE w:val="0"/>
        <w:autoSpaceDN w:val="0"/>
        <w:spacing w:before="245" w:after="0" w:line="278" w:lineRule="exact"/>
        <w:jc w:val="left"/>
        <w:rPr>
          <w:rFonts w:ascii="Times New Roman"/>
          <w:color w:val="000000"/>
          <w:sz w:val="24"/>
          <w:lang w:val="es-CO"/>
          <w:rPrChange w:id="1256" w:author="MARTHA  CERVANTES DIAZ" w:date="2023-01-02T08:54:00Z">
            <w:rPr>
              <w:rFonts w:ascii="Times New Roman"/>
              <w:color w:val="000000"/>
              <w:sz w:val="24"/>
            </w:rPr>
          </w:rPrChange>
        </w:rPr>
      </w:pPr>
      <w:r w:rsidRPr="00BF4A75">
        <w:rPr>
          <w:rFonts w:ascii="JKVKLP+A030-Bol"/>
          <w:color w:val="000000"/>
          <w:sz w:val="24"/>
          <w:lang w:val="es-CO"/>
          <w:rPrChange w:id="1257" w:author="MARTHA  CERVANTES DIAZ" w:date="2023-01-02T08:54:00Z">
            <w:rPr>
              <w:rFonts w:ascii="JKVKLP+A030-Bol"/>
              <w:color w:val="000000"/>
              <w:sz w:val="24"/>
            </w:rPr>
          </w:rPrChange>
        </w:rPr>
        <w:t>12</w:t>
      </w:r>
    </w:p>
    <w:p w14:paraId="2775BE10" w14:textId="77777777" w:rsidR="001D4206" w:rsidRPr="00BF4A75" w:rsidRDefault="00000000">
      <w:pPr>
        <w:framePr w:w="373" w:wrap="auto" w:hAnchor="text" w:x="6054" w:y="14774"/>
        <w:widowControl w:val="0"/>
        <w:autoSpaceDE w:val="0"/>
        <w:autoSpaceDN w:val="0"/>
        <w:spacing w:before="0" w:after="0" w:line="275" w:lineRule="exact"/>
        <w:jc w:val="left"/>
        <w:rPr>
          <w:rFonts w:ascii="Times New Roman"/>
          <w:color w:val="000000"/>
          <w:sz w:val="24"/>
          <w:lang w:val="es-CO"/>
          <w:rPrChange w:id="1258" w:author="MARTHA  CERVANTES DIAZ" w:date="2023-01-02T08:54:00Z">
            <w:rPr>
              <w:rFonts w:ascii="Times New Roman"/>
              <w:color w:val="000000"/>
              <w:sz w:val="24"/>
            </w:rPr>
          </w:rPrChange>
        </w:rPr>
      </w:pPr>
      <w:r w:rsidRPr="00BF4A75">
        <w:rPr>
          <w:rFonts w:ascii="UHJQMA+A030-Reg"/>
          <w:color w:val="000000"/>
          <w:sz w:val="24"/>
          <w:lang w:val="es-CO"/>
          <w:rPrChange w:id="1259" w:author="MARTHA  CERVANTES DIAZ" w:date="2023-01-02T08:54:00Z">
            <w:rPr>
              <w:rFonts w:ascii="UHJQMA+A030-Reg"/>
              <w:color w:val="000000"/>
              <w:sz w:val="24"/>
            </w:rPr>
          </w:rPrChange>
        </w:rPr>
        <w:t>1</w:t>
      </w:r>
    </w:p>
    <w:p w14:paraId="6B0939A9" w14:textId="77777777" w:rsidR="001D4206" w:rsidRPr="00BF4A75" w:rsidRDefault="001D4206">
      <w:pPr>
        <w:spacing w:before="0" w:after="0" w:line="0" w:lineRule="atLeast"/>
        <w:jc w:val="left"/>
        <w:rPr>
          <w:rFonts w:ascii="Arial"/>
          <w:color w:val="FF0000"/>
          <w:sz w:val="2"/>
          <w:lang w:val="es-CO"/>
          <w:rPrChange w:id="1260" w:author="MARTHA  CERVANTES DIAZ" w:date="2023-01-02T08:54:00Z">
            <w:rPr>
              <w:rFonts w:ascii="Arial"/>
              <w:color w:val="FF0000"/>
              <w:sz w:val="2"/>
            </w:rPr>
          </w:rPrChange>
        </w:rPr>
      </w:pPr>
    </w:p>
    <w:p w14:paraId="5BF5FE08" w14:textId="77777777" w:rsidR="001D4206" w:rsidRPr="00BF4A75" w:rsidRDefault="00000000">
      <w:pPr>
        <w:spacing w:before="0" w:after="0" w:line="0" w:lineRule="atLeast"/>
        <w:jc w:val="left"/>
        <w:rPr>
          <w:rFonts w:ascii="Arial"/>
          <w:color w:val="FF0000"/>
          <w:sz w:val="2"/>
          <w:lang w:val="es-CO"/>
          <w:rPrChange w:id="1261" w:author="MARTHA  CERVANTES DIAZ" w:date="2023-01-02T08:54:00Z">
            <w:rPr>
              <w:rFonts w:ascii="Arial"/>
              <w:color w:val="FF0000"/>
              <w:sz w:val="2"/>
            </w:rPr>
          </w:rPrChange>
        </w:rPr>
      </w:pPr>
      <w:r w:rsidRPr="00BF4A75">
        <w:rPr>
          <w:rFonts w:ascii="Arial"/>
          <w:color w:val="FF0000"/>
          <w:sz w:val="2"/>
          <w:lang w:val="es-CO"/>
          <w:rPrChange w:id="1262" w:author="MARTHA  CERVANTES DIAZ" w:date="2023-01-02T08:54:00Z">
            <w:rPr>
              <w:rFonts w:ascii="Arial"/>
              <w:color w:val="FF0000"/>
              <w:sz w:val="2"/>
            </w:rPr>
          </w:rPrChange>
        </w:rPr>
        <w:cr/>
      </w:r>
      <w:r w:rsidRPr="00BF4A75">
        <w:rPr>
          <w:rFonts w:ascii="Arial"/>
          <w:color w:val="FF0000"/>
          <w:sz w:val="2"/>
          <w:lang w:val="es-CO"/>
          <w:rPrChange w:id="1263" w:author="MARTHA  CERVANTES DIAZ" w:date="2023-01-02T08:54:00Z">
            <w:rPr>
              <w:rFonts w:ascii="Arial"/>
              <w:color w:val="FF0000"/>
              <w:sz w:val="2"/>
            </w:rPr>
          </w:rPrChange>
        </w:rPr>
        <w:br w:type="page"/>
      </w:r>
    </w:p>
    <w:p w14:paraId="071F59A4" w14:textId="77777777" w:rsidR="001D4206" w:rsidRPr="00BF4A75" w:rsidRDefault="00000000">
      <w:pPr>
        <w:spacing w:before="0" w:after="0" w:line="0" w:lineRule="atLeast"/>
        <w:jc w:val="left"/>
        <w:rPr>
          <w:rFonts w:ascii="Arial"/>
          <w:color w:val="FF0000"/>
          <w:sz w:val="2"/>
          <w:lang w:val="es-CO"/>
          <w:rPrChange w:id="1264" w:author="MARTHA  CERVANTES DIAZ" w:date="2023-01-02T08:54:00Z">
            <w:rPr>
              <w:rFonts w:ascii="Arial"/>
              <w:color w:val="FF0000"/>
              <w:sz w:val="2"/>
            </w:rPr>
          </w:rPrChange>
        </w:rPr>
      </w:pPr>
      <w:bookmarkStart w:id="1265" w:name="br3"/>
      <w:bookmarkEnd w:id="1265"/>
      <w:r w:rsidRPr="00BF4A75">
        <w:rPr>
          <w:rFonts w:ascii="Arial"/>
          <w:color w:val="FF0000"/>
          <w:sz w:val="2"/>
          <w:lang w:val="es-CO"/>
          <w:rPrChange w:id="1266" w:author="MARTHA  CERVANTES DIAZ" w:date="2023-01-02T08:54:00Z">
            <w:rPr>
              <w:rFonts w:ascii="Arial"/>
              <w:color w:val="FF0000"/>
              <w:sz w:val="2"/>
            </w:rPr>
          </w:rPrChange>
        </w:rPr>
        <w:lastRenderedPageBreak/>
        <w:t xml:space="preserve"> </w:t>
      </w:r>
    </w:p>
    <w:p w14:paraId="58BEAF29" w14:textId="77777777" w:rsidR="001D4206" w:rsidRPr="00BF4A75" w:rsidRDefault="00000000">
      <w:pPr>
        <w:framePr w:w="9404" w:wrap="auto" w:hAnchor="text" w:x="1571" w:y="1456"/>
        <w:widowControl w:val="0"/>
        <w:autoSpaceDE w:val="0"/>
        <w:autoSpaceDN w:val="0"/>
        <w:spacing w:before="0" w:after="0" w:line="278" w:lineRule="exact"/>
        <w:jc w:val="left"/>
        <w:rPr>
          <w:rFonts w:ascii="Times New Roman"/>
          <w:color w:val="000000"/>
          <w:sz w:val="24"/>
          <w:lang w:val="es-CO"/>
          <w:rPrChange w:id="1267" w:author="MARTHA  CERVANTES DIAZ" w:date="2023-01-02T08:54:00Z">
            <w:rPr>
              <w:rFonts w:ascii="Times New Roman"/>
              <w:color w:val="000000"/>
              <w:sz w:val="24"/>
            </w:rPr>
          </w:rPrChange>
        </w:rPr>
      </w:pPr>
      <w:r w:rsidRPr="00BF4A75">
        <w:rPr>
          <w:rFonts w:ascii="JKVKLP+A030-Bol"/>
          <w:color w:val="000000"/>
          <w:spacing w:val="-1"/>
          <w:sz w:val="24"/>
          <w:lang w:val="es-CO"/>
          <w:rPrChange w:id="1268" w:author="MARTHA  CERVANTES DIAZ" w:date="2023-01-02T08:54:00Z">
            <w:rPr>
              <w:rFonts w:ascii="JKVKLP+A030-Bol"/>
              <w:color w:val="000000"/>
              <w:spacing w:val="-1"/>
              <w:sz w:val="24"/>
            </w:rPr>
          </w:rPrChange>
        </w:rPr>
        <w:t>MECANISMOS</w:t>
      </w:r>
      <w:r w:rsidRPr="00BF4A75">
        <w:rPr>
          <w:rFonts w:ascii="Times New Roman"/>
          <w:color w:val="000000"/>
          <w:spacing w:val="7"/>
          <w:sz w:val="24"/>
          <w:lang w:val="es-CO"/>
          <w:rPrChange w:id="1269"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1270"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1271" w:author="MARTHA  CERVANTES DIAZ" w:date="2023-01-02T08:54:00Z">
            <w:rPr>
              <w:rFonts w:ascii="Times New Roman"/>
              <w:color w:val="000000"/>
              <w:spacing w:val="7"/>
              <w:sz w:val="24"/>
            </w:rPr>
          </w:rPrChange>
        </w:rPr>
        <w:t xml:space="preserve"> </w:t>
      </w:r>
      <w:r w:rsidRPr="00BF4A75">
        <w:rPr>
          <w:rFonts w:ascii="JKVKLP+A030-Bol" w:hAnsi="JKVKLP+A030-Bol" w:cs="JKVKLP+A030-Bol"/>
          <w:color w:val="000000"/>
          <w:spacing w:val="-5"/>
          <w:sz w:val="24"/>
          <w:lang w:val="es-CO"/>
          <w:rPrChange w:id="1272" w:author="MARTHA  CERVANTES DIAZ" w:date="2023-01-02T08:54:00Z">
            <w:rPr>
              <w:rFonts w:ascii="JKVKLP+A030-Bol" w:hAnsi="JKVKLP+A030-Bol" w:cs="JKVKLP+A030-Bol"/>
              <w:color w:val="000000"/>
              <w:spacing w:val="-5"/>
              <w:sz w:val="24"/>
            </w:rPr>
          </w:rPrChange>
        </w:rPr>
        <w:t>ADAPTACIÓN</w:t>
      </w:r>
      <w:r w:rsidRPr="00BF4A75">
        <w:rPr>
          <w:rFonts w:ascii="Times New Roman"/>
          <w:color w:val="000000"/>
          <w:spacing w:val="10"/>
          <w:sz w:val="24"/>
          <w:lang w:val="es-CO"/>
          <w:rPrChange w:id="1273" w:author="MARTHA  CERVANTES DIAZ" w:date="2023-01-02T08:54:00Z">
            <w:rPr>
              <w:rFonts w:ascii="Times New Roman"/>
              <w:color w:val="000000"/>
              <w:spacing w:val="10"/>
              <w:sz w:val="24"/>
            </w:rPr>
          </w:rPrChange>
        </w:rPr>
        <w:t xml:space="preserve"> </w:t>
      </w:r>
      <w:r w:rsidRPr="00BF4A75">
        <w:rPr>
          <w:rFonts w:ascii="JKVKLP+A030-Bol" w:hAnsi="JKVKLP+A030-Bol" w:cs="JKVKLP+A030-Bol"/>
          <w:color w:val="000000"/>
          <w:spacing w:val="-3"/>
          <w:sz w:val="24"/>
          <w:lang w:val="es-CO"/>
          <w:rPrChange w:id="1274" w:author="MARTHA  CERVANTES DIAZ" w:date="2023-01-02T08:54:00Z">
            <w:rPr>
              <w:rFonts w:ascii="JKVKLP+A030-Bol" w:hAnsi="JKVKLP+A030-Bol" w:cs="JKVKLP+A030-Bol"/>
              <w:color w:val="000000"/>
              <w:spacing w:val="-3"/>
              <w:sz w:val="24"/>
            </w:rPr>
          </w:rPrChange>
        </w:rPr>
        <w:t>AUTONÓMICA</w:t>
      </w:r>
      <w:r w:rsidRPr="00BF4A75">
        <w:rPr>
          <w:rFonts w:ascii="Times New Roman"/>
          <w:color w:val="000000"/>
          <w:spacing w:val="8"/>
          <w:sz w:val="24"/>
          <w:lang w:val="es-CO"/>
          <w:rPrChange w:id="1275" w:author="MARTHA  CERVANTES DIAZ" w:date="2023-01-02T08:54:00Z">
            <w:rPr>
              <w:rFonts w:ascii="Times New Roman"/>
              <w:color w:val="000000"/>
              <w:spacing w:val="8"/>
              <w:sz w:val="24"/>
            </w:rPr>
          </w:rPrChange>
        </w:rPr>
        <w:t xml:space="preserve"> </w:t>
      </w:r>
      <w:r w:rsidRPr="00BF4A75">
        <w:rPr>
          <w:rFonts w:ascii="JKVKLP+A030-Bol"/>
          <w:color w:val="000000"/>
          <w:spacing w:val="-1"/>
          <w:sz w:val="24"/>
          <w:lang w:val="es-CO"/>
          <w:rPrChange w:id="1276"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1277"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1278" w:author="MARTHA  CERVANTES DIAZ" w:date="2023-01-02T08:54:00Z">
            <w:rPr>
              <w:rFonts w:ascii="JKVKLP+A030-Bol"/>
              <w:color w:val="000000"/>
              <w:spacing w:val="-1"/>
              <w:sz w:val="24"/>
            </w:rPr>
          </w:rPrChange>
        </w:rPr>
        <w:t>ARQUITECTURA</w:t>
      </w:r>
      <w:r w:rsidRPr="00BF4A75">
        <w:rPr>
          <w:rFonts w:ascii="Times New Roman"/>
          <w:color w:val="000000"/>
          <w:spacing w:val="6"/>
          <w:sz w:val="24"/>
          <w:lang w:val="es-CO"/>
          <w:rPrChange w:id="1279" w:author="MARTHA  CERVANTES DIAZ" w:date="2023-01-02T08:54:00Z">
            <w:rPr>
              <w:rFonts w:ascii="Times New Roman"/>
              <w:color w:val="000000"/>
              <w:spacing w:val="6"/>
              <w:sz w:val="24"/>
            </w:rPr>
          </w:rPrChange>
        </w:rPr>
        <w:t xml:space="preserve"> </w:t>
      </w:r>
      <w:r w:rsidRPr="00BF4A75">
        <w:rPr>
          <w:rFonts w:ascii="JKVKLP+A030-Bol"/>
          <w:color w:val="000000"/>
          <w:spacing w:val="-2"/>
          <w:sz w:val="24"/>
          <w:lang w:val="es-CO"/>
          <w:rPrChange w:id="1280" w:author="MARTHA  CERVANTES DIAZ" w:date="2023-01-02T08:54:00Z">
            <w:rPr>
              <w:rFonts w:ascii="JKVKLP+A030-Bol"/>
              <w:color w:val="000000"/>
              <w:spacing w:val="-2"/>
              <w:sz w:val="24"/>
            </w:rPr>
          </w:rPrChange>
        </w:rPr>
        <w:t>SOFTWARE</w:t>
      </w:r>
    </w:p>
    <w:p w14:paraId="265295C8" w14:textId="77777777" w:rsidR="001D4206" w:rsidRPr="00BF4A75" w:rsidRDefault="00000000">
      <w:pPr>
        <w:framePr w:w="9404" w:wrap="auto" w:hAnchor="text" w:x="1571" w:y="1456"/>
        <w:widowControl w:val="0"/>
        <w:autoSpaceDE w:val="0"/>
        <w:autoSpaceDN w:val="0"/>
        <w:spacing w:before="11" w:after="0" w:line="278" w:lineRule="exact"/>
        <w:ind w:left="1935"/>
        <w:jc w:val="left"/>
        <w:rPr>
          <w:rFonts w:ascii="Times New Roman"/>
          <w:color w:val="000000"/>
          <w:sz w:val="24"/>
          <w:lang w:val="es-CO"/>
          <w:rPrChange w:id="1281" w:author="MARTHA  CERVANTES DIAZ" w:date="2023-01-02T08:54:00Z">
            <w:rPr>
              <w:rFonts w:ascii="Times New Roman"/>
              <w:color w:val="000000"/>
              <w:sz w:val="24"/>
            </w:rPr>
          </w:rPrChange>
        </w:rPr>
      </w:pPr>
      <w:r w:rsidRPr="00BF4A75">
        <w:rPr>
          <w:rFonts w:ascii="JKVKLP+A030-Bol"/>
          <w:color w:val="000000"/>
          <w:spacing w:val="-6"/>
          <w:sz w:val="24"/>
          <w:lang w:val="es-CO"/>
          <w:rPrChange w:id="1282" w:author="MARTHA  CERVANTES DIAZ" w:date="2023-01-02T08:54:00Z">
            <w:rPr>
              <w:rFonts w:ascii="JKVKLP+A030-Bol"/>
              <w:color w:val="000000"/>
              <w:spacing w:val="-6"/>
              <w:sz w:val="24"/>
            </w:rPr>
          </w:rPrChange>
        </w:rPr>
        <w:t>PARA</w:t>
      </w:r>
      <w:r w:rsidRPr="00BF4A75">
        <w:rPr>
          <w:rFonts w:ascii="Times New Roman"/>
          <w:color w:val="000000"/>
          <w:spacing w:val="11"/>
          <w:sz w:val="24"/>
          <w:lang w:val="es-CO"/>
          <w:rPrChange w:id="1283" w:author="MARTHA  CERVANTES DIAZ" w:date="2023-01-02T08:54:00Z">
            <w:rPr>
              <w:rFonts w:ascii="Times New Roman"/>
              <w:color w:val="000000"/>
              <w:spacing w:val="11"/>
              <w:sz w:val="24"/>
            </w:rPr>
          </w:rPrChange>
        </w:rPr>
        <w:t xml:space="preserve"> </w:t>
      </w:r>
      <w:r w:rsidRPr="00BF4A75">
        <w:rPr>
          <w:rFonts w:ascii="JKVKLP+A030-Bol"/>
          <w:color w:val="000000"/>
          <w:spacing w:val="2"/>
          <w:sz w:val="24"/>
          <w:lang w:val="es-CO"/>
          <w:rPrChange w:id="1284" w:author="MARTHA  CERVANTES DIAZ" w:date="2023-01-02T08:54:00Z">
            <w:rPr>
              <w:rFonts w:ascii="JKVKLP+A030-Bol"/>
              <w:color w:val="000000"/>
              <w:spacing w:val="2"/>
              <w:sz w:val="24"/>
            </w:rPr>
          </w:rPrChange>
        </w:rPr>
        <w:t>LA</w:t>
      </w:r>
      <w:r w:rsidRPr="00BF4A75">
        <w:rPr>
          <w:rFonts w:ascii="Times New Roman"/>
          <w:color w:val="000000"/>
          <w:spacing w:val="4"/>
          <w:sz w:val="24"/>
          <w:lang w:val="es-CO"/>
          <w:rPrChange w:id="1285" w:author="MARTHA  CERVANTES DIAZ" w:date="2023-01-02T08:54:00Z">
            <w:rPr>
              <w:rFonts w:ascii="Times New Roman"/>
              <w:color w:val="000000"/>
              <w:spacing w:val="4"/>
              <w:sz w:val="24"/>
            </w:rPr>
          </w:rPrChange>
        </w:rPr>
        <w:t xml:space="preserve"> </w:t>
      </w:r>
      <w:r w:rsidRPr="00BF4A75">
        <w:rPr>
          <w:rFonts w:ascii="JKVKLP+A030-Bol"/>
          <w:color w:val="000000"/>
          <w:spacing w:val="-5"/>
          <w:sz w:val="24"/>
          <w:lang w:val="es-CO"/>
          <w:rPrChange w:id="1286" w:author="MARTHA  CERVANTES DIAZ" w:date="2023-01-02T08:54:00Z">
            <w:rPr>
              <w:rFonts w:ascii="JKVKLP+A030-Bol"/>
              <w:color w:val="000000"/>
              <w:spacing w:val="-5"/>
              <w:sz w:val="24"/>
            </w:rPr>
          </w:rPrChange>
        </w:rPr>
        <w:t>PLATAFORMA</w:t>
      </w:r>
      <w:r w:rsidRPr="00BF4A75">
        <w:rPr>
          <w:rFonts w:ascii="Times New Roman"/>
          <w:color w:val="000000"/>
          <w:spacing w:val="11"/>
          <w:sz w:val="24"/>
          <w:lang w:val="es-CO"/>
          <w:rPrChange w:id="1287" w:author="MARTHA  CERVANTES DIAZ" w:date="2023-01-02T08:54:00Z">
            <w:rPr>
              <w:rFonts w:ascii="Times New Roman"/>
              <w:color w:val="000000"/>
              <w:spacing w:val="11"/>
              <w:sz w:val="24"/>
            </w:rPr>
          </w:rPrChange>
        </w:rPr>
        <w:t xml:space="preserve"> </w:t>
      </w:r>
      <w:r w:rsidRPr="00BF4A75">
        <w:rPr>
          <w:rFonts w:ascii="JKVKLP+A030-Bol"/>
          <w:color w:val="000000"/>
          <w:spacing w:val="-1"/>
          <w:sz w:val="24"/>
          <w:lang w:val="es-CO"/>
          <w:rPrChange w:id="1288" w:author="MARTHA  CERVANTES DIAZ" w:date="2023-01-02T08:54:00Z">
            <w:rPr>
              <w:rFonts w:ascii="JKVKLP+A030-Bol"/>
              <w:color w:val="000000"/>
              <w:spacing w:val="-1"/>
              <w:sz w:val="24"/>
            </w:rPr>
          </w:rPrChange>
        </w:rPr>
        <w:t>SMART</w:t>
      </w:r>
      <w:r w:rsidRPr="00BF4A75">
        <w:rPr>
          <w:rFonts w:ascii="Times New Roman"/>
          <w:color w:val="000000"/>
          <w:spacing w:val="7"/>
          <w:sz w:val="24"/>
          <w:lang w:val="es-CO"/>
          <w:rPrChange w:id="1289" w:author="MARTHA  CERVANTES DIAZ" w:date="2023-01-02T08:54:00Z">
            <w:rPr>
              <w:rFonts w:ascii="Times New Roman"/>
              <w:color w:val="000000"/>
              <w:spacing w:val="7"/>
              <w:sz w:val="24"/>
            </w:rPr>
          </w:rPrChange>
        </w:rPr>
        <w:t xml:space="preserve"> </w:t>
      </w:r>
      <w:r w:rsidRPr="00BF4A75">
        <w:rPr>
          <w:rFonts w:ascii="JKVKLP+A030-Bol"/>
          <w:color w:val="000000"/>
          <w:spacing w:val="-2"/>
          <w:sz w:val="24"/>
          <w:lang w:val="es-CO"/>
          <w:rPrChange w:id="1290" w:author="MARTHA  CERVANTES DIAZ" w:date="2023-01-02T08:54:00Z">
            <w:rPr>
              <w:rFonts w:ascii="JKVKLP+A030-Bol"/>
              <w:color w:val="000000"/>
              <w:spacing w:val="-2"/>
              <w:sz w:val="24"/>
            </w:rPr>
          </w:rPrChange>
        </w:rPr>
        <w:t>CAMPUS</w:t>
      </w:r>
      <w:r w:rsidRPr="00BF4A75">
        <w:rPr>
          <w:rFonts w:ascii="Times New Roman"/>
          <w:color w:val="000000"/>
          <w:spacing w:val="8"/>
          <w:sz w:val="24"/>
          <w:lang w:val="es-CO"/>
          <w:rPrChange w:id="1291" w:author="MARTHA  CERVANTES DIAZ" w:date="2023-01-02T08:54:00Z">
            <w:rPr>
              <w:rFonts w:ascii="Times New Roman"/>
              <w:color w:val="000000"/>
              <w:spacing w:val="8"/>
              <w:sz w:val="24"/>
            </w:rPr>
          </w:rPrChange>
        </w:rPr>
        <w:t xml:space="preserve"> </w:t>
      </w:r>
      <w:r w:rsidRPr="00BF4A75">
        <w:rPr>
          <w:rFonts w:ascii="JKVKLP+A030-Bol"/>
          <w:color w:val="000000"/>
          <w:sz w:val="24"/>
          <w:lang w:val="es-CO"/>
          <w:rPrChange w:id="1292" w:author="MARTHA  CERVANTES DIAZ" w:date="2023-01-02T08:54:00Z">
            <w:rPr>
              <w:rFonts w:ascii="JKVKLP+A030-Bol"/>
              <w:color w:val="000000"/>
              <w:sz w:val="24"/>
            </w:rPr>
          </w:rPrChange>
        </w:rPr>
        <w:t>UIS</w:t>
      </w:r>
    </w:p>
    <w:p w14:paraId="4948E3FC" w14:textId="77777777" w:rsidR="001D4206" w:rsidRPr="00BF4A75" w:rsidRDefault="00000000">
      <w:pPr>
        <w:framePr w:w="373" w:wrap="auto" w:hAnchor="text" w:x="1440" w:y="2633"/>
        <w:widowControl w:val="0"/>
        <w:autoSpaceDE w:val="0"/>
        <w:autoSpaceDN w:val="0"/>
        <w:spacing w:before="0" w:after="0" w:line="278" w:lineRule="exact"/>
        <w:jc w:val="left"/>
        <w:rPr>
          <w:rFonts w:ascii="Times New Roman"/>
          <w:color w:val="000000"/>
          <w:sz w:val="24"/>
          <w:lang w:val="es-CO"/>
          <w:rPrChange w:id="1293" w:author="MARTHA  CERVANTES DIAZ" w:date="2023-01-02T08:54:00Z">
            <w:rPr>
              <w:rFonts w:ascii="Times New Roman"/>
              <w:color w:val="000000"/>
              <w:sz w:val="24"/>
            </w:rPr>
          </w:rPrChange>
        </w:rPr>
      </w:pPr>
      <w:r w:rsidRPr="00BF4A75">
        <w:rPr>
          <w:rFonts w:ascii="JKVKLP+A030-Bol"/>
          <w:color w:val="000000"/>
          <w:sz w:val="24"/>
          <w:lang w:val="es-CO"/>
          <w:rPrChange w:id="1294" w:author="MARTHA  CERVANTES DIAZ" w:date="2023-01-02T08:54:00Z">
            <w:rPr>
              <w:rFonts w:ascii="JKVKLP+A030-Bol"/>
              <w:color w:val="000000"/>
              <w:sz w:val="24"/>
            </w:rPr>
          </w:rPrChange>
        </w:rPr>
        <w:t>1</w:t>
      </w:r>
    </w:p>
    <w:p w14:paraId="0C5F1B95" w14:textId="77777777" w:rsidR="001D4206" w:rsidRPr="00BF4A75" w:rsidRDefault="00000000">
      <w:pPr>
        <w:framePr w:w="2100" w:wrap="auto" w:hAnchor="text" w:x="1812" w:y="2633"/>
        <w:widowControl w:val="0"/>
        <w:autoSpaceDE w:val="0"/>
        <w:autoSpaceDN w:val="0"/>
        <w:spacing w:before="0" w:after="0" w:line="278" w:lineRule="exact"/>
        <w:jc w:val="left"/>
        <w:rPr>
          <w:rFonts w:ascii="Times New Roman"/>
          <w:color w:val="000000"/>
          <w:sz w:val="24"/>
          <w:lang w:val="es-CO"/>
          <w:rPrChange w:id="1295" w:author="MARTHA  CERVANTES DIAZ" w:date="2023-01-02T08:54:00Z">
            <w:rPr>
              <w:rFonts w:ascii="Times New Roman"/>
              <w:color w:val="000000"/>
              <w:sz w:val="24"/>
            </w:rPr>
          </w:rPrChange>
        </w:rPr>
      </w:pPr>
      <w:r w:rsidRPr="00BF4A75">
        <w:rPr>
          <w:rFonts w:ascii="JKVKLP+A030-Bol" w:hAnsi="JKVKLP+A030-Bol" w:cs="JKVKLP+A030-Bol"/>
          <w:color w:val="000000"/>
          <w:spacing w:val="-1"/>
          <w:sz w:val="24"/>
          <w:lang w:val="es-CO"/>
          <w:rPrChange w:id="1296" w:author="MARTHA  CERVANTES DIAZ" w:date="2023-01-02T08:54:00Z">
            <w:rPr>
              <w:rFonts w:ascii="JKVKLP+A030-Bol" w:hAnsi="JKVKLP+A030-Bol" w:cs="JKVKLP+A030-Bol"/>
              <w:color w:val="000000"/>
              <w:spacing w:val="-1"/>
              <w:sz w:val="24"/>
            </w:rPr>
          </w:rPrChange>
        </w:rPr>
        <w:t>INTRODUCCIÓN</w:t>
      </w:r>
    </w:p>
    <w:p w14:paraId="37B1DF39" w14:textId="77777777" w:rsidR="001D4206" w:rsidRPr="00BF4A75" w:rsidRDefault="00000000">
      <w:pPr>
        <w:framePr w:w="9558" w:wrap="auto" w:hAnchor="text" w:x="1440" w:y="3397"/>
        <w:widowControl w:val="0"/>
        <w:autoSpaceDE w:val="0"/>
        <w:autoSpaceDN w:val="0"/>
        <w:spacing w:before="0" w:after="0" w:line="275" w:lineRule="exact"/>
        <w:jc w:val="left"/>
        <w:rPr>
          <w:rFonts w:ascii="Times New Roman"/>
          <w:color w:val="000000"/>
          <w:sz w:val="24"/>
          <w:lang w:val="es-CO"/>
          <w:rPrChange w:id="1297" w:author="MARTHA  CERVANTES DIAZ" w:date="2023-01-02T08:54:00Z">
            <w:rPr>
              <w:rFonts w:ascii="Times New Roman"/>
              <w:color w:val="000000"/>
              <w:sz w:val="24"/>
            </w:rPr>
          </w:rPrChange>
        </w:rPr>
      </w:pPr>
      <w:r w:rsidRPr="00BF4A75">
        <w:rPr>
          <w:rFonts w:ascii="UHJQMA+A030-Reg"/>
          <w:color w:val="000000"/>
          <w:spacing w:val="-1"/>
          <w:sz w:val="24"/>
          <w:lang w:val="es-CO"/>
          <w:rPrChange w:id="1298" w:author="MARTHA  CERVANTES DIAZ" w:date="2023-01-02T08:54:00Z">
            <w:rPr>
              <w:rFonts w:ascii="UHJQMA+A030-Reg"/>
              <w:color w:val="000000"/>
              <w:spacing w:val="-1"/>
              <w:sz w:val="24"/>
            </w:rPr>
          </w:rPrChange>
        </w:rPr>
        <w:t>Dentro</w:t>
      </w:r>
      <w:r w:rsidRPr="00BF4A75">
        <w:rPr>
          <w:rFonts w:ascii="Times New Roman"/>
          <w:color w:val="000000"/>
          <w:spacing w:val="7"/>
          <w:sz w:val="24"/>
          <w:lang w:val="es-CO"/>
          <w:rPrChange w:id="129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00" w:author="MARTHA  CERVANTES DIAZ" w:date="2023-01-02T08:54:00Z">
            <w:rPr>
              <w:rFonts w:ascii="UHJQMA+A030-Reg"/>
              <w:color w:val="000000"/>
              <w:sz w:val="24"/>
            </w:rPr>
          </w:rPrChange>
        </w:rPr>
        <w:t>de</w:t>
      </w:r>
      <w:r w:rsidRPr="00BF4A75">
        <w:rPr>
          <w:rFonts w:ascii="Times New Roman"/>
          <w:color w:val="000000"/>
          <w:spacing w:val="6"/>
          <w:sz w:val="24"/>
          <w:lang w:val="es-CO"/>
          <w:rPrChange w:id="130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02" w:author="MARTHA  CERVANTES DIAZ" w:date="2023-01-02T08:54:00Z">
            <w:rPr>
              <w:rFonts w:ascii="UHJQMA+A030-Reg"/>
              <w:color w:val="000000"/>
              <w:sz w:val="24"/>
            </w:rPr>
          </w:rPrChange>
        </w:rPr>
        <w:t>la</w:t>
      </w:r>
      <w:r w:rsidRPr="00BF4A75">
        <w:rPr>
          <w:rFonts w:ascii="Times New Roman"/>
          <w:color w:val="000000"/>
          <w:spacing w:val="6"/>
          <w:sz w:val="24"/>
          <w:lang w:val="es-CO"/>
          <w:rPrChange w:id="1303"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304" w:author="MARTHA  CERVANTES DIAZ" w:date="2023-01-02T08:54:00Z">
            <w:rPr>
              <w:rFonts w:ascii="UHJQMA+A030-Reg" w:hAnsi="UHJQMA+A030-Reg" w:cs="UHJQMA+A030-Reg"/>
              <w:color w:val="000000"/>
              <w:sz w:val="24"/>
            </w:rPr>
          </w:rPrChange>
        </w:rPr>
        <w:t>computación</w:t>
      </w:r>
      <w:r w:rsidRPr="00BF4A75">
        <w:rPr>
          <w:rFonts w:ascii="Times New Roman"/>
          <w:color w:val="000000"/>
          <w:spacing w:val="6"/>
          <w:sz w:val="24"/>
          <w:lang w:val="es-CO"/>
          <w:rPrChange w:id="130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06" w:author="MARTHA  CERVANTES DIAZ" w:date="2023-01-02T08:54:00Z">
            <w:rPr>
              <w:rFonts w:ascii="UHJQMA+A030-Reg"/>
              <w:color w:val="000000"/>
              <w:sz w:val="24"/>
            </w:rPr>
          </w:rPrChange>
        </w:rPr>
        <w:t>distribuida,</w:t>
      </w:r>
      <w:r w:rsidRPr="00BF4A75">
        <w:rPr>
          <w:rFonts w:ascii="Times New Roman"/>
          <w:color w:val="000000"/>
          <w:spacing w:val="7"/>
          <w:sz w:val="24"/>
          <w:lang w:val="es-CO"/>
          <w:rPrChange w:id="130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08" w:author="MARTHA  CERVANTES DIAZ" w:date="2023-01-02T08:54:00Z">
            <w:rPr>
              <w:rFonts w:ascii="UHJQMA+A030-Reg"/>
              <w:color w:val="000000"/>
              <w:sz w:val="24"/>
            </w:rPr>
          </w:rPrChange>
        </w:rPr>
        <w:t>una</w:t>
      </w:r>
      <w:r w:rsidRPr="00BF4A75">
        <w:rPr>
          <w:rFonts w:ascii="Times New Roman"/>
          <w:color w:val="000000"/>
          <w:spacing w:val="6"/>
          <w:sz w:val="24"/>
          <w:lang w:val="es-CO"/>
          <w:rPrChange w:id="130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10" w:author="MARTHA  CERVANTES DIAZ" w:date="2023-01-02T08:54:00Z">
            <w:rPr>
              <w:rFonts w:ascii="UHJQMA+A030-Reg"/>
              <w:color w:val="000000"/>
              <w:sz w:val="24"/>
            </w:rPr>
          </w:rPrChange>
        </w:rPr>
        <w:t>de</w:t>
      </w:r>
      <w:r w:rsidRPr="00BF4A75">
        <w:rPr>
          <w:rFonts w:ascii="Times New Roman"/>
          <w:color w:val="000000"/>
          <w:spacing w:val="6"/>
          <w:sz w:val="24"/>
          <w:lang w:val="es-CO"/>
          <w:rPrChange w:id="131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12" w:author="MARTHA  CERVANTES DIAZ" w:date="2023-01-02T08:54:00Z">
            <w:rPr>
              <w:rFonts w:ascii="UHJQMA+A030-Reg"/>
              <w:color w:val="000000"/>
              <w:sz w:val="24"/>
            </w:rPr>
          </w:rPrChange>
        </w:rPr>
        <w:t>las</w:t>
      </w:r>
      <w:r w:rsidRPr="00BF4A75">
        <w:rPr>
          <w:rFonts w:ascii="Times New Roman"/>
          <w:color w:val="000000"/>
          <w:spacing w:val="6"/>
          <w:sz w:val="24"/>
          <w:lang w:val="es-CO"/>
          <w:rPrChange w:id="131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314" w:author="MARTHA  CERVANTES DIAZ" w:date="2023-01-02T08:54:00Z">
            <w:rPr>
              <w:rFonts w:ascii="UHJQMA+A030-Reg"/>
              <w:color w:val="000000"/>
              <w:spacing w:val="-1"/>
              <w:sz w:val="24"/>
            </w:rPr>
          </w:rPrChange>
        </w:rPr>
        <w:t>tendencias</w:t>
      </w:r>
      <w:r w:rsidRPr="00BF4A75">
        <w:rPr>
          <w:rFonts w:ascii="Times New Roman"/>
          <w:color w:val="000000"/>
          <w:spacing w:val="7"/>
          <w:sz w:val="24"/>
          <w:lang w:val="es-CO"/>
          <w:rPrChange w:id="131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316" w:author="MARTHA  CERVANTES DIAZ" w:date="2023-01-02T08:54:00Z">
            <w:rPr>
              <w:rFonts w:ascii="UHJQMA+A030-Reg"/>
              <w:color w:val="000000"/>
              <w:spacing w:val="-1"/>
              <w:sz w:val="24"/>
            </w:rPr>
          </w:rPrChange>
        </w:rPr>
        <w:t>recientes</w:t>
      </w:r>
      <w:r w:rsidRPr="00BF4A75">
        <w:rPr>
          <w:rFonts w:ascii="Times New Roman"/>
          <w:color w:val="000000"/>
          <w:spacing w:val="7"/>
          <w:sz w:val="24"/>
          <w:lang w:val="es-CO"/>
          <w:rPrChange w:id="131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318" w:author="MARTHA  CERVANTES DIAZ" w:date="2023-01-02T08:54:00Z">
            <w:rPr>
              <w:rFonts w:ascii="UHJQMA+A030-Reg"/>
              <w:color w:val="000000"/>
              <w:spacing w:val="-1"/>
              <w:sz w:val="24"/>
            </w:rPr>
          </w:rPrChange>
        </w:rPr>
        <w:t>dentro</w:t>
      </w:r>
      <w:r w:rsidRPr="00BF4A75">
        <w:rPr>
          <w:rFonts w:ascii="Times New Roman"/>
          <w:color w:val="000000"/>
          <w:spacing w:val="7"/>
          <w:sz w:val="24"/>
          <w:lang w:val="es-CO"/>
          <w:rPrChange w:id="131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20" w:author="MARTHA  CERVANTES DIAZ" w:date="2023-01-02T08:54:00Z">
            <w:rPr>
              <w:rFonts w:ascii="UHJQMA+A030-Reg"/>
              <w:color w:val="000000"/>
              <w:sz w:val="24"/>
            </w:rPr>
          </w:rPrChange>
        </w:rPr>
        <w:t>de</w:t>
      </w:r>
      <w:r w:rsidRPr="00BF4A75">
        <w:rPr>
          <w:rFonts w:ascii="Times New Roman"/>
          <w:color w:val="000000"/>
          <w:spacing w:val="6"/>
          <w:sz w:val="24"/>
          <w:lang w:val="es-CO"/>
          <w:rPrChange w:id="132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22" w:author="MARTHA  CERVANTES DIAZ" w:date="2023-01-02T08:54:00Z">
            <w:rPr>
              <w:rFonts w:ascii="UHJQMA+A030-Reg"/>
              <w:color w:val="000000"/>
              <w:sz w:val="24"/>
            </w:rPr>
          </w:rPrChange>
        </w:rPr>
        <w:t>la</w:t>
      </w:r>
    </w:p>
    <w:p w14:paraId="3DCD5B1C" w14:textId="77777777" w:rsidR="001D4206" w:rsidRPr="00BF4A75" w:rsidRDefault="00000000">
      <w:pPr>
        <w:framePr w:w="9558" w:wrap="auto" w:hAnchor="text" w:x="1440" w:y="3397"/>
        <w:widowControl w:val="0"/>
        <w:autoSpaceDE w:val="0"/>
        <w:autoSpaceDN w:val="0"/>
        <w:spacing w:before="13" w:after="0" w:line="275" w:lineRule="exact"/>
        <w:jc w:val="left"/>
        <w:rPr>
          <w:rFonts w:ascii="Times New Roman"/>
          <w:color w:val="000000"/>
          <w:sz w:val="24"/>
          <w:lang w:val="es-CO"/>
          <w:rPrChange w:id="1323" w:author="MARTHA  CERVANTES DIAZ" w:date="2023-01-02T08:54:00Z">
            <w:rPr>
              <w:rFonts w:ascii="Times New Roman"/>
              <w:color w:val="000000"/>
              <w:sz w:val="24"/>
            </w:rPr>
          </w:rPrChange>
        </w:rPr>
      </w:pPr>
      <w:r w:rsidRPr="00BF4A75">
        <w:rPr>
          <w:rFonts w:ascii="UHJQMA+A030-Reg"/>
          <w:color w:val="000000"/>
          <w:sz w:val="24"/>
          <w:lang w:val="es-CO"/>
          <w:rPrChange w:id="1324" w:author="MARTHA  CERVANTES DIAZ" w:date="2023-01-02T08:54:00Z">
            <w:rPr>
              <w:rFonts w:ascii="UHJQMA+A030-Reg"/>
              <w:color w:val="000000"/>
              <w:sz w:val="24"/>
            </w:rPr>
          </w:rPrChange>
        </w:rPr>
        <w:t>industria,</w:t>
      </w:r>
      <w:r w:rsidRPr="00BF4A75">
        <w:rPr>
          <w:rFonts w:ascii="Times New Roman"/>
          <w:color w:val="000000"/>
          <w:spacing w:val="7"/>
          <w:sz w:val="24"/>
          <w:lang w:val="es-CO"/>
          <w:rPrChange w:id="132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26" w:author="MARTHA  CERVANTES DIAZ" w:date="2023-01-02T08:54:00Z">
            <w:rPr>
              <w:rFonts w:ascii="UHJQMA+A030-Reg"/>
              <w:color w:val="000000"/>
              <w:sz w:val="24"/>
            </w:rPr>
          </w:rPrChange>
        </w:rPr>
        <w:t>es</w:t>
      </w:r>
      <w:r w:rsidRPr="00BF4A75">
        <w:rPr>
          <w:rFonts w:ascii="Times New Roman"/>
          <w:color w:val="000000"/>
          <w:spacing w:val="7"/>
          <w:sz w:val="24"/>
          <w:lang w:val="es-CO"/>
          <w:rPrChange w:id="132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28" w:author="MARTHA  CERVANTES DIAZ" w:date="2023-01-02T08:54:00Z">
            <w:rPr>
              <w:rFonts w:ascii="UHJQMA+A030-Reg"/>
              <w:color w:val="000000"/>
              <w:sz w:val="24"/>
            </w:rPr>
          </w:rPrChange>
        </w:rPr>
        <w:t>la</w:t>
      </w:r>
      <w:r w:rsidRPr="00BF4A75">
        <w:rPr>
          <w:rFonts w:ascii="Times New Roman"/>
          <w:color w:val="000000"/>
          <w:spacing w:val="6"/>
          <w:sz w:val="24"/>
          <w:lang w:val="es-CO"/>
          <w:rPrChange w:id="1329"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330" w:author="MARTHA  CERVANTES DIAZ" w:date="2023-01-02T08:54:00Z">
            <w:rPr>
              <w:rFonts w:ascii="UHJQMA+A030-Reg" w:hAnsi="UHJQMA+A030-Reg" w:cs="UHJQMA+A030-Reg"/>
              <w:color w:val="000000"/>
              <w:sz w:val="24"/>
            </w:rPr>
          </w:rPrChange>
        </w:rPr>
        <w:t>búsqueda</w:t>
      </w:r>
      <w:r w:rsidRPr="00BF4A75">
        <w:rPr>
          <w:rFonts w:ascii="Times New Roman"/>
          <w:color w:val="000000"/>
          <w:spacing w:val="6"/>
          <w:sz w:val="24"/>
          <w:lang w:val="es-CO"/>
          <w:rPrChange w:id="133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32" w:author="MARTHA  CERVANTES DIAZ" w:date="2023-01-02T08:54:00Z">
            <w:rPr>
              <w:rFonts w:ascii="UHJQMA+A030-Reg"/>
              <w:color w:val="000000"/>
              <w:sz w:val="24"/>
            </w:rPr>
          </w:rPrChange>
        </w:rPr>
        <w:t>de</w:t>
      </w:r>
      <w:r w:rsidRPr="00BF4A75">
        <w:rPr>
          <w:rFonts w:ascii="Times New Roman"/>
          <w:color w:val="000000"/>
          <w:spacing w:val="6"/>
          <w:sz w:val="24"/>
          <w:lang w:val="es-CO"/>
          <w:rPrChange w:id="133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334" w:author="MARTHA  CERVANTES DIAZ" w:date="2023-01-02T08:54:00Z">
            <w:rPr>
              <w:rFonts w:ascii="UHJQMA+A030-Reg"/>
              <w:color w:val="000000"/>
              <w:spacing w:val="-1"/>
              <w:sz w:val="24"/>
            </w:rPr>
          </w:rPrChange>
        </w:rPr>
        <w:t>maneras</w:t>
      </w:r>
      <w:r w:rsidRPr="00BF4A75">
        <w:rPr>
          <w:rFonts w:ascii="Times New Roman"/>
          <w:color w:val="000000"/>
          <w:spacing w:val="7"/>
          <w:sz w:val="24"/>
          <w:lang w:val="es-CO"/>
          <w:rPrChange w:id="133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36" w:author="MARTHA  CERVANTES DIAZ" w:date="2023-01-02T08:54:00Z">
            <w:rPr>
              <w:rFonts w:ascii="UHJQMA+A030-Reg"/>
              <w:color w:val="000000"/>
              <w:sz w:val="24"/>
            </w:rPr>
          </w:rPrChange>
        </w:rPr>
        <w:t>de</w:t>
      </w:r>
      <w:r w:rsidRPr="00BF4A75">
        <w:rPr>
          <w:rFonts w:ascii="Times New Roman"/>
          <w:color w:val="000000"/>
          <w:spacing w:val="6"/>
          <w:sz w:val="24"/>
          <w:lang w:val="es-CO"/>
          <w:rPrChange w:id="1337"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338" w:author="MARTHA  CERVANTES DIAZ" w:date="2023-01-02T08:54:00Z">
            <w:rPr>
              <w:rFonts w:ascii="UHJQMA+A030-Reg"/>
              <w:color w:val="000000"/>
              <w:spacing w:val="-1"/>
              <w:sz w:val="24"/>
            </w:rPr>
          </w:rPrChange>
        </w:rPr>
        <w:t>reducir</w:t>
      </w:r>
      <w:r w:rsidRPr="00BF4A75">
        <w:rPr>
          <w:rFonts w:ascii="Times New Roman"/>
          <w:color w:val="000000"/>
          <w:spacing w:val="7"/>
          <w:sz w:val="24"/>
          <w:lang w:val="es-CO"/>
          <w:rPrChange w:id="133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40" w:author="MARTHA  CERVANTES DIAZ" w:date="2023-01-02T08:54:00Z">
            <w:rPr>
              <w:rFonts w:ascii="UHJQMA+A030-Reg"/>
              <w:color w:val="000000"/>
              <w:sz w:val="24"/>
            </w:rPr>
          </w:rPrChange>
        </w:rPr>
        <w:t>la</w:t>
      </w:r>
      <w:r w:rsidRPr="00BF4A75">
        <w:rPr>
          <w:rFonts w:ascii="Times New Roman"/>
          <w:color w:val="000000"/>
          <w:spacing w:val="6"/>
          <w:sz w:val="24"/>
          <w:lang w:val="es-CO"/>
          <w:rPrChange w:id="134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42" w:author="MARTHA  CERVANTES DIAZ" w:date="2023-01-02T08:54:00Z">
            <w:rPr>
              <w:rFonts w:ascii="UHJQMA+A030-Reg"/>
              <w:color w:val="000000"/>
              <w:sz w:val="24"/>
            </w:rPr>
          </w:rPrChange>
        </w:rPr>
        <w:t>complejidad</w:t>
      </w:r>
      <w:r w:rsidRPr="00BF4A75">
        <w:rPr>
          <w:rFonts w:ascii="Times New Roman"/>
          <w:color w:val="000000"/>
          <w:spacing w:val="6"/>
          <w:sz w:val="24"/>
          <w:lang w:val="es-CO"/>
          <w:rPrChange w:id="134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44" w:author="MARTHA  CERVANTES DIAZ" w:date="2023-01-02T08:54:00Z">
            <w:rPr>
              <w:rFonts w:ascii="UHJQMA+A030-Reg"/>
              <w:color w:val="000000"/>
              <w:sz w:val="24"/>
            </w:rPr>
          </w:rPrChange>
        </w:rPr>
        <w:t>de</w:t>
      </w:r>
      <w:r w:rsidRPr="00BF4A75">
        <w:rPr>
          <w:rFonts w:ascii="Times New Roman"/>
          <w:color w:val="000000"/>
          <w:spacing w:val="6"/>
          <w:sz w:val="24"/>
          <w:lang w:val="es-CO"/>
          <w:rPrChange w:id="134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346" w:author="MARTHA  CERVANTES DIAZ" w:date="2023-01-02T08:54:00Z">
            <w:rPr>
              <w:rFonts w:ascii="UHJQMA+A030-Reg"/>
              <w:color w:val="000000"/>
              <w:spacing w:val="-1"/>
              <w:sz w:val="24"/>
            </w:rPr>
          </w:rPrChange>
        </w:rPr>
        <w:t>administrar</w:t>
      </w:r>
      <w:r w:rsidRPr="00BF4A75">
        <w:rPr>
          <w:rFonts w:ascii="Times New Roman"/>
          <w:color w:val="000000"/>
          <w:spacing w:val="7"/>
          <w:sz w:val="24"/>
          <w:lang w:val="es-CO"/>
          <w:rPrChange w:id="134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48" w:author="MARTHA  CERVANTES DIAZ" w:date="2023-01-02T08:54:00Z">
            <w:rPr>
              <w:rFonts w:ascii="UHJQMA+A030-Reg"/>
              <w:color w:val="000000"/>
              <w:sz w:val="24"/>
            </w:rPr>
          </w:rPrChange>
        </w:rPr>
        <w:t>los</w:t>
      </w:r>
    </w:p>
    <w:p w14:paraId="0A2D0D01" w14:textId="77777777" w:rsidR="001D4206" w:rsidRPr="00BF4A75" w:rsidRDefault="00000000">
      <w:pPr>
        <w:framePr w:w="9558" w:wrap="auto" w:hAnchor="text" w:x="1440" w:y="3397"/>
        <w:widowControl w:val="0"/>
        <w:autoSpaceDE w:val="0"/>
        <w:autoSpaceDN w:val="0"/>
        <w:spacing w:before="13" w:after="0" w:line="275" w:lineRule="exact"/>
        <w:jc w:val="left"/>
        <w:rPr>
          <w:rFonts w:ascii="Times New Roman"/>
          <w:color w:val="000000"/>
          <w:sz w:val="24"/>
          <w:lang w:val="es-CO"/>
          <w:rPrChange w:id="1349" w:author="MARTHA  CERVANTES DIAZ" w:date="2023-01-02T08:54:00Z">
            <w:rPr>
              <w:rFonts w:ascii="Times New Roman"/>
              <w:color w:val="000000"/>
              <w:sz w:val="24"/>
            </w:rPr>
          </w:rPrChange>
        </w:rPr>
      </w:pPr>
      <w:r w:rsidRPr="00BF4A75">
        <w:rPr>
          <w:rFonts w:ascii="UHJQMA+A030-Reg"/>
          <w:color w:val="000000"/>
          <w:spacing w:val="-1"/>
          <w:sz w:val="24"/>
          <w:lang w:val="es-CO"/>
          <w:rPrChange w:id="1350"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135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52" w:author="MARTHA  CERVANTES DIAZ" w:date="2023-01-02T08:54:00Z">
            <w:rPr>
              <w:rFonts w:ascii="UHJQMA+A030-Reg"/>
              <w:color w:val="000000"/>
              <w:sz w:val="24"/>
            </w:rPr>
          </w:rPrChange>
        </w:rPr>
        <w:t>computacionales.</w:t>
      </w:r>
      <w:r w:rsidRPr="00BF4A75">
        <w:rPr>
          <w:rFonts w:ascii="Times New Roman"/>
          <w:color w:val="000000"/>
          <w:spacing w:val="7"/>
          <w:sz w:val="24"/>
          <w:lang w:val="es-CO"/>
          <w:rPrChange w:id="135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54" w:author="MARTHA  CERVANTES DIAZ" w:date="2023-01-02T08:54:00Z">
            <w:rPr>
              <w:rFonts w:ascii="UHJQMA+A030-Reg"/>
              <w:color w:val="000000"/>
              <w:sz w:val="24"/>
            </w:rPr>
          </w:rPrChange>
        </w:rPr>
        <w:t>A</w:t>
      </w:r>
      <w:r w:rsidRPr="00BF4A75">
        <w:rPr>
          <w:rFonts w:ascii="Times New Roman"/>
          <w:color w:val="000000"/>
          <w:spacing w:val="6"/>
          <w:sz w:val="24"/>
          <w:lang w:val="es-CO"/>
          <w:rPrChange w:id="135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56" w:author="MARTHA  CERVANTES DIAZ" w:date="2023-01-02T08:54:00Z">
            <w:rPr>
              <w:rFonts w:ascii="UHJQMA+A030-Reg"/>
              <w:color w:val="000000"/>
              <w:sz w:val="24"/>
            </w:rPr>
          </w:rPrChange>
        </w:rPr>
        <w:t>medida</w:t>
      </w:r>
      <w:r w:rsidRPr="00BF4A75">
        <w:rPr>
          <w:rFonts w:ascii="Times New Roman"/>
          <w:color w:val="000000"/>
          <w:spacing w:val="6"/>
          <w:sz w:val="24"/>
          <w:lang w:val="es-CO"/>
          <w:rPrChange w:id="135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58" w:author="MARTHA  CERVANTES DIAZ" w:date="2023-01-02T08:54:00Z">
            <w:rPr>
              <w:rFonts w:ascii="UHJQMA+A030-Reg"/>
              <w:color w:val="000000"/>
              <w:sz w:val="24"/>
            </w:rPr>
          </w:rPrChange>
        </w:rPr>
        <w:t>que</w:t>
      </w:r>
      <w:r w:rsidRPr="00BF4A75">
        <w:rPr>
          <w:rFonts w:ascii="Times New Roman"/>
          <w:color w:val="000000"/>
          <w:spacing w:val="6"/>
          <w:sz w:val="24"/>
          <w:lang w:val="es-CO"/>
          <w:rPrChange w:id="135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360" w:author="MARTHA  CERVANTES DIAZ" w:date="2023-01-02T08:54:00Z">
            <w:rPr>
              <w:rFonts w:ascii="UHJQMA+A030-Reg"/>
              <w:color w:val="000000"/>
              <w:spacing w:val="-1"/>
              <w:sz w:val="24"/>
            </w:rPr>
          </w:rPrChange>
        </w:rPr>
        <w:t>estos</w:t>
      </w:r>
      <w:r w:rsidRPr="00BF4A75">
        <w:rPr>
          <w:rFonts w:ascii="Times New Roman"/>
          <w:color w:val="000000"/>
          <w:spacing w:val="7"/>
          <w:sz w:val="24"/>
          <w:lang w:val="es-CO"/>
          <w:rPrChange w:id="1361"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362" w:author="MARTHA  CERVANTES DIAZ" w:date="2023-01-02T08:54:00Z">
            <w:rPr>
              <w:rFonts w:ascii="UHJQMA+A030-Reg"/>
              <w:color w:val="000000"/>
              <w:spacing w:val="-1"/>
              <w:sz w:val="24"/>
            </w:rPr>
          </w:rPrChange>
        </w:rPr>
        <w:t>crecen,</w:t>
      </w:r>
      <w:r w:rsidRPr="00BF4A75">
        <w:rPr>
          <w:rFonts w:ascii="Times New Roman"/>
          <w:color w:val="000000"/>
          <w:spacing w:val="7"/>
          <w:sz w:val="24"/>
          <w:lang w:val="es-CO"/>
          <w:rPrChange w:id="136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64" w:author="MARTHA  CERVANTES DIAZ" w:date="2023-01-02T08:54:00Z">
            <w:rPr>
              <w:rFonts w:ascii="UHJQMA+A030-Reg"/>
              <w:color w:val="000000"/>
              <w:sz w:val="24"/>
            </w:rPr>
          </w:rPrChange>
        </w:rPr>
        <w:t>en</w:t>
      </w:r>
      <w:r w:rsidRPr="00BF4A75">
        <w:rPr>
          <w:rFonts w:ascii="Times New Roman"/>
          <w:color w:val="000000"/>
          <w:spacing w:val="6"/>
          <w:sz w:val="24"/>
          <w:lang w:val="es-CO"/>
          <w:rPrChange w:id="1365"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366" w:author="MARTHA  CERVANTES DIAZ" w:date="2023-01-02T08:54:00Z">
            <w:rPr>
              <w:rFonts w:ascii="UHJQMA+A030-Reg" w:hAnsi="UHJQMA+A030-Reg" w:cs="UHJQMA+A030-Reg"/>
              <w:color w:val="000000"/>
              <w:spacing w:val="-1"/>
              <w:sz w:val="24"/>
            </w:rPr>
          </w:rPrChange>
        </w:rPr>
        <w:t>términos</w:t>
      </w:r>
      <w:r w:rsidRPr="00BF4A75">
        <w:rPr>
          <w:rFonts w:ascii="Times New Roman"/>
          <w:color w:val="000000"/>
          <w:spacing w:val="7"/>
          <w:sz w:val="24"/>
          <w:lang w:val="es-CO"/>
          <w:rPrChange w:id="136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68" w:author="MARTHA  CERVANTES DIAZ" w:date="2023-01-02T08:54:00Z">
            <w:rPr>
              <w:rFonts w:ascii="UHJQMA+A030-Reg"/>
              <w:color w:val="000000"/>
              <w:sz w:val="24"/>
            </w:rPr>
          </w:rPrChange>
        </w:rPr>
        <w:t>de</w:t>
      </w:r>
      <w:r w:rsidRPr="00BF4A75">
        <w:rPr>
          <w:rFonts w:ascii="Times New Roman"/>
          <w:color w:val="000000"/>
          <w:spacing w:val="6"/>
          <w:sz w:val="24"/>
          <w:lang w:val="es-CO"/>
          <w:rPrChange w:id="1369"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370" w:author="MARTHA  CERVANTES DIAZ" w:date="2023-01-02T08:54:00Z">
            <w:rPr>
              <w:rFonts w:ascii="UHJQMA+A030-Reg" w:hAnsi="UHJQMA+A030-Reg" w:cs="UHJQMA+A030-Reg"/>
              <w:color w:val="000000"/>
              <w:sz w:val="24"/>
            </w:rPr>
          </w:rPrChange>
        </w:rPr>
        <w:t>tamaño</w:t>
      </w:r>
      <w:r w:rsidRPr="00BF4A75">
        <w:rPr>
          <w:rFonts w:ascii="Times New Roman"/>
          <w:color w:val="000000"/>
          <w:spacing w:val="6"/>
          <w:sz w:val="24"/>
          <w:lang w:val="es-CO"/>
          <w:rPrChange w:id="137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72" w:author="MARTHA  CERVANTES DIAZ" w:date="2023-01-02T08:54:00Z">
            <w:rPr>
              <w:rFonts w:ascii="UHJQMA+A030-Reg"/>
              <w:color w:val="000000"/>
              <w:sz w:val="24"/>
            </w:rPr>
          </w:rPrChange>
        </w:rPr>
        <w:t>y</w:t>
      </w:r>
    </w:p>
    <w:p w14:paraId="7D588BF1" w14:textId="77777777" w:rsidR="001D4206" w:rsidRPr="00BF4A75" w:rsidRDefault="00000000">
      <w:pPr>
        <w:framePr w:w="9558" w:wrap="auto" w:hAnchor="text" w:x="1440" w:y="3397"/>
        <w:widowControl w:val="0"/>
        <w:autoSpaceDE w:val="0"/>
        <w:autoSpaceDN w:val="0"/>
        <w:spacing w:before="13" w:after="0" w:line="275" w:lineRule="exact"/>
        <w:jc w:val="left"/>
        <w:rPr>
          <w:rFonts w:ascii="Times New Roman"/>
          <w:color w:val="000000"/>
          <w:sz w:val="24"/>
          <w:lang w:val="es-CO"/>
          <w:rPrChange w:id="1373" w:author="MARTHA  CERVANTES DIAZ" w:date="2023-01-02T08:54:00Z">
            <w:rPr>
              <w:rFonts w:ascii="Times New Roman"/>
              <w:color w:val="000000"/>
              <w:sz w:val="24"/>
            </w:rPr>
          </w:rPrChange>
        </w:rPr>
      </w:pPr>
      <w:r w:rsidRPr="00BF4A75">
        <w:rPr>
          <w:rFonts w:ascii="UHJQMA+A030-Reg" w:hAnsi="UHJQMA+A030-Reg" w:cs="UHJQMA+A030-Reg"/>
          <w:color w:val="000000"/>
          <w:spacing w:val="-2"/>
          <w:sz w:val="24"/>
          <w:lang w:val="es-CO"/>
          <w:rPrChange w:id="1374" w:author="MARTHA  CERVANTES DIAZ" w:date="2023-01-02T08:54:00Z">
            <w:rPr>
              <w:rFonts w:ascii="UHJQMA+A030-Reg" w:hAnsi="UHJQMA+A030-Reg" w:cs="UHJQMA+A030-Reg"/>
              <w:color w:val="000000"/>
              <w:spacing w:val="-2"/>
              <w:sz w:val="24"/>
            </w:rPr>
          </w:rPrChange>
        </w:rPr>
        <w:t>extensión,</w:t>
      </w:r>
      <w:r w:rsidRPr="00BF4A75">
        <w:rPr>
          <w:rFonts w:ascii="Times New Roman"/>
          <w:color w:val="000000"/>
          <w:spacing w:val="8"/>
          <w:sz w:val="24"/>
          <w:lang w:val="es-CO"/>
          <w:rPrChange w:id="1375" w:author="MARTHA  CERVANTES DIAZ" w:date="2023-01-02T08:54:00Z">
            <w:rPr>
              <w:rFonts w:ascii="Times New Roman"/>
              <w:color w:val="000000"/>
              <w:spacing w:val="8"/>
              <w:sz w:val="24"/>
            </w:rPr>
          </w:rPrChange>
        </w:rPr>
        <w:t xml:space="preserve"> </w:t>
      </w:r>
      <w:r w:rsidRPr="00BF4A75">
        <w:rPr>
          <w:rFonts w:ascii="UHJQMA+A030-Reg"/>
          <w:color w:val="000000"/>
          <w:sz w:val="24"/>
          <w:lang w:val="es-CO"/>
          <w:rPrChange w:id="1376" w:author="MARTHA  CERVANTES DIAZ" w:date="2023-01-02T08:54:00Z">
            <w:rPr>
              <w:rFonts w:ascii="UHJQMA+A030-Reg"/>
              <w:color w:val="000000"/>
              <w:sz w:val="24"/>
            </w:rPr>
          </w:rPrChange>
        </w:rPr>
        <w:t>el</w:t>
      </w:r>
      <w:r w:rsidRPr="00BF4A75">
        <w:rPr>
          <w:rFonts w:ascii="Times New Roman"/>
          <w:color w:val="000000"/>
          <w:spacing w:val="7"/>
          <w:sz w:val="24"/>
          <w:lang w:val="es-CO"/>
          <w:rPrChange w:id="137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378" w:author="MARTHA  CERVANTES DIAZ" w:date="2023-01-02T08:54:00Z">
            <w:rPr>
              <w:rFonts w:ascii="UHJQMA+A030-Reg"/>
              <w:color w:val="000000"/>
              <w:spacing w:val="-1"/>
              <w:sz w:val="24"/>
            </w:rPr>
          </w:rPrChange>
        </w:rPr>
        <w:t>costo</w:t>
      </w:r>
      <w:r w:rsidRPr="00BF4A75">
        <w:rPr>
          <w:rFonts w:ascii="Times New Roman"/>
          <w:color w:val="000000"/>
          <w:spacing w:val="7"/>
          <w:sz w:val="24"/>
          <w:lang w:val="es-CO"/>
          <w:rPrChange w:id="137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380" w:author="MARTHA  CERVANTES DIAZ" w:date="2023-01-02T08:54:00Z">
            <w:rPr>
              <w:rFonts w:ascii="UHJQMA+A030-Reg"/>
              <w:color w:val="000000"/>
              <w:spacing w:val="-1"/>
              <w:sz w:val="24"/>
            </w:rPr>
          </w:rPrChange>
        </w:rPr>
        <w:t>humano</w:t>
      </w:r>
      <w:r w:rsidRPr="00BF4A75">
        <w:rPr>
          <w:rFonts w:ascii="Times New Roman"/>
          <w:color w:val="000000"/>
          <w:spacing w:val="7"/>
          <w:sz w:val="24"/>
          <w:lang w:val="es-CO"/>
          <w:rPrChange w:id="138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82" w:author="MARTHA  CERVANTES DIAZ" w:date="2023-01-02T08:54:00Z">
            <w:rPr>
              <w:rFonts w:ascii="UHJQMA+A030-Reg"/>
              <w:color w:val="000000"/>
              <w:sz w:val="24"/>
            </w:rPr>
          </w:rPrChange>
        </w:rPr>
        <w:t>de</w:t>
      </w:r>
      <w:r w:rsidRPr="00BF4A75">
        <w:rPr>
          <w:rFonts w:ascii="Times New Roman"/>
          <w:color w:val="000000"/>
          <w:spacing w:val="6"/>
          <w:sz w:val="24"/>
          <w:lang w:val="es-CO"/>
          <w:rPrChange w:id="138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84" w:author="MARTHA  CERVANTES DIAZ" w:date="2023-01-02T08:54:00Z">
            <w:rPr>
              <w:rFonts w:ascii="UHJQMA+A030-Reg"/>
              <w:color w:val="000000"/>
              <w:sz w:val="24"/>
            </w:rPr>
          </w:rPrChange>
        </w:rPr>
        <w:t>la</w:t>
      </w:r>
      <w:r w:rsidRPr="00BF4A75">
        <w:rPr>
          <w:rFonts w:ascii="Times New Roman"/>
          <w:color w:val="000000"/>
          <w:spacing w:val="6"/>
          <w:sz w:val="24"/>
          <w:lang w:val="es-CO"/>
          <w:rPrChange w:id="1385"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386" w:author="MARTHA  CERVANTES DIAZ" w:date="2023-01-02T08:54:00Z">
            <w:rPr>
              <w:rFonts w:ascii="UHJQMA+A030-Reg" w:hAnsi="UHJQMA+A030-Reg" w:cs="UHJQMA+A030-Reg"/>
              <w:color w:val="000000"/>
              <w:sz w:val="24"/>
            </w:rPr>
          </w:rPrChange>
        </w:rPr>
        <w:t>administración</w:t>
      </w:r>
      <w:r w:rsidRPr="00BF4A75">
        <w:rPr>
          <w:rFonts w:ascii="Times New Roman"/>
          <w:color w:val="000000"/>
          <w:spacing w:val="6"/>
          <w:sz w:val="24"/>
          <w:lang w:val="es-CO"/>
          <w:rPrChange w:id="138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88" w:author="MARTHA  CERVANTES DIAZ" w:date="2023-01-02T08:54:00Z">
            <w:rPr>
              <w:rFonts w:ascii="UHJQMA+A030-Reg"/>
              <w:color w:val="000000"/>
              <w:sz w:val="24"/>
            </w:rPr>
          </w:rPrChange>
        </w:rPr>
        <w:t>de</w:t>
      </w:r>
      <w:r w:rsidRPr="00BF4A75">
        <w:rPr>
          <w:rFonts w:ascii="Times New Roman"/>
          <w:color w:val="000000"/>
          <w:spacing w:val="6"/>
          <w:sz w:val="24"/>
          <w:lang w:val="es-CO"/>
          <w:rPrChange w:id="138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390" w:author="MARTHA  CERVANTES DIAZ" w:date="2023-01-02T08:54:00Z">
            <w:rPr>
              <w:rFonts w:ascii="UHJQMA+A030-Reg"/>
              <w:color w:val="000000"/>
              <w:sz w:val="24"/>
            </w:rPr>
          </w:rPrChange>
        </w:rPr>
        <w:t>los</w:t>
      </w:r>
      <w:r w:rsidRPr="00BF4A75">
        <w:rPr>
          <w:rFonts w:ascii="Times New Roman"/>
          <w:color w:val="000000"/>
          <w:spacing w:val="6"/>
          <w:sz w:val="24"/>
          <w:lang w:val="es-CO"/>
          <w:rPrChange w:id="139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392"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139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394" w:author="MARTHA  CERVANTES DIAZ" w:date="2023-01-02T08:54:00Z">
            <w:rPr>
              <w:rFonts w:ascii="UHJQMA+A030-Reg"/>
              <w:color w:val="000000"/>
              <w:sz w:val="24"/>
            </w:rPr>
          </w:rPrChange>
        </w:rPr>
        <w:t>se</w:t>
      </w:r>
      <w:r w:rsidRPr="00BF4A75">
        <w:rPr>
          <w:rFonts w:ascii="Times New Roman"/>
          <w:color w:val="000000"/>
          <w:spacing w:val="6"/>
          <w:sz w:val="24"/>
          <w:lang w:val="es-CO"/>
          <w:rPrChange w:id="139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396" w:author="MARTHA  CERVANTES DIAZ" w:date="2023-01-02T08:54:00Z">
            <w:rPr>
              <w:rFonts w:ascii="UHJQMA+A030-Reg"/>
              <w:color w:val="000000"/>
              <w:spacing w:val="-1"/>
              <w:sz w:val="24"/>
            </w:rPr>
          </w:rPrChange>
        </w:rPr>
        <w:t>vuelve</w:t>
      </w:r>
      <w:r w:rsidRPr="00BF4A75">
        <w:rPr>
          <w:rFonts w:ascii="Times New Roman"/>
          <w:color w:val="000000"/>
          <w:spacing w:val="7"/>
          <w:sz w:val="24"/>
          <w:lang w:val="es-CO"/>
          <w:rPrChange w:id="139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398" w:author="MARTHA  CERVANTES DIAZ" w:date="2023-01-02T08:54:00Z">
            <w:rPr>
              <w:rFonts w:ascii="UHJQMA+A030-Reg"/>
              <w:color w:val="000000"/>
              <w:spacing w:val="-1"/>
              <w:sz w:val="24"/>
            </w:rPr>
          </w:rPrChange>
        </w:rPr>
        <w:t>insostenible.</w:t>
      </w:r>
    </w:p>
    <w:p w14:paraId="48FD9FAD" w14:textId="77777777" w:rsidR="001D4206" w:rsidRPr="00BF4A75" w:rsidRDefault="00000000">
      <w:pPr>
        <w:framePr w:w="9558" w:wrap="auto" w:hAnchor="text" w:x="1440" w:y="3397"/>
        <w:widowControl w:val="0"/>
        <w:autoSpaceDE w:val="0"/>
        <w:autoSpaceDN w:val="0"/>
        <w:spacing w:before="13" w:after="0" w:line="275" w:lineRule="exact"/>
        <w:jc w:val="left"/>
        <w:rPr>
          <w:rFonts w:ascii="Times New Roman"/>
          <w:color w:val="000000"/>
          <w:sz w:val="24"/>
          <w:lang w:val="es-CO"/>
          <w:rPrChange w:id="1399" w:author="MARTHA  CERVANTES DIAZ" w:date="2023-01-02T08:54:00Z">
            <w:rPr>
              <w:rFonts w:ascii="Times New Roman"/>
              <w:color w:val="000000"/>
              <w:sz w:val="24"/>
            </w:rPr>
          </w:rPrChange>
        </w:rPr>
      </w:pPr>
      <w:r w:rsidRPr="00BF4A75">
        <w:rPr>
          <w:rFonts w:ascii="UHJQMA+A030-Reg"/>
          <w:color w:val="000000"/>
          <w:spacing w:val="-1"/>
          <w:sz w:val="24"/>
          <w:lang w:val="es-CO"/>
          <w:rPrChange w:id="1400" w:author="MARTHA  CERVANTES DIAZ" w:date="2023-01-02T08:54:00Z">
            <w:rPr>
              <w:rFonts w:ascii="UHJQMA+A030-Reg"/>
              <w:color w:val="000000"/>
              <w:spacing w:val="-1"/>
              <w:sz w:val="24"/>
            </w:rPr>
          </w:rPrChange>
        </w:rPr>
        <w:t>En</w:t>
      </w:r>
      <w:r w:rsidRPr="00BF4A75">
        <w:rPr>
          <w:rFonts w:ascii="Times New Roman"/>
          <w:color w:val="000000"/>
          <w:spacing w:val="7"/>
          <w:sz w:val="24"/>
          <w:lang w:val="es-CO"/>
          <w:rPrChange w:id="1401"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02" w:author="MARTHA  CERVANTES DIAZ" w:date="2023-01-02T08:54:00Z">
            <w:rPr>
              <w:rFonts w:ascii="UHJQMA+A030-Reg"/>
              <w:color w:val="000000"/>
              <w:spacing w:val="-1"/>
              <w:sz w:val="24"/>
            </w:rPr>
          </w:rPrChange>
        </w:rPr>
        <w:t>respuesta</w:t>
      </w:r>
      <w:r w:rsidRPr="00BF4A75">
        <w:rPr>
          <w:rFonts w:ascii="Times New Roman"/>
          <w:color w:val="000000"/>
          <w:spacing w:val="7"/>
          <w:sz w:val="24"/>
          <w:lang w:val="es-CO"/>
          <w:rPrChange w:id="140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04" w:author="MARTHA  CERVANTES DIAZ" w:date="2023-01-02T08:54:00Z">
            <w:rPr>
              <w:rFonts w:ascii="UHJQMA+A030-Reg"/>
              <w:color w:val="000000"/>
              <w:sz w:val="24"/>
            </w:rPr>
          </w:rPrChange>
        </w:rPr>
        <w:t>a</w:t>
      </w:r>
      <w:r w:rsidRPr="00BF4A75">
        <w:rPr>
          <w:rFonts w:ascii="Times New Roman"/>
          <w:color w:val="000000"/>
          <w:spacing w:val="6"/>
          <w:sz w:val="24"/>
          <w:lang w:val="es-CO"/>
          <w:rPrChange w:id="140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406" w:author="MARTHA  CERVANTES DIAZ" w:date="2023-01-02T08:54:00Z">
            <w:rPr>
              <w:rFonts w:ascii="UHJQMA+A030-Reg"/>
              <w:color w:val="000000"/>
              <w:spacing w:val="-1"/>
              <w:sz w:val="24"/>
            </w:rPr>
          </w:rPrChange>
        </w:rPr>
        <w:t>esto,</w:t>
      </w:r>
      <w:r w:rsidRPr="00BF4A75">
        <w:rPr>
          <w:rFonts w:ascii="Times New Roman"/>
          <w:color w:val="000000"/>
          <w:spacing w:val="7"/>
          <w:sz w:val="24"/>
          <w:lang w:val="es-CO"/>
          <w:rPrChange w:id="140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08" w:author="MARTHA  CERVANTES DIAZ" w:date="2023-01-02T08:54:00Z">
            <w:rPr>
              <w:rFonts w:ascii="UHJQMA+A030-Reg"/>
              <w:color w:val="000000"/>
              <w:spacing w:val="-1"/>
              <w:sz w:val="24"/>
            </w:rPr>
          </w:rPrChange>
        </w:rPr>
        <w:t>diferentes</w:t>
      </w:r>
      <w:r w:rsidRPr="00BF4A75">
        <w:rPr>
          <w:rFonts w:ascii="Times New Roman"/>
          <w:color w:val="000000"/>
          <w:spacing w:val="7"/>
          <w:sz w:val="24"/>
          <w:lang w:val="es-CO"/>
          <w:rPrChange w:id="140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10" w:author="MARTHA  CERVANTES DIAZ" w:date="2023-01-02T08:54:00Z">
            <w:rPr>
              <w:rFonts w:ascii="UHJQMA+A030-Reg"/>
              <w:color w:val="000000"/>
              <w:spacing w:val="-1"/>
              <w:sz w:val="24"/>
            </w:rPr>
          </w:rPrChange>
        </w:rPr>
        <w:t>enfoques</w:t>
      </w:r>
      <w:r w:rsidRPr="00BF4A75">
        <w:rPr>
          <w:rFonts w:ascii="Times New Roman"/>
          <w:color w:val="000000"/>
          <w:spacing w:val="7"/>
          <w:sz w:val="24"/>
          <w:lang w:val="es-CO"/>
          <w:rPrChange w:id="141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12" w:author="MARTHA  CERVANTES DIAZ" w:date="2023-01-02T08:54:00Z">
            <w:rPr>
              <w:rFonts w:ascii="UHJQMA+A030-Reg"/>
              <w:color w:val="000000"/>
              <w:sz w:val="24"/>
            </w:rPr>
          </w:rPrChange>
        </w:rPr>
        <w:t>han</w:t>
      </w:r>
      <w:r w:rsidRPr="00BF4A75">
        <w:rPr>
          <w:rFonts w:ascii="Times New Roman"/>
          <w:color w:val="000000"/>
          <w:spacing w:val="6"/>
          <w:sz w:val="24"/>
          <w:lang w:val="es-CO"/>
          <w:rPrChange w:id="141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414" w:author="MARTHA  CERVANTES DIAZ" w:date="2023-01-02T08:54:00Z">
            <w:rPr>
              <w:rFonts w:ascii="UHJQMA+A030-Reg"/>
              <w:color w:val="000000"/>
              <w:spacing w:val="-1"/>
              <w:sz w:val="24"/>
            </w:rPr>
          </w:rPrChange>
        </w:rPr>
        <w:t>surgido.</w:t>
      </w:r>
      <w:r w:rsidRPr="00BF4A75">
        <w:rPr>
          <w:rFonts w:ascii="Times New Roman"/>
          <w:color w:val="000000"/>
          <w:spacing w:val="7"/>
          <w:sz w:val="24"/>
          <w:lang w:val="es-CO"/>
          <w:rPrChange w:id="141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16" w:author="MARTHA  CERVANTES DIAZ" w:date="2023-01-02T08:54:00Z">
            <w:rPr>
              <w:rFonts w:ascii="UHJQMA+A030-Reg"/>
              <w:color w:val="000000"/>
              <w:spacing w:val="-1"/>
              <w:sz w:val="24"/>
            </w:rPr>
          </w:rPrChange>
        </w:rPr>
        <w:t>Uno</w:t>
      </w:r>
      <w:r w:rsidRPr="00BF4A75">
        <w:rPr>
          <w:rFonts w:ascii="Times New Roman"/>
          <w:color w:val="000000"/>
          <w:spacing w:val="7"/>
          <w:sz w:val="24"/>
          <w:lang w:val="es-CO"/>
          <w:rPrChange w:id="141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18" w:author="MARTHA  CERVANTES DIAZ" w:date="2023-01-02T08:54:00Z">
            <w:rPr>
              <w:rFonts w:ascii="UHJQMA+A030-Reg"/>
              <w:color w:val="000000"/>
              <w:sz w:val="24"/>
            </w:rPr>
          </w:rPrChange>
        </w:rPr>
        <w:t>de</w:t>
      </w:r>
      <w:r w:rsidRPr="00BF4A75">
        <w:rPr>
          <w:rFonts w:ascii="Times New Roman"/>
          <w:color w:val="000000"/>
          <w:spacing w:val="6"/>
          <w:sz w:val="24"/>
          <w:lang w:val="es-CO"/>
          <w:rPrChange w:id="141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420" w:author="MARTHA  CERVANTES DIAZ" w:date="2023-01-02T08:54:00Z">
            <w:rPr>
              <w:rFonts w:ascii="UHJQMA+A030-Reg"/>
              <w:color w:val="000000"/>
              <w:spacing w:val="-1"/>
              <w:sz w:val="24"/>
            </w:rPr>
          </w:rPrChange>
        </w:rPr>
        <w:t>estos</w:t>
      </w:r>
      <w:r w:rsidRPr="00BF4A75">
        <w:rPr>
          <w:rFonts w:ascii="Times New Roman"/>
          <w:color w:val="000000"/>
          <w:spacing w:val="7"/>
          <w:sz w:val="24"/>
          <w:lang w:val="es-CO"/>
          <w:rPrChange w:id="142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22" w:author="MARTHA  CERVANTES DIAZ" w:date="2023-01-02T08:54:00Z">
            <w:rPr>
              <w:rFonts w:ascii="UHJQMA+A030-Reg"/>
              <w:color w:val="000000"/>
              <w:sz w:val="24"/>
            </w:rPr>
          </w:rPrChange>
        </w:rPr>
        <w:t>es</w:t>
      </w:r>
      <w:r w:rsidRPr="00BF4A75">
        <w:rPr>
          <w:rFonts w:ascii="Times New Roman"/>
          <w:color w:val="000000"/>
          <w:spacing w:val="7"/>
          <w:sz w:val="24"/>
          <w:lang w:val="es-CO"/>
          <w:rPrChange w:id="142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24" w:author="MARTHA  CERVANTES DIAZ" w:date="2023-01-02T08:54:00Z">
            <w:rPr>
              <w:rFonts w:ascii="UHJQMA+A030-Reg"/>
              <w:color w:val="000000"/>
              <w:sz w:val="24"/>
            </w:rPr>
          </w:rPrChange>
        </w:rPr>
        <w:t>el</w:t>
      </w:r>
      <w:r w:rsidRPr="00BF4A75">
        <w:rPr>
          <w:rFonts w:ascii="Times New Roman"/>
          <w:color w:val="000000"/>
          <w:spacing w:val="7"/>
          <w:sz w:val="24"/>
          <w:lang w:val="es-CO"/>
          <w:rPrChange w:id="1425" w:author="MARTHA  CERVANTES DIAZ" w:date="2023-01-02T08:54:00Z">
            <w:rPr>
              <w:rFonts w:ascii="Times New Roman"/>
              <w:color w:val="000000"/>
              <w:spacing w:val="7"/>
              <w:sz w:val="24"/>
            </w:rPr>
          </w:rPrChange>
        </w:rPr>
        <w:t xml:space="preserve"> </w:t>
      </w:r>
      <w:r w:rsidRPr="00BF4A75">
        <w:rPr>
          <w:rFonts w:ascii="ITAIRR+A030-Ita"/>
          <w:color w:val="000000"/>
          <w:spacing w:val="-1"/>
          <w:sz w:val="24"/>
          <w:lang w:val="es-CO"/>
          <w:rPrChange w:id="1426" w:author="MARTHA  CERVANTES DIAZ" w:date="2023-01-02T08:54:00Z">
            <w:rPr>
              <w:rFonts w:ascii="ITAIRR+A030-Ita"/>
              <w:color w:val="000000"/>
              <w:spacing w:val="-1"/>
              <w:sz w:val="24"/>
            </w:rPr>
          </w:rPrChange>
        </w:rPr>
        <w:t>autonomic</w:t>
      </w:r>
    </w:p>
    <w:p w14:paraId="44E384E4" w14:textId="77777777" w:rsidR="001D4206" w:rsidRPr="00BF4A75" w:rsidRDefault="00000000">
      <w:pPr>
        <w:framePr w:w="9558" w:wrap="auto" w:hAnchor="text" w:x="1440" w:y="3397"/>
        <w:widowControl w:val="0"/>
        <w:autoSpaceDE w:val="0"/>
        <w:autoSpaceDN w:val="0"/>
        <w:spacing w:before="13" w:after="0" w:line="275" w:lineRule="exact"/>
        <w:jc w:val="left"/>
        <w:rPr>
          <w:rFonts w:ascii="Times New Roman"/>
          <w:color w:val="000000"/>
          <w:sz w:val="24"/>
          <w:lang w:val="es-CO"/>
          <w:rPrChange w:id="1427" w:author="MARTHA  CERVANTES DIAZ" w:date="2023-01-02T08:54:00Z">
            <w:rPr>
              <w:rFonts w:ascii="Times New Roman"/>
              <w:color w:val="000000"/>
              <w:sz w:val="24"/>
            </w:rPr>
          </w:rPrChange>
        </w:rPr>
      </w:pPr>
      <w:r w:rsidRPr="00BF4A75">
        <w:rPr>
          <w:rFonts w:ascii="ITAIRR+A030-Ita"/>
          <w:color w:val="000000"/>
          <w:sz w:val="24"/>
          <w:lang w:val="es-CO"/>
          <w:rPrChange w:id="1428" w:author="MARTHA  CERVANTES DIAZ" w:date="2023-01-02T08:54:00Z">
            <w:rPr>
              <w:rFonts w:ascii="ITAIRR+A030-Ita"/>
              <w:color w:val="000000"/>
              <w:sz w:val="24"/>
            </w:rPr>
          </w:rPrChange>
        </w:rPr>
        <w:t>computing</w:t>
      </w:r>
      <w:r w:rsidRPr="00BF4A75">
        <w:rPr>
          <w:rFonts w:ascii="Times New Roman"/>
          <w:color w:val="000000"/>
          <w:spacing w:val="16"/>
          <w:sz w:val="24"/>
          <w:lang w:val="es-CO"/>
          <w:rPrChange w:id="1429" w:author="MARTHA  CERVANTES DIAZ" w:date="2023-01-02T08:54:00Z">
            <w:rPr>
              <w:rFonts w:ascii="Times New Roman"/>
              <w:color w:val="000000"/>
              <w:spacing w:val="16"/>
              <w:sz w:val="24"/>
            </w:rPr>
          </w:rPrChange>
        </w:rPr>
        <w:t xml:space="preserve"> </w:t>
      </w:r>
      <w:r w:rsidRPr="00BF4A75">
        <w:rPr>
          <w:rFonts w:ascii="UHJQMA+A030-Reg" w:hAnsi="UHJQMA+A030-Reg" w:cs="UHJQMA+A030-Reg"/>
          <w:color w:val="000000"/>
          <w:sz w:val="24"/>
          <w:lang w:val="es-CO"/>
          <w:rPrChange w:id="1430" w:author="MARTHA  CERVANTES DIAZ" w:date="2023-01-02T08:54:00Z">
            <w:rPr>
              <w:rFonts w:ascii="UHJQMA+A030-Reg" w:hAnsi="UHJQMA+A030-Reg" w:cs="UHJQMA+A030-Reg"/>
              <w:color w:val="000000"/>
              <w:sz w:val="24"/>
            </w:rPr>
          </w:rPrChange>
        </w:rPr>
        <w:t>(computación</w:t>
      </w:r>
      <w:r w:rsidRPr="00BF4A75">
        <w:rPr>
          <w:rFonts w:ascii="Times New Roman"/>
          <w:color w:val="000000"/>
          <w:spacing w:val="6"/>
          <w:sz w:val="24"/>
          <w:lang w:val="es-CO"/>
          <w:rPrChange w:id="1431"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432" w:author="MARTHA  CERVANTES DIAZ" w:date="2023-01-02T08:54:00Z">
            <w:rPr>
              <w:rFonts w:ascii="UHJQMA+A030-Reg" w:hAnsi="UHJQMA+A030-Reg" w:cs="UHJQMA+A030-Reg"/>
              <w:color w:val="000000"/>
              <w:spacing w:val="-1"/>
              <w:sz w:val="24"/>
            </w:rPr>
          </w:rPrChange>
        </w:rPr>
        <w:t>autonómica).</w:t>
      </w:r>
      <w:r w:rsidRPr="00BF4A75">
        <w:rPr>
          <w:rFonts w:ascii="Times New Roman"/>
          <w:color w:val="000000"/>
          <w:spacing w:val="7"/>
          <w:sz w:val="24"/>
          <w:lang w:val="es-CO"/>
          <w:rPrChange w:id="143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34" w:author="MARTHA  CERVANTES DIAZ" w:date="2023-01-02T08:54:00Z">
            <w:rPr>
              <w:rFonts w:ascii="UHJQMA+A030-Reg"/>
              <w:color w:val="000000"/>
              <w:spacing w:val="-1"/>
              <w:sz w:val="24"/>
            </w:rPr>
          </w:rPrChange>
        </w:rPr>
        <w:t>Planteada</w:t>
      </w:r>
      <w:r w:rsidRPr="00BF4A75">
        <w:rPr>
          <w:rFonts w:ascii="Times New Roman"/>
          <w:color w:val="000000"/>
          <w:spacing w:val="7"/>
          <w:sz w:val="24"/>
          <w:lang w:val="es-CO"/>
          <w:rPrChange w:id="143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36" w:author="MARTHA  CERVANTES DIAZ" w:date="2023-01-02T08:54:00Z">
            <w:rPr>
              <w:rFonts w:ascii="UHJQMA+A030-Reg"/>
              <w:color w:val="000000"/>
              <w:spacing w:val="-1"/>
              <w:sz w:val="24"/>
            </w:rPr>
          </w:rPrChange>
        </w:rPr>
        <w:t>originalmente</w:t>
      </w:r>
      <w:r w:rsidRPr="00BF4A75">
        <w:rPr>
          <w:rFonts w:ascii="Times New Roman"/>
          <w:color w:val="000000"/>
          <w:spacing w:val="7"/>
          <w:sz w:val="24"/>
          <w:lang w:val="es-CO"/>
          <w:rPrChange w:id="143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38" w:author="MARTHA  CERVANTES DIAZ" w:date="2023-01-02T08:54:00Z">
            <w:rPr>
              <w:rFonts w:ascii="UHJQMA+A030-Reg"/>
              <w:color w:val="000000"/>
              <w:sz w:val="24"/>
            </w:rPr>
          </w:rPrChange>
        </w:rPr>
        <w:t>por</w:t>
      </w:r>
      <w:r w:rsidRPr="00BF4A75">
        <w:rPr>
          <w:rFonts w:ascii="Times New Roman"/>
          <w:color w:val="000000"/>
          <w:spacing w:val="7"/>
          <w:sz w:val="24"/>
          <w:lang w:val="es-CO"/>
          <w:rPrChange w:id="143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40" w:author="MARTHA  CERVANTES DIAZ" w:date="2023-01-02T08:54:00Z">
            <w:rPr>
              <w:rFonts w:ascii="UHJQMA+A030-Reg"/>
              <w:color w:val="000000"/>
              <w:sz w:val="24"/>
            </w:rPr>
          </w:rPrChange>
        </w:rPr>
        <w:t>IBM</w:t>
      </w:r>
      <w:r w:rsidRPr="00BF4A75">
        <w:rPr>
          <w:rFonts w:ascii="Times New Roman"/>
          <w:color w:val="000000"/>
          <w:spacing w:val="6"/>
          <w:sz w:val="24"/>
          <w:lang w:val="es-CO"/>
          <w:rPrChange w:id="144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442" w:author="MARTHA  CERVANTES DIAZ" w:date="2023-01-02T08:54:00Z">
            <w:rPr>
              <w:rFonts w:ascii="UHJQMA+A030-Reg"/>
              <w:color w:val="000000"/>
              <w:sz w:val="24"/>
            </w:rPr>
          </w:rPrChange>
        </w:rPr>
        <w:t>en</w:t>
      </w:r>
      <w:r w:rsidRPr="00BF4A75">
        <w:rPr>
          <w:rFonts w:ascii="Times New Roman"/>
          <w:color w:val="000000"/>
          <w:spacing w:val="6"/>
          <w:sz w:val="24"/>
          <w:lang w:val="es-CO"/>
          <w:rPrChange w:id="144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444" w:author="MARTHA  CERVANTES DIAZ" w:date="2023-01-02T08:54:00Z">
            <w:rPr>
              <w:rFonts w:ascii="UHJQMA+A030-Reg"/>
              <w:color w:val="000000"/>
              <w:sz w:val="24"/>
            </w:rPr>
          </w:rPrChange>
        </w:rPr>
        <w:t>el</w:t>
      </w:r>
      <w:r w:rsidRPr="00BF4A75">
        <w:rPr>
          <w:rFonts w:ascii="Times New Roman"/>
          <w:color w:val="000000"/>
          <w:spacing w:val="7"/>
          <w:sz w:val="24"/>
          <w:lang w:val="es-CO"/>
          <w:rPrChange w:id="1445"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1446" w:author="MARTHA  CERVANTES DIAZ" w:date="2023-01-02T08:54:00Z">
            <w:rPr>
              <w:rFonts w:ascii="UHJQMA+A030-Reg" w:hAnsi="UHJQMA+A030-Reg" w:cs="UHJQMA+A030-Reg"/>
              <w:color w:val="000000"/>
              <w:sz w:val="24"/>
            </w:rPr>
          </w:rPrChange>
        </w:rPr>
        <w:t>año</w:t>
      </w:r>
      <w:r w:rsidRPr="00BF4A75">
        <w:rPr>
          <w:rFonts w:ascii="Times New Roman"/>
          <w:color w:val="000000"/>
          <w:spacing w:val="6"/>
          <w:sz w:val="24"/>
          <w:lang w:val="es-CO"/>
          <w:rPrChange w:id="144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448" w:author="MARTHA  CERVANTES DIAZ" w:date="2023-01-02T08:54:00Z">
            <w:rPr>
              <w:rFonts w:ascii="UHJQMA+A030-Reg"/>
              <w:color w:val="000000"/>
              <w:sz w:val="24"/>
            </w:rPr>
          </w:rPrChange>
        </w:rPr>
        <w:t>2001,</w:t>
      </w:r>
    </w:p>
    <w:p w14:paraId="676DFEE2" w14:textId="77777777" w:rsidR="001D4206" w:rsidRPr="00BF4A75" w:rsidRDefault="00000000">
      <w:pPr>
        <w:framePr w:w="9558" w:wrap="auto" w:hAnchor="text" w:x="1440" w:y="3397"/>
        <w:widowControl w:val="0"/>
        <w:autoSpaceDE w:val="0"/>
        <w:autoSpaceDN w:val="0"/>
        <w:spacing w:before="13" w:after="0" w:line="275" w:lineRule="exact"/>
        <w:jc w:val="left"/>
        <w:rPr>
          <w:rFonts w:ascii="Times New Roman"/>
          <w:color w:val="000000"/>
          <w:sz w:val="24"/>
          <w:lang w:val="es-CO"/>
          <w:rPrChange w:id="1449" w:author="MARTHA  CERVANTES DIAZ" w:date="2023-01-02T08:54:00Z">
            <w:rPr>
              <w:rFonts w:ascii="Times New Roman"/>
              <w:color w:val="000000"/>
              <w:sz w:val="24"/>
            </w:rPr>
          </w:rPrChange>
        </w:rPr>
      </w:pPr>
      <w:r w:rsidRPr="00BF4A75">
        <w:rPr>
          <w:rFonts w:ascii="UHJQMA+A030-Reg"/>
          <w:color w:val="000000"/>
          <w:sz w:val="24"/>
          <w:lang w:val="es-CO"/>
          <w:rPrChange w:id="1450" w:author="MARTHA  CERVANTES DIAZ" w:date="2023-01-02T08:54:00Z">
            <w:rPr>
              <w:rFonts w:ascii="UHJQMA+A030-Reg"/>
              <w:color w:val="000000"/>
              <w:sz w:val="24"/>
            </w:rPr>
          </w:rPrChange>
        </w:rPr>
        <w:t>se</w:t>
      </w:r>
      <w:r w:rsidRPr="00BF4A75">
        <w:rPr>
          <w:rFonts w:ascii="Times New Roman"/>
          <w:color w:val="000000"/>
          <w:spacing w:val="6"/>
          <w:sz w:val="24"/>
          <w:lang w:val="es-CO"/>
          <w:rPrChange w:id="145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452" w:author="MARTHA  CERVANTES DIAZ" w:date="2023-01-02T08:54:00Z">
            <w:rPr>
              <w:rFonts w:ascii="UHJQMA+A030-Reg"/>
              <w:color w:val="000000"/>
              <w:spacing w:val="-1"/>
              <w:sz w:val="24"/>
            </w:rPr>
          </w:rPrChange>
        </w:rPr>
        <w:t>presentaba</w:t>
      </w:r>
      <w:r w:rsidRPr="00BF4A75">
        <w:rPr>
          <w:rFonts w:ascii="Times New Roman"/>
          <w:color w:val="000000"/>
          <w:spacing w:val="7"/>
          <w:sz w:val="24"/>
          <w:lang w:val="es-CO"/>
          <w:rPrChange w:id="145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54" w:author="MARTHA  CERVANTES DIAZ" w:date="2023-01-02T08:54:00Z">
            <w:rPr>
              <w:rFonts w:ascii="UHJQMA+A030-Reg"/>
              <w:color w:val="000000"/>
              <w:spacing w:val="-1"/>
              <w:sz w:val="24"/>
            </w:rPr>
          </w:rPrChange>
        </w:rPr>
        <w:t>como</w:t>
      </w:r>
      <w:r w:rsidRPr="00BF4A75">
        <w:rPr>
          <w:rFonts w:ascii="Times New Roman"/>
          <w:color w:val="000000"/>
          <w:spacing w:val="7"/>
          <w:sz w:val="24"/>
          <w:lang w:val="es-CO"/>
          <w:rPrChange w:id="145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56" w:author="MARTHA  CERVANTES DIAZ" w:date="2023-01-02T08:54:00Z">
            <w:rPr>
              <w:rFonts w:ascii="UHJQMA+A030-Reg"/>
              <w:color w:val="000000"/>
              <w:sz w:val="24"/>
            </w:rPr>
          </w:rPrChange>
        </w:rPr>
        <w:t>una</w:t>
      </w:r>
      <w:r w:rsidRPr="00BF4A75">
        <w:rPr>
          <w:rFonts w:ascii="Times New Roman"/>
          <w:color w:val="000000"/>
          <w:spacing w:val="6"/>
          <w:sz w:val="24"/>
          <w:lang w:val="es-CO"/>
          <w:rPrChange w:id="145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458" w:author="MARTHA  CERVANTES DIAZ" w:date="2023-01-02T08:54:00Z">
            <w:rPr>
              <w:rFonts w:ascii="UHJQMA+A030-Reg"/>
              <w:color w:val="000000"/>
              <w:sz w:val="24"/>
            </w:rPr>
          </w:rPrChange>
        </w:rPr>
        <w:t>posible</w:t>
      </w:r>
      <w:r w:rsidRPr="00BF4A75">
        <w:rPr>
          <w:rFonts w:ascii="Times New Roman"/>
          <w:color w:val="000000"/>
          <w:spacing w:val="6"/>
          <w:sz w:val="24"/>
          <w:lang w:val="es-CO"/>
          <w:rPrChange w:id="1459"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460" w:author="MARTHA  CERVANTES DIAZ" w:date="2023-01-02T08:54:00Z">
            <w:rPr>
              <w:rFonts w:ascii="UHJQMA+A030-Reg" w:hAnsi="UHJQMA+A030-Reg" w:cs="UHJQMA+A030-Reg"/>
              <w:color w:val="000000"/>
              <w:sz w:val="24"/>
            </w:rPr>
          </w:rPrChange>
        </w:rPr>
        <w:t>solución</w:t>
      </w:r>
      <w:r w:rsidRPr="00BF4A75">
        <w:rPr>
          <w:rFonts w:ascii="Times New Roman"/>
          <w:color w:val="000000"/>
          <w:spacing w:val="6"/>
          <w:sz w:val="24"/>
          <w:lang w:val="es-CO"/>
          <w:rPrChange w:id="146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462" w:author="MARTHA  CERVANTES DIAZ" w:date="2023-01-02T08:54:00Z">
            <w:rPr>
              <w:rFonts w:ascii="UHJQMA+A030-Reg"/>
              <w:color w:val="000000"/>
              <w:sz w:val="24"/>
            </w:rPr>
          </w:rPrChange>
        </w:rPr>
        <w:t>a</w:t>
      </w:r>
      <w:r w:rsidRPr="00BF4A75">
        <w:rPr>
          <w:rFonts w:ascii="Times New Roman"/>
          <w:color w:val="000000"/>
          <w:spacing w:val="6"/>
          <w:sz w:val="24"/>
          <w:lang w:val="es-CO"/>
          <w:rPrChange w:id="146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464" w:author="MARTHA  CERVANTES DIAZ" w:date="2023-01-02T08:54:00Z">
            <w:rPr>
              <w:rFonts w:ascii="UHJQMA+A030-Reg"/>
              <w:color w:val="000000"/>
              <w:sz w:val="24"/>
            </w:rPr>
          </w:rPrChange>
        </w:rPr>
        <w:t>la</w:t>
      </w:r>
      <w:r w:rsidRPr="00BF4A75">
        <w:rPr>
          <w:rFonts w:ascii="Times New Roman"/>
          <w:color w:val="000000"/>
          <w:spacing w:val="6"/>
          <w:sz w:val="24"/>
          <w:lang w:val="es-CO"/>
          <w:rPrChange w:id="1465"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466" w:author="MARTHA  CERVANTES DIAZ" w:date="2023-01-02T08:54:00Z">
            <w:rPr>
              <w:rFonts w:ascii="UHJQMA+A030-Reg" w:hAnsi="UHJQMA+A030-Reg" w:cs="UHJQMA+A030-Reg"/>
              <w:color w:val="000000"/>
              <w:spacing w:val="-1"/>
              <w:sz w:val="24"/>
            </w:rPr>
          </w:rPrChange>
        </w:rPr>
        <w:t>problemática</w:t>
      </w:r>
      <w:r w:rsidRPr="00BF4A75">
        <w:rPr>
          <w:rFonts w:ascii="Times New Roman"/>
          <w:color w:val="000000"/>
          <w:spacing w:val="7"/>
          <w:sz w:val="24"/>
          <w:lang w:val="es-CO"/>
          <w:rPrChange w:id="146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68" w:author="MARTHA  CERVANTES DIAZ" w:date="2023-01-02T08:54:00Z">
            <w:rPr>
              <w:rFonts w:ascii="UHJQMA+A030-Reg"/>
              <w:color w:val="000000"/>
              <w:sz w:val="24"/>
            </w:rPr>
          </w:rPrChange>
        </w:rPr>
        <w:t>a</w:t>
      </w:r>
      <w:r w:rsidRPr="00BF4A75">
        <w:rPr>
          <w:rFonts w:ascii="Times New Roman"/>
          <w:color w:val="000000"/>
          <w:spacing w:val="6"/>
          <w:sz w:val="24"/>
          <w:lang w:val="es-CO"/>
          <w:rPrChange w:id="146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470" w:author="MARTHA  CERVANTES DIAZ" w:date="2023-01-02T08:54:00Z">
            <w:rPr>
              <w:rFonts w:ascii="UHJQMA+A030-Reg"/>
              <w:color w:val="000000"/>
              <w:spacing w:val="1"/>
              <w:sz w:val="24"/>
            </w:rPr>
          </w:rPrChange>
        </w:rPr>
        <w:t>partir</w:t>
      </w:r>
      <w:r w:rsidRPr="00BF4A75">
        <w:rPr>
          <w:rFonts w:ascii="Times New Roman"/>
          <w:color w:val="000000"/>
          <w:spacing w:val="5"/>
          <w:sz w:val="24"/>
          <w:lang w:val="es-CO"/>
          <w:rPrChange w:id="1471" w:author="MARTHA  CERVANTES DIAZ" w:date="2023-01-02T08:54:00Z">
            <w:rPr>
              <w:rFonts w:ascii="Times New Roman"/>
              <w:color w:val="000000"/>
              <w:spacing w:val="5"/>
              <w:sz w:val="24"/>
            </w:rPr>
          </w:rPrChange>
        </w:rPr>
        <w:t xml:space="preserve"> </w:t>
      </w:r>
      <w:r w:rsidRPr="00BF4A75">
        <w:rPr>
          <w:rFonts w:ascii="UHJQMA+A030-Reg"/>
          <w:color w:val="000000"/>
          <w:sz w:val="24"/>
          <w:lang w:val="es-CO"/>
          <w:rPrChange w:id="1472" w:author="MARTHA  CERVANTES DIAZ" w:date="2023-01-02T08:54:00Z">
            <w:rPr>
              <w:rFonts w:ascii="UHJQMA+A030-Reg"/>
              <w:color w:val="000000"/>
              <w:sz w:val="24"/>
            </w:rPr>
          </w:rPrChange>
        </w:rPr>
        <w:t>del</w:t>
      </w:r>
      <w:r w:rsidRPr="00BF4A75">
        <w:rPr>
          <w:rFonts w:ascii="Times New Roman"/>
          <w:color w:val="000000"/>
          <w:spacing w:val="7"/>
          <w:sz w:val="24"/>
          <w:lang w:val="es-CO"/>
          <w:rPrChange w:id="1473"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1474" w:author="MARTHA  CERVANTES DIAZ" w:date="2023-01-02T08:54:00Z">
            <w:rPr>
              <w:rFonts w:ascii="UHJQMA+A030-Reg" w:hAnsi="UHJQMA+A030-Reg" w:cs="UHJQMA+A030-Reg"/>
              <w:color w:val="000000"/>
              <w:sz w:val="24"/>
            </w:rPr>
          </w:rPrChange>
        </w:rPr>
        <w:t>diseño</w:t>
      </w:r>
      <w:r w:rsidRPr="00BF4A75">
        <w:rPr>
          <w:rFonts w:ascii="Times New Roman"/>
          <w:color w:val="000000"/>
          <w:spacing w:val="6"/>
          <w:sz w:val="24"/>
          <w:lang w:val="es-CO"/>
          <w:rPrChange w:id="147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476" w:author="MARTHA  CERVANTES DIAZ" w:date="2023-01-02T08:54:00Z">
            <w:rPr>
              <w:rFonts w:ascii="UHJQMA+A030-Reg"/>
              <w:color w:val="000000"/>
              <w:sz w:val="24"/>
            </w:rPr>
          </w:rPrChange>
        </w:rPr>
        <w:t>y</w:t>
      </w:r>
      <w:r w:rsidRPr="00BF4A75">
        <w:rPr>
          <w:rFonts w:ascii="Times New Roman"/>
          <w:color w:val="000000"/>
          <w:spacing w:val="6"/>
          <w:sz w:val="24"/>
          <w:lang w:val="es-CO"/>
          <w:rPrChange w:id="147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478" w:author="MARTHA  CERVANTES DIAZ" w:date="2023-01-02T08:54:00Z">
            <w:rPr>
              <w:rFonts w:ascii="UHJQMA+A030-Reg"/>
              <w:color w:val="000000"/>
              <w:sz w:val="24"/>
            </w:rPr>
          </w:rPrChange>
        </w:rPr>
        <w:t>la</w:t>
      </w:r>
    </w:p>
    <w:p w14:paraId="01D81F10" w14:textId="77777777" w:rsidR="001D4206" w:rsidRPr="00BF4A75" w:rsidRDefault="00000000">
      <w:pPr>
        <w:framePr w:w="9558" w:wrap="auto" w:hAnchor="text" w:x="1440" w:y="3397"/>
        <w:widowControl w:val="0"/>
        <w:autoSpaceDE w:val="0"/>
        <w:autoSpaceDN w:val="0"/>
        <w:spacing w:before="13" w:after="0" w:line="275" w:lineRule="exact"/>
        <w:jc w:val="left"/>
        <w:rPr>
          <w:rFonts w:ascii="Times New Roman"/>
          <w:color w:val="000000"/>
          <w:sz w:val="24"/>
          <w:lang w:val="es-CO"/>
          <w:rPrChange w:id="1479" w:author="MARTHA  CERVANTES DIAZ" w:date="2023-01-02T08:54:00Z">
            <w:rPr>
              <w:rFonts w:ascii="Times New Roman"/>
              <w:color w:val="000000"/>
              <w:sz w:val="24"/>
            </w:rPr>
          </w:rPrChange>
        </w:rPr>
      </w:pPr>
      <w:r w:rsidRPr="00BF4A75">
        <w:rPr>
          <w:rFonts w:ascii="UHJQMA+A030-Reg" w:hAnsi="UHJQMA+A030-Reg" w:cs="UHJQMA+A030-Reg"/>
          <w:color w:val="000000"/>
          <w:sz w:val="24"/>
          <w:lang w:val="es-CO"/>
          <w:rPrChange w:id="1480" w:author="MARTHA  CERVANTES DIAZ" w:date="2023-01-02T08:54:00Z">
            <w:rPr>
              <w:rFonts w:ascii="UHJQMA+A030-Reg" w:hAnsi="UHJQMA+A030-Reg" w:cs="UHJQMA+A030-Reg"/>
              <w:color w:val="000000"/>
              <w:sz w:val="24"/>
            </w:rPr>
          </w:rPrChange>
        </w:rPr>
        <w:t>implementación</w:t>
      </w:r>
      <w:r w:rsidRPr="00BF4A75">
        <w:rPr>
          <w:rFonts w:ascii="Times New Roman"/>
          <w:color w:val="000000"/>
          <w:spacing w:val="6"/>
          <w:sz w:val="24"/>
          <w:lang w:val="es-CO"/>
          <w:rPrChange w:id="148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482" w:author="MARTHA  CERVANTES DIAZ" w:date="2023-01-02T08:54:00Z">
            <w:rPr>
              <w:rFonts w:ascii="UHJQMA+A030-Reg"/>
              <w:color w:val="000000"/>
              <w:sz w:val="24"/>
            </w:rPr>
          </w:rPrChange>
        </w:rPr>
        <w:t>de</w:t>
      </w:r>
      <w:r w:rsidRPr="00BF4A75">
        <w:rPr>
          <w:rFonts w:ascii="Times New Roman"/>
          <w:color w:val="000000"/>
          <w:spacing w:val="6"/>
          <w:sz w:val="24"/>
          <w:lang w:val="es-CO"/>
          <w:rPrChange w:id="148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484" w:author="MARTHA  CERVANTES DIAZ" w:date="2023-01-02T08:54:00Z">
            <w:rPr>
              <w:rFonts w:ascii="UHJQMA+A030-Reg"/>
              <w:color w:val="000000"/>
              <w:spacing w:val="-1"/>
              <w:sz w:val="24"/>
            </w:rPr>
          </w:rPrChange>
        </w:rPr>
        <w:t>componentes</w:t>
      </w:r>
      <w:r w:rsidRPr="00BF4A75">
        <w:rPr>
          <w:rFonts w:ascii="Times New Roman"/>
          <w:color w:val="000000"/>
          <w:spacing w:val="7"/>
          <w:sz w:val="24"/>
          <w:lang w:val="es-CO"/>
          <w:rPrChange w:id="148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486" w:author="MARTHA  CERVANTES DIAZ" w:date="2023-01-02T08:54:00Z">
            <w:rPr>
              <w:rFonts w:ascii="UHJQMA+A030-Reg"/>
              <w:color w:val="000000"/>
              <w:spacing w:val="-1"/>
              <w:sz w:val="24"/>
            </w:rPr>
          </w:rPrChange>
        </w:rPr>
        <w:t>auto-gestionados</w:t>
      </w:r>
      <w:r w:rsidRPr="00BF4A75">
        <w:rPr>
          <w:rFonts w:ascii="Times New Roman"/>
          <w:color w:val="000000"/>
          <w:spacing w:val="7"/>
          <w:sz w:val="24"/>
          <w:lang w:val="es-CO"/>
          <w:rPrChange w:id="148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88" w:author="MARTHA  CERVANTES DIAZ" w:date="2023-01-02T08:54:00Z">
            <w:rPr>
              <w:rFonts w:ascii="UHJQMA+A030-Reg"/>
              <w:color w:val="000000"/>
              <w:sz w:val="24"/>
            </w:rPr>
          </w:rPrChange>
        </w:rPr>
        <w:t>(Kephart,</w:t>
      </w:r>
      <w:r w:rsidRPr="00BF4A75">
        <w:rPr>
          <w:rFonts w:ascii="Times New Roman"/>
          <w:color w:val="000000"/>
          <w:spacing w:val="7"/>
          <w:sz w:val="24"/>
          <w:lang w:val="es-CO"/>
          <w:rPrChange w:id="148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90" w:author="MARTHA  CERVANTES DIAZ" w:date="2023-01-02T08:54:00Z">
            <w:rPr>
              <w:rFonts w:ascii="UHJQMA+A030-Reg"/>
              <w:color w:val="000000"/>
              <w:sz w:val="24"/>
            </w:rPr>
          </w:rPrChange>
        </w:rPr>
        <w:t>2011).</w:t>
      </w:r>
    </w:p>
    <w:p w14:paraId="5B2C5F0F" w14:textId="77777777" w:rsidR="001D4206" w:rsidRPr="00BF4A75" w:rsidRDefault="00000000">
      <w:pPr>
        <w:framePr w:w="9036" w:wrap="auto" w:hAnchor="text" w:x="1440" w:y="5948"/>
        <w:widowControl w:val="0"/>
        <w:autoSpaceDE w:val="0"/>
        <w:autoSpaceDN w:val="0"/>
        <w:spacing w:before="0" w:after="0" w:line="275" w:lineRule="exact"/>
        <w:jc w:val="left"/>
        <w:rPr>
          <w:rFonts w:ascii="Times New Roman"/>
          <w:color w:val="000000"/>
          <w:sz w:val="24"/>
          <w:lang w:val="es-CO"/>
          <w:rPrChange w:id="1491" w:author="MARTHA  CERVANTES DIAZ" w:date="2023-01-02T08:54:00Z">
            <w:rPr>
              <w:rFonts w:ascii="Times New Roman"/>
              <w:color w:val="000000"/>
              <w:sz w:val="24"/>
            </w:rPr>
          </w:rPrChange>
        </w:rPr>
      </w:pPr>
      <w:r w:rsidRPr="00BF4A75">
        <w:rPr>
          <w:rFonts w:ascii="UHJQMA+A030-Reg"/>
          <w:color w:val="000000"/>
          <w:spacing w:val="-2"/>
          <w:sz w:val="24"/>
          <w:lang w:val="es-CO"/>
          <w:rPrChange w:id="1492" w:author="MARTHA  CERVANTES DIAZ" w:date="2023-01-02T08:54:00Z">
            <w:rPr>
              <w:rFonts w:ascii="UHJQMA+A030-Reg"/>
              <w:color w:val="000000"/>
              <w:spacing w:val="-2"/>
              <w:sz w:val="24"/>
            </w:rPr>
          </w:rPrChange>
        </w:rPr>
        <w:t>Este</w:t>
      </w:r>
      <w:r w:rsidRPr="00BF4A75">
        <w:rPr>
          <w:rFonts w:ascii="Times New Roman"/>
          <w:color w:val="000000"/>
          <w:spacing w:val="8"/>
          <w:sz w:val="24"/>
          <w:lang w:val="es-CO"/>
          <w:rPrChange w:id="1493" w:author="MARTHA  CERVANTES DIAZ" w:date="2023-01-02T08:54:00Z">
            <w:rPr>
              <w:rFonts w:ascii="Times New Roman"/>
              <w:color w:val="000000"/>
              <w:spacing w:val="8"/>
              <w:sz w:val="24"/>
            </w:rPr>
          </w:rPrChange>
        </w:rPr>
        <w:t xml:space="preserve"> </w:t>
      </w:r>
      <w:r w:rsidRPr="00BF4A75">
        <w:rPr>
          <w:rFonts w:ascii="UHJQMA+A030-Reg"/>
          <w:color w:val="000000"/>
          <w:spacing w:val="-1"/>
          <w:sz w:val="24"/>
          <w:lang w:val="es-CO"/>
          <w:rPrChange w:id="1494" w:author="MARTHA  CERVANTES DIAZ" w:date="2023-01-02T08:54:00Z">
            <w:rPr>
              <w:rFonts w:ascii="UHJQMA+A030-Reg"/>
              <w:color w:val="000000"/>
              <w:spacing w:val="-1"/>
              <w:sz w:val="24"/>
            </w:rPr>
          </w:rPrChange>
        </w:rPr>
        <w:t>acercamiento,</w:t>
      </w:r>
      <w:r w:rsidRPr="00BF4A75">
        <w:rPr>
          <w:rFonts w:ascii="Times New Roman"/>
          <w:color w:val="000000"/>
          <w:spacing w:val="7"/>
          <w:sz w:val="24"/>
          <w:lang w:val="es-CO"/>
          <w:rPrChange w:id="149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496" w:author="MARTHA  CERVANTES DIAZ" w:date="2023-01-02T08:54:00Z">
            <w:rPr>
              <w:rFonts w:ascii="UHJQMA+A030-Reg"/>
              <w:color w:val="000000"/>
              <w:sz w:val="24"/>
            </w:rPr>
          </w:rPrChange>
        </w:rPr>
        <w:t>aunque</w:t>
      </w:r>
      <w:r w:rsidRPr="00BF4A75">
        <w:rPr>
          <w:rFonts w:ascii="Times New Roman"/>
          <w:color w:val="000000"/>
          <w:spacing w:val="6"/>
          <w:sz w:val="24"/>
          <w:lang w:val="es-CO"/>
          <w:rPrChange w:id="1497"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498" w:author="MARTHA  CERVANTES DIAZ" w:date="2023-01-02T08:54:00Z">
            <w:rPr>
              <w:rFonts w:ascii="UHJQMA+A030-Reg"/>
              <w:color w:val="000000"/>
              <w:spacing w:val="-1"/>
              <w:sz w:val="24"/>
            </w:rPr>
          </w:rPrChange>
        </w:rPr>
        <w:t>inicialmente</w:t>
      </w:r>
      <w:r w:rsidRPr="00BF4A75">
        <w:rPr>
          <w:rFonts w:ascii="Times New Roman"/>
          <w:color w:val="000000"/>
          <w:spacing w:val="7"/>
          <w:sz w:val="24"/>
          <w:lang w:val="es-CO"/>
          <w:rPrChange w:id="149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00" w:author="MARTHA  CERVANTES DIAZ" w:date="2023-01-02T08:54:00Z">
            <w:rPr>
              <w:rFonts w:ascii="UHJQMA+A030-Reg"/>
              <w:color w:val="000000"/>
              <w:sz w:val="24"/>
            </w:rPr>
          </w:rPrChange>
        </w:rPr>
        <w:t>concebido</w:t>
      </w:r>
      <w:r w:rsidRPr="00BF4A75">
        <w:rPr>
          <w:rFonts w:ascii="Times New Roman"/>
          <w:color w:val="000000"/>
          <w:spacing w:val="6"/>
          <w:sz w:val="24"/>
          <w:lang w:val="es-CO"/>
          <w:rPrChange w:id="1501"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502" w:author="MARTHA  CERVANTES DIAZ" w:date="2023-01-02T08:54:00Z">
            <w:rPr>
              <w:rFonts w:ascii="UHJQMA+A030-Reg" w:hAnsi="UHJQMA+A030-Reg" w:cs="UHJQMA+A030-Reg"/>
              <w:color w:val="000000"/>
              <w:spacing w:val="-1"/>
              <w:sz w:val="24"/>
            </w:rPr>
          </w:rPrChange>
        </w:rPr>
        <w:t>únicamente</w:t>
      </w:r>
      <w:r w:rsidRPr="00BF4A75">
        <w:rPr>
          <w:rFonts w:ascii="Times New Roman"/>
          <w:color w:val="000000"/>
          <w:spacing w:val="7"/>
          <w:sz w:val="24"/>
          <w:lang w:val="es-CO"/>
          <w:rPrChange w:id="150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504" w:author="MARTHA  CERVANTES DIAZ" w:date="2023-01-02T08:54:00Z">
            <w:rPr>
              <w:rFonts w:ascii="UHJQMA+A030-Reg"/>
              <w:color w:val="000000"/>
              <w:spacing w:val="-1"/>
              <w:sz w:val="24"/>
            </w:rPr>
          </w:rPrChange>
        </w:rPr>
        <w:t>para</w:t>
      </w:r>
      <w:r w:rsidRPr="00BF4A75">
        <w:rPr>
          <w:rFonts w:ascii="Times New Roman"/>
          <w:color w:val="000000"/>
          <w:spacing w:val="7"/>
          <w:sz w:val="24"/>
          <w:lang w:val="es-CO"/>
          <w:rPrChange w:id="150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506" w:author="MARTHA  CERVANTES DIAZ" w:date="2023-01-02T08:54:00Z">
            <w:rPr>
              <w:rFonts w:ascii="UHJQMA+A030-Reg"/>
              <w:color w:val="000000"/>
              <w:spacing w:val="-1"/>
              <w:sz w:val="24"/>
            </w:rPr>
          </w:rPrChange>
        </w:rPr>
        <w:t>sistemas</w:t>
      </w:r>
    </w:p>
    <w:p w14:paraId="5047AFC5" w14:textId="77777777" w:rsidR="001D4206" w:rsidRPr="00BF4A75" w:rsidRDefault="00000000">
      <w:pPr>
        <w:framePr w:w="9036" w:wrap="auto" w:hAnchor="text" w:x="1440" w:y="5948"/>
        <w:widowControl w:val="0"/>
        <w:autoSpaceDE w:val="0"/>
        <w:autoSpaceDN w:val="0"/>
        <w:spacing w:before="13" w:after="0" w:line="275" w:lineRule="exact"/>
        <w:jc w:val="left"/>
        <w:rPr>
          <w:rFonts w:ascii="Times New Roman"/>
          <w:color w:val="000000"/>
          <w:sz w:val="24"/>
          <w:lang w:val="es-CO"/>
          <w:rPrChange w:id="1507" w:author="MARTHA  CERVANTES DIAZ" w:date="2023-01-02T08:54:00Z">
            <w:rPr>
              <w:rFonts w:ascii="Times New Roman"/>
              <w:color w:val="000000"/>
              <w:sz w:val="24"/>
            </w:rPr>
          </w:rPrChange>
        </w:rPr>
      </w:pPr>
      <w:r w:rsidRPr="00BF4A75">
        <w:rPr>
          <w:rFonts w:ascii="UHJQMA+A030-Reg"/>
          <w:color w:val="000000"/>
          <w:sz w:val="24"/>
          <w:lang w:val="es-CO"/>
          <w:rPrChange w:id="1508" w:author="MARTHA  CERVANTES DIAZ" w:date="2023-01-02T08:54:00Z">
            <w:rPr>
              <w:rFonts w:ascii="UHJQMA+A030-Reg"/>
              <w:color w:val="000000"/>
              <w:sz w:val="24"/>
            </w:rPr>
          </w:rPrChange>
        </w:rPr>
        <w:t>distribuidos,</w:t>
      </w:r>
      <w:r w:rsidRPr="00BF4A75">
        <w:rPr>
          <w:rFonts w:ascii="Times New Roman"/>
          <w:color w:val="000000"/>
          <w:spacing w:val="7"/>
          <w:sz w:val="24"/>
          <w:lang w:val="es-CO"/>
          <w:rPrChange w:id="150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10" w:author="MARTHA  CERVANTES DIAZ" w:date="2023-01-02T08:54:00Z">
            <w:rPr>
              <w:rFonts w:ascii="UHJQMA+A030-Reg"/>
              <w:color w:val="000000"/>
              <w:sz w:val="24"/>
            </w:rPr>
          </w:rPrChange>
        </w:rPr>
        <w:t>puede</w:t>
      </w:r>
      <w:r w:rsidRPr="00BF4A75">
        <w:rPr>
          <w:rFonts w:ascii="Times New Roman"/>
          <w:color w:val="000000"/>
          <w:spacing w:val="6"/>
          <w:sz w:val="24"/>
          <w:lang w:val="es-CO"/>
          <w:rPrChange w:id="1511"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512" w:author="MARTHA  CERVANTES DIAZ" w:date="2023-01-02T08:54:00Z">
            <w:rPr>
              <w:rFonts w:ascii="UHJQMA+A030-Reg" w:hAnsi="UHJQMA+A030-Reg" w:cs="UHJQMA+A030-Reg"/>
              <w:color w:val="000000"/>
              <w:sz w:val="24"/>
            </w:rPr>
          </w:rPrChange>
        </w:rPr>
        <w:t>también</w:t>
      </w:r>
      <w:r w:rsidRPr="00BF4A75">
        <w:rPr>
          <w:rFonts w:ascii="Times New Roman"/>
          <w:color w:val="000000"/>
          <w:spacing w:val="6"/>
          <w:sz w:val="24"/>
          <w:lang w:val="es-CO"/>
          <w:rPrChange w:id="151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14" w:author="MARTHA  CERVANTES DIAZ" w:date="2023-01-02T08:54:00Z">
            <w:rPr>
              <w:rFonts w:ascii="UHJQMA+A030-Reg"/>
              <w:color w:val="000000"/>
              <w:sz w:val="24"/>
            </w:rPr>
          </w:rPrChange>
        </w:rPr>
        <w:t>ser</w:t>
      </w:r>
      <w:r w:rsidRPr="00BF4A75">
        <w:rPr>
          <w:rFonts w:ascii="Times New Roman"/>
          <w:color w:val="000000"/>
          <w:spacing w:val="7"/>
          <w:sz w:val="24"/>
          <w:lang w:val="es-CO"/>
          <w:rPrChange w:id="151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16" w:author="MARTHA  CERVANTES DIAZ" w:date="2023-01-02T08:54:00Z">
            <w:rPr>
              <w:rFonts w:ascii="UHJQMA+A030-Reg"/>
              <w:color w:val="000000"/>
              <w:sz w:val="24"/>
            </w:rPr>
          </w:rPrChange>
        </w:rPr>
        <w:t>particularmente</w:t>
      </w:r>
      <w:r w:rsidRPr="00BF4A75">
        <w:rPr>
          <w:rFonts w:ascii="Times New Roman"/>
          <w:color w:val="000000"/>
          <w:spacing w:val="6"/>
          <w:sz w:val="24"/>
          <w:lang w:val="es-CO"/>
          <w:rPrChange w:id="1517"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518" w:author="MARTHA  CERVANTES DIAZ" w:date="2023-01-02T08:54:00Z">
            <w:rPr>
              <w:rFonts w:ascii="UHJQMA+A030-Reg" w:hAnsi="UHJQMA+A030-Reg" w:cs="UHJQMA+A030-Reg"/>
              <w:color w:val="000000"/>
              <w:sz w:val="24"/>
            </w:rPr>
          </w:rPrChange>
        </w:rPr>
        <w:t>útil</w:t>
      </w:r>
      <w:r w:rsidRPr="00BF4A75">
        <w:rPr>
          <w:rFonts w:ascii="Times New Roman"/>
          <w:color w:val="000000"/>
          <w:spacing w:val="7"/>
          <w:sz w:val="24"/>
          <w:lang w:val="es-CO"/>
          <w:rPrChange w:id="151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20" w:author="MARTHA  CERVANTES DIAZ" w:date="2023-01-02T08:54:00Z">
            <w:rPr>
              <w:rFonts w:ascii="UHJQMA+A030-Reg"/>
              <w:color w:val="000000"/>
              <w:sz w:val="24"/>
            </w:rPr>
          </w:rPrChange>
        </w:rPr>
        <w:t>en</w:t>
      </w:r>
      <w:r w:rsidRPr="00BF4A75">
        <w:rPr>
          <w:rFonts w:ascii="Times New Roman"/>
          <w:color w:val="000000"/>
          <w:spacing w:val="6"/>
          <w:sz w:val="24"/>
          <w:lang w:val="es-CO"/>
          <w:rPrChange w:id="152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522" w:author="MARTHA  CERVANTES DIAZ" w:date="2023-01-02T08:54:00Z">
            <w:rPr>
              <w:rFonts w:ascii="UHJQMA+A030-Reg"/>
              <w:color w:val="000000"/>
              <w:spacing w:val="-1"/>
              <w:sz w:val="24"/>
            </w:rPr>
          </w:rPrChange>
        </w:rPr>
        <w:t>otras</w:t>
      </w:r>
      <w:r w:rsidRPr="00BF4A75">
        <w:rPr>
          <w:rFonts w:ascii="Times New Roman"/>
          <w:color w:val="000000"/>
          <w:spacing w:val="7"/>
          <w:sz w:val="24"/>
          <w:lang w:val="es-CO"/>
          <w:rPrChange w:id="152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524" w:author="MARTHA  CERVANTES DIAZ" w:date="2023-01-02T08:54:00Z">
            <w:rPr>
              <w:rFonts w:ascii="UHJQMA+A030-Reg"/>
              <w:color w:val="000000"/>
              <w:spacing w:val="-1"/>
              <w:sz w:val="24"/>
            </w:rPr>
          </w:rPrChange>
        </w:rPr>
        <w:t>ramas</w:t>
      </w:r>
      <w:r w:rsidRPr="00BF4A75">
        <w:rPr>
          <w:rFonts w:ascii="Times New Roman"/>
          <w:color w:val="000000"/>
          <w:spacing w:val="7"/>
          <w:sz w:val="24"/>
          <w:lang w:val="es-CO"/>
          <w:rPrChange w:id="152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526" w:author="MARTHA  CERVANTES DIAZ" w:date="2023-01-02T08:54:00Z">
            <w:rPr>
              <w:rFonts w:ascii="UHJQMA+A030-Reg"/>
              <w:color w:val="000000"/>
              <w:spacing w:val="-1"/>
              <w:sz w:val="24"/>
            </w:rPr>
          </w:rPrChange>
        </w:rPr>
        <w:t>como</w:t>
      </w:r>
      <w:r w:rsidRPr="00BF4A75">
        <w:rPr>
          <w:rFonts w:ascii="Times New Roman"/>
          <w:color w:val="000000"/>
          <w:spacing w:val="7"/>
          <w:sz w:val="24"/>
          <w:lang w:val="es-CO"/>
          <w:rPrChange w:id="152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28" w:author="MARTHA  CERVANTES DIAZ" w:date="2023-01-02T08:54:00Z">
            <w:rPr>
              <w:rFonts w:ascii="UHJQMA+A030-Reg"/>
              <w:color w:val="000000"/>
              <w:sz w:val="24"/>
            </w:rPr>
          </w:rPrChange>
        </w:rPr>
        <w:t>lo</w:t>
      </w:r>
      <w:r w:rsidRPr="00BF4A75">
        <w:rPr>
          <w:rFonts w:ascii="Times New Roman"/>
          <w:color w:val="000000"/>
          <w:spacing w:val="6"/>
          <w:sz w:val="24"/>
          <w:lang w:val="es-CO"/>
          <w:rPrChange w:id="152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30" w:author="MARTHA  CERVANTES DIAZ" w:date="2023-01-02T08:54:00Z">
            <w:rPr>
              <w:rFonts w:ascii="UHJQMA+A030-Reg"/>
              <w:color w:val="000000"/>
              <w:sz w:val="24"/>
            </w:rPr>
          </w:rPrChange>
        </w:rPr>
        <w:t>son</w:t>
      </w:r>
      <w:r w:rsidRPr="00BF4A75">
        <w:rPr>
          <w:rFonts w:ascii="Times New Roman"/>
          <w:color w:val="000000"/>
          <w:spacing w:val="6"/>
          <w:sz w:val="24"/>
          <w:lang w:val="es-CO"/>
          <w:rPrChange w:id="153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32" w:author="MARTHA  CERVANTES DIAZ" w:date="2023-01-02T08:54:00Z">
            <w:rPr>
              <w:rFonts w:ascii="UHJQMA+A030-Reg"/>
              <w:color w:val="000000"/>
              <w:sz w:val="24"/>
            </w:rPr>
          </w:rPrChange>
        </w:rPr>
        <w:t>las</w:t>
      </w:r>
    </w:p>
    <w:p w14:paraId="692F09EE" w14:textId="77777777" w:rsidR="001D4206" w:rsidRPr="00BF4A75" w:rsidRDefault="00000000">
      <w:pPr>
        <w:framePr w:w="373" w:wrap="auto" w:hAnchor="text" w:x="1440" w:y="7126"/>
        <w:widowControl w:val="0"/>
        <w:autoSpaceDE w:val="0"/>
        <w:autoSpaceDN w:val="0"/>
        <w:spacing w:before="0" w:after="0" w:line="278" w:lineRule="exact"/>
        <w:jc w:val="left"/>
        <w:rPr>
          <w:rFonts w:ascii="Times New Roman"/>
          <w:color w:val="000000"/>
          <w:sz w:val="24"/>
          <w:lang w:val="es-CO"/>
          <w:rPrChange w:id="1533" w:author="MARTHA  CERVANTES DIAZ" w:date="2023-01-02T08:54:00Z">
            <w:rPr>
              <w:rFonts w:ascii="Times New Roman"/>
              <w:color w:val="000000"/>
              <w:sz w:val="24"/>
            </w:rPr>
          </w:rPrChange>
        </w:rPr>
      </w:pPr>
      <w:r w:rsidRPr="00BF4A75">
        <w:rPr>
          <w:rFonts w:ascii="JKVKLP+A030-Bol"/>
          <w:color w:val="000000"/>
          <w:sz w:val="24"/>
          <w:lang w:val="es-CO"/>
          <w:rPrChange w:id="1534" w:author="MARTHA  CERVANTES DIAZ" w:date="2023-01-02T08:54:00Z">
            <w:rPr>
              <w:rFonts w:ascii="JKVKLP+A030-Bol"/>
              <w:color w:val="000000"/>
              <w:sz w:val="24"/>
            </w:rPr>
          </w:rPrChange>
        </w:rPr>
        <w:t>2</w:t>
      </w:r>
    </w:p>
    <w:p w14:paraId="4C9CE8D8" w14:textId="77777777" w:rsidR="001D4206" w:rsidRPr="00BF4A75" w:rsidRDefault="00000000">
      <w:pPr>
        <w:framePr w:w="6382" w:wrap="auto" w:hAnchor="text" w:x="1812" w:y="7126"/>
        <w:widowControl w:val="0"/>
        <w:autoSpaceDE w:val="0"/>
        <w:autoSpaceDN w:val="0"/>
        <w:spacing w:before="0" w:after="0" w:line="278" w:lineRule="exact"/>
        <w:jc w:val="left"/>
        <w:rPr>
          <w:rFonts w:ascii="Times New Roman"/>
          <w:color w:val="000000"/>
          <w:sz w:val="24"/>
          <w:lang w:val="es-CO"/>
          <w:rPrChange w:id="1535" w:author="MARTHA  CERVANTES DIAZ" w:date="2023-01-02T08:54:00Z">
            <w:rPr>
              <w:rFonts w:ascii="Times New Roman"/>
              <w:color w:val="000000"/>
              <w:sz w:val="24"/>
            </w:rPr>
          </w:rPrChange>
        </w:rPr>
      </w:pPr>
      <w:r w:rsidRPr="00BF4A75">
        <w:rPr>
          <w:rFonts w:ascii="JKVKLP+A030-Bol"/>
          <w:color w:val="000000"/>
          <w:spacing w:val="-1"/>
          <w:sz w:val="24"/>
          <w:lang w:val="es-CO"/>
          <w:rPrChange w:id="1536" w:author="MARTHA  CERVANTES DIAZ" w:date="2023-01-02T08:54:00Z">
            <w:rPr>
              <w:rFonts w:ascii="JKVKLP+A030-Bol"/>
              <w:color w:val="000000"/>
              <w:spacing w:val="-1"/>
              <w:sz w:val="24"/>
            </w:rPr>
          </w:rPrChange>
        </w:rPr>
        <w:t>PLANTEAMIENTO</w:t>
      </w:r>
      <w:r w:rsidRPr="00BF4A75">
        <w:rPr>
          <w:rFonts w:ascii="Times New Roman"/>
          <w:color w:val="000000"/>
          <w:spacing w:val="7"/>
          <w:sz w:val="24"/>
          <w:lang w:val="es-CO"/>
          <w:rPrChange w:id="1537" w:author="MARTHA  CERVANTES DIAZ" w:date="2023-01-02T08:54:00Z">
            <w:rPr>
              <w:rFonts w:ascii="Times New Roman"/>
              <w:color w:val="000000"/>
              <w:spacing w:val="7"/>
              <w:sz w:val="24"/>
            </w:rPr>
          </w:rPrChange>
        </w:rPr>
        <w:t xml:space="preserve"> </w:t>
      </w:r>
      <w:r w:rsidRPr="00BF4A75">
        <w:rPr>
          <w:rFonts w:ascii="JKVKLP+A030-Bol"/>
          <w:color w:val="000000"/>
          <w:sz w:val="24"/>
          <w:lang w:val="es-CO"/>
          <w:rPrChange w:id="1538" w:author="MARTHA  CERVANTES DIAZ" w:date="2023-01-02T08:54:00Z">
            <w:rPr>
              <w:rFonts w:ascii="JKVKLP+A030-Bol"/>
              <w:color w:val="000000"/>
              <w:sz w:val="24"/>
            </w:rPr>
          </w:rPrChange>
        </w:rPr>
        <w:t>Y</w:t>
      </w:r>
      <w:r w:rsidRPr="00BF4A75">
        <w:rPr>
          <w:rFonts w:ascii="Times New Roman"/>
          <w:color w:val="000000"/>
          <w:spacing w:val="6"/>
          <w:sz w:val="24"/>
          <w:lang w:val="es-CO"/>
          <w:rPrChange w:id="1539" w:author="MARTHA  CERVANTES DIAZ" w:date="2023-01-02T08:54:00Z">
            <w:rPr>
              <w:rFonts w:ascii="Times New Roman"/>
              <w:color w:val="000000"/>
              <w:spacing w:val="6"/>
              <w:sz w:val="24"/>
            </w:rPr>
          </w:rPrChange>
        </w:rPr>
        <w:t xml:space="preserve"> </w:t>
      </w:r>
      <w:r w:rsidRPr="00BF4A75">
        <w:rPr>
          <w:rFonts w:ascii="JKVKLP+A030-Bol" w:hAnsi="JKVKLP+A030-Bol" w:cs="JKVKLP+A030-Bol"/>
          <w:color w:val="000000"/>
          <w:spacing w:val="-2"/>
          <w:sz w:val="24"/>
          <w:lang w:val="es-CO"/>
          <w:rPrChange w:id="1540" w:author="MARTHA  CERVANTES DIAZ" w:date="2023-01-02T08:54:00Z">
            <w:rPr>
              <w:rFonts w:ascii="JKVKLP+A030-Bol" w:hAnsi="JKVKLP+A030-Bol" w:cs="JKVKLP+A030-Bol"/>
              <w:color w:val="000000"/>
              <w:spacing w:val="-2"/>
              <w:sz w:val="24"/>
            </w:rPr>
          </w:rPrChange>
        </w:rPr>
        <w:t>JUSTIFICACIÓN</w:t>
      </w:r>
      <w:r w:rsidRPr="00BF4A75">
        <w:rPr>
          <w:rFonts w:ascii="Times New Roman"/>
          <w:color w:val="000000"/>
          <w:spacing w:val="8"/>
          <w:sz w:val="24"/>
          <w:lang w:val="es-CO"/>
          <w:rPrChange w:id="1541" w:author="MARTHA  CERVANTES DIAZ" w:date="2023-01-02T08:54:00Z">
            <w:rPr>
              <w:rFonts w:ascii="Times New Roman"/>
              <w:color w:val="000000"/>
              <w:spacing w:val="8"/>
              <w:sz w:val="24"/>
            </w:rPr>
          </w:rPrChange>
        </w:rPr>
        <w:t xml:space="preserve"> </w:t>
      </w:r>
      <w:r w:rsidRPr="00BF4A75">
        <w:rPr>
          <w:rFonts w:ascii="JKVKLP+A030-Bol"/>
          <w:color w:val="000000"/>
          <w:spacing w:val="-1"/>
          <w:sz w:val="24"/>
          <w:lang w:val="es-CO"/>
          <w:rPrChange w:id="1542" w:author="MARTHA  CERVANTES DIAZ" w:date="2023-01-02T08:54:00Z">
            <w:rPr>
              <w:rFonts w:ascii="JKVKLP+A030-Bol"/>
              <w:color w:val="000000"/>
              <w:spacing w:val="-1"/>
              <w:sz w:val="24"/>
            </w:rPr>
          </w:rPrChange>
        </w:rPr>
        <w:t>DEL</w:t>
      </w:r>
      <w:r w:rsidRPr="00BF4A75">
        <w:rPr>
          <w:rFonts w:ascii="Times New Roman"/>
          <w:color w:val="000000"/>
          <w:spacing w:val="7"/>
          <w:sz w:val="24"/>
          <w:lang w:val="es-CO"/>
          <w:rPrChange w:id="1543"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1544" w:author="MARTHA  CERVANTES DIAZ" w:date="2023-01-02T08:54:00Z">
            <w:rPr>
              <w:rFonts w:ascii="JKVKLP+A030-Bol"/>
              <w:color w:val="000000"/>
              <w:spacing w:val="-1"/>
              <w:sz w:val="24"/>
            </w:rPr>
          </w:rPrChange>
        </w:rPr>
        <w:t>PROBLEMA</w:t>
      </w:r>
    </w:p>
    <w:p w14:paraId="3A9D8A33" w14:textId="77777777" w:rsidR="001D4206" w:rsidRPr="00BF4A75" w:rsidRDefault="00000000">
      <w:pPr>
        <w:framePr w:w="9463" w:wrap="auto" w:hAnchor="text" w:x="1440" w:y="7890"/>
        <w:widowControl w:val="0"/>
        <w:autoSpaceDE w:val="0"/>
        <w:autoSpaceDN w:val="0"/>
        <w:spacing w:before="0" w:after="0" w:line="275" w:lineRule="exact"/>
        <w:jc w:val="left"/>
        <w:rPr>
          <w:rFonts w:ascii="Times New Roman"/>
          <w:color w:val="000000"/>
          <w:sz w:val="24"/>
          <w:lang w:val="es-CO"/>
          <w:rPrChange w:id="1545" w:author="MARTHA  CERVANTES DIAZ" w:date="2023-01-02T08:54:00Z">
            <w:rPr>
              <w:rFonts w:ascii="Times New Roman"/>
              <w:color w:val="000000"/>
              <w:sz w:val="24"/>
            </w:rPr>
          </w:rPrChange>
        </w:rPr>
      </w:pPr>
      <w:r w:rsidRPr="00BF4A75">
        <w:rPr>
          <w:rFonts w:ascii="UHJQMA+A030-Reg"/>
          <w:color w:val="000000"/>
          <w:sz w:val="24"/>
          <w:lang w:val="es-CO"/>
          <w:rPrChange w:id="1546" w:author="MARTHA  CERVANTES DIAZ" w:date="2023-01-02T08:54:00Z">
            <w:rPr>
              <w:rFonts w:ascii="UHJQMA+A030-Reg"/>
              <w:color w:val="000000"/>
              <w:sz w:val="24"/>
            </w:rPr>
          </w:rPrChange>
        </w:rPr>
        <w:t>La</w:t>
      </w:r>
      <w:r w:rsidRPr="00BF4A75">
        <w:rPr>
          <w:rFonts w:ascii="Times New Roman"/>
          <w:color w:val="000000"/>
          <w:spacing w:val="6"/>
          <w:sz w:val="24"/>
          <w:lang w:val="es-CO"/>
          <w:rPrChange w:id="154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48" w:author="MARTHA  CERVANTES DIAZ" w:date="2023-01-02T08:54:00Z">
            <w:rPr>
              <w:rFonts w:ascii="UHJQMA+A030-Reg"/>
              <w:color w:val="000000"/>
              <w:sz w:val="24"/>
            </w:rPr>
          </w:rPrChange>
        </w:rPr>
        <w:t>complejidad</w:t>
      </w:r>
      <w:r w:rsidRPr="00BF4A75">
        <w:rPr>
          <w:rFonts w:ascii="Times New Roman"/>
          <w:color w:val="000000"/>
          <w:spacing w:val="6"/>
          <w:sz w:val="24"/>
          <w:lang w:val="es-CO"/>
          <w:rPrChange w:id="154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50" w:author="MARTHA  CERVANTES DIAZ" w:date="2023-01-02T08:54:00Z">
            <w:rPr>
              <w:rFonts w:ascii="UHJQMA+A030-Reg"/>
              <w:color w:val="000000"/>
              <w:sz w:val="24"/>
            </w:rPr>
          </w:rPrChange>
        </w:rPr>
        <w:t>de</w:t>
      </w:r>
      <w:r w:rsidRPr="00BF4A75">
        <w:rPr>
          <w:rFonts w:ascii="Times New Roman"/>
          <w:color w:val="000000"/>
          <w:spacing w:val="6"/>
          <w:sz w:val="24"/>
          <w:lang w:val="es-CO"/>
          <w:rPrChange w:id="155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52" w:author="MARTHA  CERVANTES DIAZ" w:date="2023-01-02T08:54:00Z">
            <w:rPr>
              <w:rFonts w:ascii="UHJQMA+A030-Reg"/>
              <w:color w:val="000000"/>
              <w:sz w:val="24"/>
            </w:rPr>
          </w:rPrChange>
        </w:rPr>
        <w:t>los</w:t>
      </w:r>
      <w:r w:rsidRPr="00BF4A75">
        <w:rPr>
          <w:rFonts w:ascii="Times New Roman"/>
          <w:color w:val="000000"/>
          <w:spacing w:val="6"/>
          <w:sz w:val="24"/>
          <w:lang w:val="es-CO"/>
          <w:rPrChange w:id="155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554"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155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56" w:author="MARTHA  CERVANTES DIAZ" w:date="2023-01-02T08:54:00Z">
            <w:rPr>
              <w:rFonts w:ascii="UHJQMA+A030-Reg"/>
              <w:color w:val="000000"/>
              <w:sz w:val="24"/>
            </w:rPr>
          </w:rPrChange>
        </w:rPr>
        <w:t>software</w:t>
      </w:r>
      <w:r w:rsidRPr="00BF4A75">
        <w:rPr>
          <w:rFonts w:ascii="Times New Roman"/>
          <w:color w:val="000000"/>
          <w:spacing w:val="6"/>
          <w:sz w:val="24"/>
          <w:lang w:val="es-CO"/>
          <w:rPrChange w:id="155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58" w:author="MARTHA  CERVANTES DIAZ" w:date="2023-01-02T08:54:00Z">
            <w:rPr>
              <w:rFonts w:ascii="UHJQMA+A030-Reg"/>
              <w:color w:val="000000"/>
              <w:sz w:val="24"/>
            </w:rPr>
          </w:rPrChange>
        </w:rPr>
        <w:t>ha</w:t>
      </w:r>
      <w:r w:rsidRPr="00BF4A75">
        <w:rPr>
          <w:rFonts w:ascii="Times New Roman"/>
          <w:color w:val="000000"/>
          <w:spacing w:val="6"/>
          <w:sz w:val="24"/>
          <w:lang w:val="es-CO"/>
          <w:rPrChange w:id="155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60" w:author="MARTHA  CERVANTES DIAZ" w:date="2023-01-02T08:54:00Z">
            <w:rPr>
              <w:rFonts w:ascii="UHJQMA+A030-Reg"/>
              <w:color w:val="000000"/>
              <w:sz w:val="24"/>
            </w:rPr>
          </w:rPrChange>
        </w:rPr>
        <w:t>ido</w:t>
      </w:r>
      <w:r w:rsidRPr="00BF4A75">
        <w:rPr>
          <w:rFonts w:ascii="Times New Roman"/>
          <w:color w:val="000000"/>
          <w:spacing w:val="6"/>
          <w:sz w:val="24"/>
          <w:lang w:val="es-CO"/>
          <w:rPrChange w:id="156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62" w:author="MARTHA  CERVANTES DIAZ" w:date="2023-01-02T08:54:00Z">
            <w:rPr>
              <w:rFonts w:ascii="UHJQMA+A030-Reg"/>
              <w:color w:val="000000"/>
              <w:sz w:val="24"/>
            </w:rPr>
          </w:rPrChange>
        </w:rPr>
        <w:t>en</w:t>
      </w:r>
      <w:r w:rsidRPr="00BF4A75">
        <w:rPr>
          <w:rFonts w:ascii="Times New Roman"/>
          <w:color w:val="000000"/>
          <w:spacing w:val="6"/>
          <w:sz w:val="24"/>
          <w:lang w:val="es-CO"/>
          <w:rPrChange w:id="156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564" w:author="MARTHA  CERVANTES DIAZ" w:date="2023-01-02T08:54:00Z">
            <w:rPr>
              <w:rFonts w:ascii="UHJQMA+A030-Reg"/>
              <w:color w:val="000000"/>
              <w:spacing w:val="-1"/>
              <w:sz w:val="24"/>
            </w:rPr>
          </w:rPrChange>
        </w:rPr>
        <w:t>aumento</w:t>
      </w:r>
      <w:r w:rsidRPr="00BF4A75">
        <w:rPr>
          <w:rFonts w:ascii="Times New Roman"/>
          <w:color w:val="000000"/>
          <w:spacing w:val="7"/>
          <w:sz w:val="24"/>
          <w:lang w:val="es-CO"/>
          <w:rPrChange w:id="156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66" w:author="MARTHA  CERVANTES DIAZ" w:date="2023-01-02T08:54:00Z">
            <w:rPr>
              <w:rFonts w:ascii="UHJQMA+A030-Reg"/>
              <w:color w:val="000000"/>
              <w:sz w:val="24"/>
            </w:rPr>
          </w:rPrChange>
        </w:rPr>
        <w:t>(Horn,</w:t>
      </w:r>
      <w:r w:rsidRPr="00BF4A75">
        <w:rPr>
          <w:rFonts w:ascii="Times New Roman"/>
          <w:color w:val="000000"/>
          <w:spacing w:val="7"/>
          <w:sz w:val="24"/>
          <w:lang w:val="es-CO"/>
          <w:rPrChange w:id="156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68" w:author="MARTHA  CERVANTES DIAZ" w:date="2023-01-02T08:54:00Z">
            <w:rPr>
              <w:rFonts w:ascii="UHJQMA+A030-Reg"/>
              <w:color w:val="000000"/>
              <w:sz w:val="24"/>
            </w:rPr>
          </w:rPrChange>
        </w:rPr>
        <w:t>2001,</w:t>
      </w:r>
      <w:r w:rsidRPr="00BF4A75">
        <w:rPr>
          <w:rFonts w:ascii="Times New Roman"/>
          <w:color w:val="000000"/>
          <w:spacing w:val="7"/>
          <w:sz w:val="24"/>
          <w:lang w:val="es-CO"/>
          <w:rPrChange w:id="156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70" w:author="MARTHA  CERVANTES DIAZ" w:date="2023-01-02T08:54:00Z">
            <w:rPr>
              <w:rFonts w:ascii="UHJQMA+A030-Reg"/>
              <w:color w:val="000000"/>
              <w:sz w:val="24"/>
            </w:rPr>
          </w:rPrChange>
        </w:rPr>
        <w:t>pp.</w:t>
      </w:r>
      <w:r w:rsidRPr="00BF4A75">
        <w:rPr>
          <w:rFonts w:ascii="Times New Roman"/>
          <w:color w:val="000000"/>
          <w:spacing w:val="7"/>
          <w:sz w:val="24"/>
          <w:lang w:val="es-CO"/>
          <w:rPrChange w:id="157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72" w:author="MARTHA  CERVANTES DIAZ" w:date="2023-01-02T08:54:00Z">
            <w:rPr>
              <w:rFonts w:ascii="UHJQMA+A030-Reg"/>
              <w:color w:val="000000"/>
              <w:sz w:val="24"/>
            </w:rPr>
          </w:rPrChange>
        </w:rPr>
        <w:t>4-5).</w:t>
      </w:r>
      <w:r w:rsidRPr="00BF4A75">
        <w:rPr>
          <w:rFonts w:ascii="Times New Roman"/>
          <w:color w:val="000000"/>
          <w:spacing w:val="7"/>
          <w:sz w:val="24"/>
          <w:lang w:val="es-CO"/>
          <w:rPrChange w:id="157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74" w:author="MARTHA  CERVANTES DIAZ" w:date="2023-01-02T08:54:00Z">
            <w:rPr>
              <w:rFonts w:ascii="UHJQMA+A030-Reg"/>
              <w:color w:val="000000"/>
              <w:sz w:val="24"/>
            </w:rPr>
          </w:rPrChange>
        </w:rPr>
        <w:t>A</w:t>
      </w:r>
    </w:p>
    <w:p w14:paraId="48CB974D" w14:textId="77777777" w:rsidR="001D4206" w:rsidRPr="00BF4A75" w:rsidRDefault="00000000">
      <w:pPr>
        <w:framePr w:w="9463" w:wrap="auto" w:hAnchor="text" w:x="1440" w:y="7890"/>
        <w:widowControl w:val="0"/>
        <w:autoSpaceDE w:val="0"/>
        <w:autoSpaceDN w:val="0"/>
        <w:spacing w:before="13" w:after="0" w:line="275" w:lineRule="exact"/>
        <w:jc w:val="left"/>
        <w:rPr>
          <w:rFonts w:ascii="Times New Roman"/>
          <w:color w:val="000000"/>
          <w:sz w:val="24"/>
          <w:lang w:val="es-CO"/>
          <w:rPrChange w:id="1575" w:author="MARTHA  CERVANTES DIAZ" w:date="2023-01-02T08:54:00Z">
            <w:rPr>
              <w:rFonts w:ascii="Times New Roman"/>
              <w:color w:val="000000"/>
              <w:sz w:val="24"/>
            </w:rPr>
          </w:rPrChange>
        </w:rPr>
      </w:pPr>
      <w:r w:rsidRPr="00BF4A75">
        <w:rPr>
          <w:rFonts w:ascii="UHJQMA+A030-Reg"/>
          <w:color w:val="000000"/>
          <w:sz w:val="24"/>
          <w:lang w:val="es-CO"/>
          <w:rPrChange w:id="1576" w:author="MARTHA  CERVANTES DIAZ" w:date="2023-01-02T08:54:00Z">
            <w:rPr>
              <w:rFonts w:ascii="UHJQMA+A030-Reg"/>
              <w:color w:val="000000"/>
              <w:sz w:val="24"/>
            </w:rPr>
          </w:rPrChange>
        </w:rPr>
        <w:t>medida</w:t>
      </w:r>
      <w:r w:rsidRPr="00BF4A75">
        <w:rPr>
          <w:rFonts w:ascii="Times New Roman"/>
          <w:color w:val="000000"/>
          <w:spacing w:val="6"/>
          <w:sz w:val="24"/>
          <w:lang w:val="es-CO"/>
          <w:rPrChange w:id="157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78" w:author="MARTHA  CERVANTES DIAZ" w:date="2023-01-02T08:54:00Z">
            <w:rPr>
              <w:rFonts w:ascii="UHJQMA+A030-Reg"/>
              <w:color w:val="000000"/>
              <w:sz w:val="24"/>
            </w:rPr>
          </w:rPrChange>
        </w:rPr>
        <w:t>que</w:t>
      </w:r>
      <w:r w:rsidRPr="00BF4A75">
        <w:rPr>
          <w:rFonts w:ascii="Times New Roman"/>
          <w:color w:val="000000"/>
          <w:spacing w:val="6"/>
          <w:sz w:val="24"/>
          <w:lang w:val="es-CO"/>
          <w:rPrChange w:id="157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80" w:author="MARTHA  CERVANTES DIAZ" w:date="2023-01-02T08:54:00Z">
            <w:rPr>
              <w:rFonts w:ascii="UHJQMA+A030-Reg"/>
              <w:color w:val="000000"/>
              <w:sz w:val="24"/>
            </w:rPr>
          </w:rPrChange>
        </w:rPr>
        <w:t>se</w:t>
      </w:r>
      <w:r w:rsidRPr="00BF4A75">
        <w:rPr>
          <w:rFonts w:ascii="Times New Roman"/>
          <w:color w:val="000000"/>
          <w:spacing w:val="6"/>
          <w:sz w:val="24"/>
          <w:lang w:val="es-CO"/>
          <w:rPrChange w:id="158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82" w:author="MARTHA  CERVANTES DIAZ" w:date="2023-01-02T08:54:00Z">
            <w:rPr>
              <w:rFonts w:ascii="UHJQMA+A030-Reg"/>
              <w:color w:val="000000"/>
              <w:sz w:val="24"/>
            </w:rPr>
          </w:rPrChange>
        </w:rPr>
        <w:t>hace</w:t>
      </w:r>
      <w:r w:rsidRPr="00BF4A75">
        <w:rPr>
          <w:rFonts w:ascii="Times New Roman"/>
          <w:color w:val="000000"/>
          <w:spacing w:val="6"/>
          <w:sz w:val="24"/>
          <w:lang w:val="es-CO"/>
          <w:rPrChange w:id="158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84" w:author="MARTHA  CERVANTES DIAZ" w:date="2023-01-02T08:54:00Z">
            <w:rPr>
              <w:rFonts w:ascii="UHJQMA+A030-Reg"/>
              <w:color w:val="000000"/>
              <w:sz w:val="24"/>
            </w:rPr>
          </w:rPrChange>
        </w:rPr>
        <w:t>la</w:t>
      </w:r>
      <w:r w:rsidRPr="00BF4A75">
        <w:rPr>
          <w:rFonts w:ascii="Times New Roman"/>
          <w:color w:val="000000"/>
          <w:spacing w:val="6"/>
          <w:sz w:val="24"/>
          <w:lang w:val="es-CO"/>
          <w:rPrChange w:id="1585"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586" w:author="MARTHA  CERVANTES DIAZ" w:date="2023-01-02T08:54:00Z">
            <w:rPr>
              <w:rFonts w:ascii="UHJQMA+A030-Reg" w:hAnsi="UHJQMA+A030-Reg" w:cs="UHJQMA+A030-Reg"/>
              <w:color w:val="000000"/>
              <w:sz w:val="24"/>
            </w:rPr>
          </w:rPrChange>
        </w:rPr>
        <w:t>transición</w:t>
      </w:r>
      <w:r w:rsidRPr="00BF4A75">
        <w:rPr>
          <w:rFonts w:ascii="Times New Roman"/>
          <w:color w:val="000000"/>
          <w:spacing w:val="6"/>
          <w:sz w:val="24"/>
          <w:lang w:val="es-CO"/>
          <w:rPrChange w:id="158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88" w:author="MARTHA  CERVANTES DIAZ" w:date="2023-01-02T08:54:00Z">
            <w:rPr>
              <w:rFonts w:ascii="UHJQMA+A030-Reg"/>
              <w:color w:val="000000"/>
              <w:sz w:val="24"/>
            </w:rPr>
          </w:rPrChange>
        </w:rPr>
        <w:t>a</w:t>
      </w:r>
      <w:r w:rsidRPr="00BF4A75">
        <w:rPr>
          <w:rFonts w:ascii="Times New Roman"/>
          <w:color w:val="000000"/>
          <w:spacing w:val="6"/>
          <w:sz w:val="24"/>
          <w:lang w:val="es-CO"/>
          <w:rPrChange w:id="158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590" w:author="MARTHA  CERVANTES DIAZ" w:date="2023-01-02T08:54:00Z">
            <w:rPr>
              <w:rFonts w:ascii="UHJQMA+A030-Reg"/>
              <w:color w:val="000000"/>
              <w:spacing w:val="-1"/>
              <w:sz w:val="24"/>
            </w:rPr>
          </w:rPrChange>
        </w:rPr>
        <w:t>arquitecturas</w:t>
      </w:r>
      <w:r w:rsidRPr="00BF4A75">
        <w:rPr>
          <w:rFonts w:ascii="Times New Roman"/>
          <w:color w:val="000000"/>
          <w:spacing w:val="7"/>
          <w:sz w:val="24"/>
          <w:lang w:val="es-CO"/>
          <w:rPrChange w:id="159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592" w:author="MARTHA  CERVANTES DIAZ" w:date="2023-01-02T08:54:00Z">
            <w:rPr>
              <w:rFonts w:ascii="UHJQMA+A030-Reg"/>
              <w:color w:val="000000"/>
              <w:sz w:val="24"/>
            </w:rPr>
          </w:rPrChange>
        </w:rPr>
        <w:t>orientadas</w:t>
      </w:r>
      <w:r w:rsidRPr="00BF4A75">
        <w:rPr>
          <w:rFonts w:ascii="Times New Roman"/>
          <w:color w:val="000000"/>
          <w:spacing w:val="6"/>
          <w:sz w:val="24"/>
          <w:lang w:val="es-CO"/>
          <w:rPrChange w:id="159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94" w:author="MARTHA  CERVANTES DIAZ" w:date="2023-01-02T08:54:00Z">
            <w:rPr>
              <w:rFonts w:ascii="UHJQMA+A030-Reg"/>
              <w:color w:val="000000"/>
              <w:sz w:val="24"/>
            </w:rPr>
          </w:rPrChange>
        </w:rPr>
        <w:t>a</w:t>
      </w:r>
      <w:r w:rsidRPr="00BF4A75">
        <w:rPr>
          <w:rFonts w:ascii="Times New Roman"/>
          <w:color w:val="000000"/>
          <w:spacing w:val="6"/>
          <w:sz w:val="24"/>
          <w:lang w:val="es-CO"/>
          <w:rPrChange w:id="159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596" w:author="MARTHA  CERVANTES DIAZ" w:date="2023-01-02T08:54:00Z">
            <w:rPr>
              <w:rFonts w:ascii="UHJQMA+A030-Reg"/>
              <w:color w:val="000000"/>
              <w:sz w:val="24"/>
            </w:rPr>
          </w:rPrChange>
        </w:rPr>
        <w:t>microservicios</w:t>
      </w:r>
      <w:r w:rsidRPr="00BF4A75">
        <w:rPr>
          <w:rFonts w:ascii="Times New Roman"/>
          <w:color w:val="000000"/>
          <w:spacing w:val="6"/>
          <w:sz w:val="24"/>
          <w:lang w:val="es-CO"/>
          <w:rPrChange w:id="1597" w:author="MARTHA  CERVANTES DIAZ" w:date="2023-01-02T08:54:00Z">
            <w:rPr>
              <w:rFonts w:ascii="Times New Roman"/>
              <w:color w:val="000000"/>
              <w:spacing w:val="6"/>
              <w:sz w:val="24"/>
            </w:rPr>
          </w:rPrChange>
        </w:rPr>
        <w:t xml:space="preserve"> </w:t>
      </w:r>
      <w:r w:rsidRPr="00BF4A75">
        <w:rPr>
          <w:rFonts w:ascii="UHJQMA+A030-Reg"/>
          <w:color w:val="000000"/>
          <w:spacing w:val="-2"/>
          <w:sz w:val="24"/>
          <w:lang w:val="es-CO"/>
          <w:rPrChange w:id="1598" w:author="MARTHA  CERVANTES DIAZ" w:date="2023-01-02T08:54:00Z">
            <w:rPr>
              <w:rFonts w:ascii="UHJQMA+A030-Reg"/>
              <w:color w:val="000000"/>
              <w:spacing w:val="-2"/>
              <w:sz w:val="24"/>
            </w:rPr>
          </w:rPrChange>
        </w:rPr>
        <w:t>(Forrester</w:t>
      </w:r>
    </w:p>
    <w:p w14:paraId="45783778" w14:textId="77777777" w:rsidR="001D4206" w:rsidRPr="00BF4A75" w:rsidRDefault="00000000">
      <w:pPr>
        <w:framePr w:w="9463" w:wrap="auto" w:hAnchor="text" w:x="1440" w:y="7890"/>
        <w:widowControl w:val="0"/>
        <w:autoSpaceDE w:val="0"/>
        <w:autoSpaceDN w:val="0"/>
        <w:spacing w:before="13" w:after="0" w:line="275" w:lineRule="exact"/>
        <w:jc w:val="left"/>
        <w:rPr>
          <w:rFonts w:ascii="Times New Roman"/>
          <w:color w:val="000000"/>
          <w:sz w:val="24"/>
          <w:lang w:val="es-CO"/>
          <w:rPrChange w:id="1599" w:author="MARTHA  CERVANTES DIAZ" w:date="2023-01-02T08:54:00Z">
            <w:rPr>
              <w:rFonts w:ascii="Times New Roman"/>
              <w:color w:val="000000"/>
              <w:sz w:val="24"/>
            </w:rPr>
          </w:rPrChange>
        </w:rPr>
      </w:pPr>
      <w:r w:rsidRPr="00BF4A75">
        <w:rPr>
          <w:rFonts w:ascii="UHJQMA+A030-Reg"/>
          <w:color w:val="000000"/>
          <w:spacing w:val="-1"/>
          <w:sz w:val="24"/>
          <w:lang w:val="es-CO"/>
          <w:rPrChange w:id="1600" w:author="MARTHA  CERVANTES DIAZ" w:date="2023-01-02T08:54:00Z">
            <w:rPr>
              <w:rFonts w:ascii="UHJQMA+A030-Reg"/>
              <w:color w:val="000000"/>
              <w:spacing w:val="-1"/>
              <w:sz w:val="24"/>
            </w:rPr>
          </w:rPrChange>
        </w:rPr>
        <w:t>Research,</w:t>
      </w:r>
      <w:r w:rsidRPr="00BF4A75">
        <w:rPr>
          <w:rFonts w:ascii="Times New Roman"/>
          <w:color w:val="000000"/>
          <w:spacing w:val="8"/>
          <w:sz w:val="24"/>
          <w:lang w:val="es-CO"/>
          <w:rPrChange w:id="1601" w:author="MARTHA  CERVANTES DIAZ" w:date="2023-01-02T08:54:00Z">
            <w:rPr>
              <w:rFonts w:ascii="Times New Roman"/>
              <w:color w:val="000000"/>
              <w:spacing w:val="8"/>
              <w:sz w:val="24"/>
            </w:rPr>
          </w:rPrChange>
        </w:rPr>
        <w:t xml:space="preserve"> </w:t>
      </w:r>
      <w:r w:rsidRPr="00BF4A75">
        <w:rPr>
          <w:rFonts w:ascii="UHJQMA+A030-Reg"/>
          <w:color w:val="000000"/>
          <w:sz w:val="24"/>
          <w:lang w:val="es-CO"/>
          <w:rPrChange w:id="1602" w:author="MARTHA  CERVANTES DIAZ" w:date="2023-01-02T08:54:00Z">
            <w:rPr>
              <w:rFonts w:ascii="UHJQMA+A030-Reg"/>
              <w:color w:val="000000"/>
              <w:sz w:val="24"/>
            </w:rPr>
          </w:rPrChange>
        </w:rPr>
        <w:t>2019);</w:t>
      </w:r>
      <w:r w:rsidRPr="00BF4A75">
        <w:rPr>
          <w:rFonts w:ascii="Times New Roman"/>
          <w:color w:val="000000"/>
          <w:spacing w:val="7"/>
          <w:sz w:val="24"/>
          <w:lang w:val="es-CO"/>
          <w:rPrChange w:id="160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04" w:author="MARTHA  CERVANTES DIAZ" w:date="2023-01-02T08:54:00Z">
            <w:rPr>
              <w:rFonts w:ascii="UHJQMA+A030-Reg"/>
              <w:color w:val="000000"/>
              <w:sz w:val="24"/>
            </w:rPr>
          </w:rPrChange>
        </w:rPr>
        <w:t>la</w:t>
      </w:r>
      <w:r w:rsidRPr="00BF4A75">
        <w:rPr>
          <w:rFonts w:ascii="Times New Roman"/>
          <w:color w:val="000000"/>
          <w:spacing w:val="6"/>
          <w:sz w:val="24"/>
          <w:lang w:val="es-CO"/>
          <w:rPrChange w:id="1605"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606" w:author="MARTHA  CERVANTES DIAZ" w:date="2023-01-02T08:54:00Z">
            <w:rPr>
              <w:rFonts w:ascii="UHJQMA+A030-Reg" w:hAnsi="UHJQMA+A030-Reg" w:cs="UHJQMA+A030-Reg"/>
              <w:color w:val="000000"/>
              <w:sz w:val="24"/>
            </w:rPr>
          </w:rPrChange>
        </w:rPr>
        <w:t>computación</w:t>
      </w:r>
      <w:r w:rsidRPr="00BF4A75">
        <w:rPr>
          <w:rFonts w:ascii="Times New Roman"/>
          <w:color w:val="000000"/>
          <w:spacing w:val="6"/>
          <w:sz w:val="24"/>
          <w:lang w:val="es-CO"/>
          <w:rPrChange w:id="160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08" w:author="MARTHA  CERVANTES DIAZ" w:date="2023-01-02T08:54:00Z">
            <w:rPr>
              <w:rFonts w:ascii="UHJQMA+A030-Reg"/>
              <w:color w:val="000000"/>
              <w:sz w:val="24"/>
            </w:rPr>
          </w:rPrChange>
        </w:rPr>
        <w:t>distribuida</w:t>
      </w:r>
      <w:r w:rsidRPr="00BF4A75">
        <w:rPr>
          <w:rFonts w:ascii="Times New Roman"/>
          <w:color w:val="000000"/>
          <w:spacing w:val="6"/>
          <w:sz w:val="24"/>
          <w:lang w:val="es-CO"/>
          <w:rPrChange w:id="160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10" w:author="MARTHA  CERVANTES DIAZ" w:date="2023-01-02T08:54:00Z">
            <w:rPr>
              <w:rFonts w:ascii="UHJQMA+A030-Reg"/>
              <w:color w:val="000000"/>
              <w:sz w:val="24"/>
            </w:rPr>
          </w:rPrChange>
        </w:rPr>
        <w:t>es</w:t>
      </w:r>
      <w:r w:rsidRPr="00BF4A75">
        <w:rPr>
          <w:rFonts w:ascii="Times New Roman"/>
          <w:color w:val="000000"/>
          <w:spacing w:val="7"/>
          <w:sz w:val="24"/>
          <w:lang w:val="es-CO"/>
          <w:rPrChange w:id="1611"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1612" w:author="MARTHA  CERVANTES DIAZ" w:date="2023-01-02T08:54:00Z">
            <w:rPr>
              <w:rFonts w:ascii="UHJQMA+A030-Reg" w:hAnsi="UHJQMA+A030-Reg" w:cs="UHJQMA+A030-Reg"/>
              <w:color w:val="000000"/>
              <w:spacing w:val="-1"/>
              <w:sz w:val="24"/>
            </w:rPr>
          </w:rPrChange>
        </w:rPr>
        <w:t>más</w:t>
      </w:r>
      <w:r w:rsidRPr="00BF4A75">
        <w:rPr>
          <w:rFonts w:ascii="Times New Roman"/>
          <w:color w:val="000000"/>
          <w:spacing w:val="7"/>
          <w:sz w:val="24"/>
          <w:lang w:val="es-CO"/>
          <w:rPrChange w:id="1613"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1614" w:author="MARTHA  CERVANTES DIAZ" w:date="2023-01-02T08:54:00Z">
            <w:rPr>
              <w:rFonts w:ascii="UHJQMA+A030-Reg" w:hAnsi="UHJQMA+A030-Reg" w:cs="UHJQMA+A030-Reg"/>
              <w:color w:val="000000"/>
              <w:spacing w:val="-1"/>
              <w:sz w:val="24"/>
            </w:rPr>
          </w:rPrChange>
        </w:rPr>
        <w:t>común</w:t>
      </w:r>
      <w:r w:rsidRPr="00BF4A75">
        <w:rPr>
          <w:rFonts w:ascii="Times New Roman"/>
          <w:color w:val="000000"/>
          <w:spacing w:val="7"/>
          <w:sz w:val="24"/>
          <w:lang w:val="es-CO"/>
          <w:rPrChange w:id="161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616" w:author="MARTHA  CERVANTES DIAZ" w:date="2023-01-02T08:54:00Z">
            <w:rPr>
              <w:rFonts w:ascii="UHJQMA+A030-Reg"/>
              <w:color w:val="000000"/>
              <w:spacing w:val="-1"/>
              <w:sz w:val="24"/>
            </w:rPr>
          </w:rPrChange>
        </w:rPr>
        <w:t>gracias</w:t>
      </w:r>
      <w:r w:rsidRPr="00BF4A75">
        <w:rPr>
          <w:rFonts w:ascii="Times New Roman"/>
          <w:color w:val="000000"/>
          <w:spacing w:val="7"/>
          <w:sz w:val="24"/>
          <w:lang w:val="es-CO"/>
          <w:rPrChange w:id="161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18" w:author="MARTHA  CERVANTES DIAZ" w:date="2023-01-02T08:54:00Z">
            <w:rPr>
              <w:rFonts w:ascii="UHJQMA+A030-Reg"/>
              <w:color w:val="000000"/>
              <w:sz w:val="24"/>
            </w:rPr>
          </w:rPrChange>
        </w:rPr>
        <w:t>a</w:t>
      </w:r>
      <w:r w:rsidRPr="00BF4A75">
        <w:rPr>
          <w:rFonts w:ascii="Times New Roman"/>
          <w:color w:val="000000"/>
          <w:spacing w:val="6"/>
          <w:sz w:val="24"/>
          <w:lang w:val="es-CO"/>
          <w:rPrChange w:id="161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20" w:author="MARTHA  CERVANTES DIAZ" w:date="2023-01-02T08:54:00Z">
            <w:rPr>
              <w:rFonts w:ascii="UHJQMA+A030-Reg"/>
              <w:color w:val="000000"/>
              <w:sz w:val="24"/>
            </w:rPr>
          </w:rPrChange>
        </w:rPr>
        <w:t>las</w:t>
      </w:r>
      <w:r w:rsidRPr="00BF4A75">
        <w:rPr>
          <w:rFonts w:ascii="Times New Roman"/>
          <w:color w:val="000000"/>
          <w:spacing w:val="6"/>
          <w:sz w:val="24"/>
          <w:lang w:val="es-CO"/>
          <w:rPrChange w:id="162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22" w:author="MARTHA  CERVANTES DIAZ" w:date="2023-01-02T08:54:00Z">
            <w:rPr>
              <w:rFonts w:ascii="UHJQMA+A030-Reg"/>
              <w:color w:val="000000"/>
              <w:sz w:val="24"/>
            </w:rPr>
          </w:rPrChange>
        </w:rPr>
        <w:t>soluciones</w:t>
      </w:r>
    </w:p>
    <w:p w14:paraId="2FF4CFE9" w14:textId="77777777" w:rsidR="001D4206" w:rsidRPr="00BF4A75" w:rsidRDefault="00000000">
      <w:pPr>
        <w:framePr w:w="9463" w:wrap="auto" w:hAnchor="text" w:x="1440" w:y="7890"/>
        <w:widowControl w:val="0"/>
        <w:autoSpaceDE w:val="0"/>
        <w:autoSpaceDN w:val="0"/>
        <w:spacing w:before="13" w:after="0" w:line="275" w:lineRule="exact"/>
        <w:jc w:val="left"/>
        <w:rPr>
          <w:rFonts w:ascii="Times New Roman"/>
          <w:color w:val="000000"/>
          <w:sz w:val="24"/>
          <w:lang w:val="es-CO"/>
          <w:rPrChange w:id="1623" w:author="MARTHA  CERVANTES DIAZ" w:date="2023-01-02T08:54:00Z">
            <w:rPr>
              <w:rFonts w:ascii="Times New Roman"/>
              <w:color w:val="000000"/>
              <w:sz w:val="24"/>
            </w:rPr>
          </w:rPrChange>
        </w:rPr>
      </w:pPr>
      <w:r w:rsidRPr="00BF4A75">
        <w:rPr>
          <w:rFonts w:ascii="ITAIRR+A030-Ita"/>
          <w:color w:val="000000"/>
          <w:sz w:val="24"/>
          <w:lang w:val="es-CO"/>
          <w:rPrChange w:id="1624" w:author="MARTHA  CERVANTES DIAZ" w:date="2023-01-02T08:54:00Z">
            <w:rPr>
              <w:rFonts w:ascii="ITAIRR+A030-Ita"/>
              <w:color w:val="000000"/>
              <w:sz w:val="24"/>
            </w:rPr>
          </w:rPrChange>
        </w:rPr>
        <w:t>cloud</w:t>
      </w:r>
      <w:r w:rsidRPr="00BF4A75">
        <w:rPr>
          <w:rFonts w:ascii="Times New Roman"/>
          <w:color w:val="000000"/>
          <w:spacing w:val="27"/>
          <w:sz w:val="24"/>
          <w:lang w:val="es-CO"/>
          <w:rPrChange w:id="1625" w:author="MARTHA  CERVANTES DIAZ" w:date="2023-01-02T08:54:00Z">
            <w:rPr>
              <w:rFonts w:ascii="Times New Roman"/>
              <w:color w:val="000000"/>
              <w:spacing w:val="27"/>
              <w:sz w:val="24"/>
            </w:rPr>
          </w:rPrChange>
        </w:rPr>
        <w:t xml:space="preserve"> </w:t>
      </w:r>
      <w:r w:rsidRPr="00BF4A75">
        <w:rPr>
          <w:rFonts w:ascii="UHJQMA+A030-Reg"/>
          <w:color w:val="000000"/>
          <w:sz w:val="24"/>
          <w:lang w:val="es-CO"/>
          <w:rPrChange w:id="1626" w:author="MARTHA  CERVANTES DIAZ" w:date="2023-01-02T08:54:00Z">
            <w:rPr>
              <w:rFonts w:ascii="UHJQMA+A030-Reg"/>
              <w:color w:val="000000"/>
              <w:sz w:val="24"/>
            </w:rPr>
          </w:rPrChange>
        </w:rPr>
        <w:t>(Loukides,</w:t>
      </w:r>
      <w:r w:rsidRPr="00BF4A75">
        <w:rPr>
          <w:rFonts w:ascii="Times New Roman"/>
          <w:color w:val="000000"/>
          <w:spacing w:val="7"/>
          <w:sz w:val="24"/>
          <w:lang w:val="es-CO"/>
          <w:rPrChange w:id="162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28" w:author="MARTHA  CERVANTES DIAZ" w:date="2023-01-02T08:54:00Z">
            <w:rPr>
              <w:rFonts w:ascii="UHJQMA+A030-Reg"/>
              <w:color w:val="000000"/>
              <w:sz w:val="24"/>
            </w:rPr>
          </w:rPrChange>
        </w:rPr>
        <w:t>2021)</w:t>
      </w:r>
      <w:r w:rsidRPr="00BF4A75">
        <w:rPr>
          <w:rFonts w:ascii="Times New Roman"/>
          <w:color w:val="000000"/>
          <w:spacing w:val="7"/>
          <w:sz w:val="24"/>
          <w:lang w:val="es-CO"/>
          <w:rPrChange w:id="162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30" w:author="MARTHA  CERVANTES DIAZ" w:date="2023-01-02T08:54:00Z">
            <w:rPr>
              <w:rFonts w:ascii="UHJQMA+A030-Reg"/>
              <w:color w:val="000000"/>
              <w:sz w:val="24"/>
            </w:rPr>
          </w:rPrChange>
        </w:rPr>
        <w:t>y</w:t>
      </w:r>
      <w:r w:rsidRPr="00BF4A75">
        <w:rPr>
          <w:rFonts w:ascii="Times New Roman"/>
          <w:color w:val="000000"/>
          <w:spacing w:val="6"/>
          <w:sz w:val="24"/>
          <w:lang w:val="es-CO"/>
          <w:rPrChange w:id="163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32" w:author="MARTHA  CERVANTES DIAZ" w:date="2023-01-02T08:54:00Z">
            <w:rPr>
              <w:rFonts w:ascii="UHJQMA+A030-Reg"/>
              <w:color w:val="000000"/>
              <w:sz w:val="24"/>
            </w:rPr>
          </w:rPrChange>
        </w:rPr>
        <w:t>la</w:t>
      </w:r>
      <w:r w:rsidRPr="00BF4A75">
        <w:rPr>
          <w:rFonts w:ascii="Times New Roman"/>
          <w:color w:val="000000"/>
          <w:spacing w:val="6"/>
          <w:sz w:val="24"/>
          <w:lang w:val="es-CO"/>
          <w:rPrChange w:id="1633"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634" w:author="MARTHA  CERVANTES DIAZ" w:date="2023-01-02T08:54:00Z">
            <w:rPr>
              <w:rFonts w:ascii="UHJQMA+A030-Reg" w:hAnsi="UHJQMA+A030-Reg" w:cs="UHJQMA+A030-Reg"/>
              <w:color w:val="000000"/>
              <w:sz w:val="24"/>
            </w:rPr>
          </w:rPrChange>
        </w:rPr>
        <w:t>computación</w:t>
      </w:r>
      <w:r w:rsidRPr="00BF4A75">
        <w:rPr>
          <w:rFonts w:ascii="Times New Roman"/>
          <w:color w:val="000000"/>
          <w:spacing w:val="6"/>
          <w:sz w:val="24"/>
          <w:lang w:val="es-CO"/>
          <w:rPrChange w:id="163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36" w:author="MARTHA  CERVANTES DIAZ" w:date="2023-01-02T08:54:00Z">
            <w:rPr>
              <w:rFonts w:ascii="UHJQMA+A030-Reg"/>
              <w:color w:val="000000"/>
              <w:sz w:val="24"/>
            </w:rPr>
          </w:rPrChange>
        </w:rPr>
        <w:t>embebida</w:t>
      </w:r>
      <w:r w:rsidRPr="00BF4A75">
        <w:rPr>
          <w:rFonts w:ascii="Times New Roman"/>
          <w:color w:val="000000"/>
          <w:spacing w:val="6"/>
          <w:sz w:val="24"/>
          <w:lang w:val="es-CO"/>
          <w:rPrChange w:id="163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38" w:author="MARTHA  CERVANTES DIAZ" w:date="2023-01-02T08:54:00Z">
            <w:rPr>
              <w:rFonts w:ascii="UHJQMA+A030-Reg"/>
              <w:color w:val="000000"/>
              <w:sz w:val="24"/>
            </w:rPr>
          </w:rPrChange>
        </w:rPr>
        <w:t>se</w:t>
      </w:r>
      <w:r w:rsidRPr="00BF4A75">
        <w:rPr>
          <w:rFonts w:ascii="Times New Roman"/>
          <w:color w:val="000000"/>
          <w:spacing w:val="6"/>
          <w:sz w:val="24"/>
          <w:lang w:val="es-CO"/>
          <w:rPrChange w:id="163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40" w:author="MARTHA  CERVANTES DIAZ" w:date="2023-01-02T08:54:00Z">
            <w:rPr>
              <w:rFonts w:ascii="UHJQMA+A030-Reg"/>
              <w:color w:val="000000"/>
              <w:sz w:val="24"/>
            </w:rPr>
          </w:rPrChange>
        </w:rPr>
        <w:t>hace</w:t>
      </w:r>
      <w:r w:rsidRPr="00BF4A75">
        <w:rPr>
          <w:rFonts w:ascii="Times New Roman"/>
          <w:color w:val="000000"/>
          <w:spacing w:val="6"/>
          <w:sz w:val="24"/>
          <w:lang w:val="es-CO"/>
          <w:rPrChange w:id="1641"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642" w:author="MARTHA  CERVANTES DIAZ" w:date="2023-01-02T08:54:00Z">
            <w:rPr>
              <w:rFonts w:ascii="UHJQMA+A030-Reg" w:hAnsi="UHJQMA+A030-Reg" w:cs="UHJQMA+A030-Reg"/>
              <w:color w:val="000000"/>
              <w:spacing w:val="-1"/>
              <w:sz w:val="24"/>
            </w:rPr>
          </w:rPrChange>
        </w:rPr>
        <w:t>más</w:t>
      </w:r>
      <w:r w:rsidRPr="00BF4A75">
        <w:rPr>
          <w:rFonts w:ascii="Times New Roman"/>
          <w:color w:val="000000"/>
          <w:spacing w:val="7"/>
          <w:sz w:val="24"/>
          <w:lang w:val="es-CO"/>
          <w:rPrChange w:id="164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644" w:author="MARTHA  CERVANTES DIAZ" w:date="2023-01-02T08:54:00Z">
            <w:rPr>
              <w:rFonts w:ascii="UHJQMA+A030-Reg"/>
              <w:color w:val="000000"/>
              <w:spacing w:val="-1"/>
              <w:sz w:val="24"/>
            </w:rPr>
          </w:rPrChange>
        </w:rPr>
        <w:t>presente(Deichmann,</w:t>
      </w:r>
    </w:p>
    <w:p w14:paraId="5DD8E4E6" w14:textId="77777777" w:rsidR="001D4206" w:rsidRPr="00BF4A75" w:rsidRDefault="00000000">
      <w:pPr>
        <w:framePr w:w="9463" w:wrap="auto" w:hAnchor="text" w:x="1440" w:y="7890"/>
        <w:widowControl w:val="0"/>
        <w:autoSpaceDE w:val="0"/>
        <w:autoSpaceDN w:val="0"/>
        <w:spacing w:before="13" w:after="0" w:line="275" w:lineRule="exact"/>
        <w:jc w:val="left"/>
        <w:rPr>
          <w:rFonts w:ascii="Times New Roman"/>
          <w:color w:val="000000"/>
          <w:sz w:val="24"/>
          <w:lang w:val="es-CO"/>
          <w:rPrChange w:id="1645" w:author="MARTHA  CERVANTES DIAZ" w:date="2023-01-02T08:54:00Z">
            <w:rPr>
              <w:rFonts w:ascii="Times New Roman"/>
              <w:color w:val="000000"/>
              <w:sz w:val="24"/>
            </w:rPr>
          </w:rPrChange>
        </w:rPr>
      </w:pPr>
      <w:r w:rsidRPr="00BF4A75">
        <w:rPr>
          <w:rFonts w:ascii="UHJQMA+A030-Reg"/>
          <w:color w:val="000000"/>
          <w:sz w:val="24"/>
          <w:lang w:val="es-CO"/>
          <w:rPrChange w:id="1646" w:author="MARTHA  CERVANTES DIAZ" w:date="2023-01-02T08:54:00Z">
            <w:rPr>
              <w:rFonts w:ascii="UHJQMA+A030-Reg"/>
              <w:color w:val="000000"/>
              <w:sz w:val="24"/>
            </w:rPr>
          </w:rPrChange>
        </w:rPr>
        <w:t>Doll,</w:t>
      </w:r>
      <w:r w:rsidRPr="00BF4A75">
        <w:rPr>
          <w:rFonts w:ascii="Times New Roman"/>
          <w:color w:val="000000"/>
          <w:spacing w:val="7"/>
          <w:sz w:val="24"/>
          <w:lang w:val="es-CO"/>
          <w:rPrChange w:id="164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48" w:author="MARTHA  CERVANTES DIAZ" w:date="2023-01-02T08:54:00Z">
            <w:rPr>
              <w:rFonts w:ascii="UHJQMA+A030-Reg"/>
              <w:color w:val="000000"/>
              <w:sz w:val="24"/>
            </w:rPr>
          </w:rPrChange>
        </w:rPr>
        <w:t>Klein,</w:t>
      </w:r>
      <w:r w:rsidRPr="00BF4A75">
        <w:rPr>
          <w:rFonts w:ascii="Times New Roman"/>
          <w:color w:val="000000"/>
          <w:spacing w:val="7"/>
          <w:sz w:val="24"/>
          <w:lang w:val="es-CO"/>
          <w:rPrChange w:id="1649"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3"/>
          <w:sz w:val="24"/>
          <w:lang w:val="es-CO"/>
          <w:rPrChange w:id="1650" w:author="MARTHA  CERVANTES DIAZ" w:date="2023-01-02T08:54:00Z">
            <w:rPr>
              <w:rFonts w:ascii="UHJQMA+A030-Reg" w:hAnsi="UHJQMA+A030-Reg" w:cs="UHJQMA+A030-Reg"/>
              <w:color w:val="000000"/>
              <w:spacing w:val="-3"/>
              <w:sz w:val="24"/>
            </w:rPr>
          </w:rPrChange>
        </w:rPr>
        <w:t>Mühlreiter,</w:t>
      </w:r>
      <w:r w:rsidRPr="00BF4A75">
        <w:rPr>
          <w:rFonts w:ascii="Times New Roman"/>
          <w:color w:val="000000"/>
          <w:spacing w:val="9"/>
          <w:sz w:val="24"/>
          <w:lang w:val="es-CO"/>
          <w:rPrChange w:id="1651" w:author="MARTHA  CERVANTES DIAZ" w:date="2023-01-02T08:54:00Z">
            <w:rPr>
              <w:rFonts w:ascii="Times New Roman"/>
              <w:color w:val="000000"/>
              <w:spacing w:val="9"/>
              <w:sz w:val="24"/>
            </w:rPr>
          </w:rPrChange>
        </w:rPr>
        <w:t xml:space="preserve"> </w:t>
      </w:r>
      <w:r w:rsidRPr="00BF4A75">
        <w:rPr>
          <w:rFonts w:ascii="UHJQMA+A030-Reg"/>
          <w:color w:val="000000"/>
          <w:sz w:val="24"/>
          <w:lang w:val="es-CO"/>
          <w:rPrChange w:id="1652" w:author="MARTHA  CERVANTES DIAZ" w:date="2023-01-02T08:54:00Z">
            <w:rPr>
              <w:rFonts w:ascii="UHJQMA+A030-Reg"/>
              <w:color w:val="000000"/>
              <w:sz w:val="24"/>
            </w:rPr>
          </w:rPrChange>
        </w:rPr>
        <w:t>y</w:t>
      </w:r>
      <w:r w:rsidRPr="00BF4A75">
        <w:rPr>
          <w:rFonts w:ascii="Times New Roman"/>
          <w:color w:val="000000"/>
          <w:spacing w:val="6"/>
          <w:sz w:val="24"/>
          <w:lang w:val="es-CO"/>
          <w:rPrChange w:id="165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654" w:author="MARTHA  CERVANTES DIAZ" w:date="2023-01-02T08:54:00Z">
            <w:rPr>
              <w:rFonts w:ascii="UHJQMA+A030-Reg"/>
              <w:color w:val="000000"/>
              <w:spacing w:val="-1"/>
              <w:sz w:val="24"/>
            </w:rPr>
          </w:rPrChange>
        </w:rPr>
        <w:t>Stein,</w:t>
      </w:r>
      <w:r w:rsidRPr="00BF4A75">
        <w:rPr>
          <w:rFonts w:ascii="Times New Roman"/>
          <w:color w:val="000000"/>
          <w:spacing w:val="7"/>
          <w:sz w:val="24"/>
          <w:lang w:val="es-CO"/>
          <w:rPrChange w:id="165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56" w:author="MARTHA  CERVANTES DIAZ" w:date="2023-01-02T08:54:00Z">
            <w:rPr>
              <w:rFonts w:ascii="UHJQMA+A030-Reg"/>
              <w:color w:val="000000"/>
              <w:sz w:val="24"/>
            </w:rPr>
          </w:rPrChange>
        </w:rPr>
        <w:t>2022);</w:t>
      </w:r>
      <w:r w:rsidRPr="00BF4A75">
        <w:rPr>
          <w:rFonts w:ascii="Times New Roman"/>
          <w:color w:val="000000"/>
          <w:spacing w:val="7"/>
          <w:sz w:val="24"/>
          <w:lang w:val="es-CO"/>
          <w:rPrChange w:id="165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58" w:author="MARTHA  CERVANTES DIAZ" w:date="2023-01-02T08:54:00Z">
            <w:rPr>
              <w:rFonts w:ascii="UHJQMA+A030-Reg"/>
              <w:color w:val="000000"/>
              <w:sz w:val="24"/>
            </w:rPr>
          </w:rPrChange>
        </w:rPr>
        <w:t>la</w:t>
      </w:r>
      <w:r w:rsidRPr="00BF4A75">
        <w:rPr>
          <w:rFonts w:ascii="Times New Roman"/>
          <w:color w:val="000000"/>
          <w:spacing w:val="6"/>
          <w:sz w:val="24"/>
          <w:lang w:val="es-CO"/>
          <w:rPrChange w:id="1659"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660" w:author="MARTHA  CERVANTES DIAZ" w:date="2023-01-02T08:54:00Z">
            <w:rPr>
              <w:rFonts w:ascii="UHJQMA+A030-Reg" w:hAnsi="UHJQMA+A030-Reg" w:cs="UHJQMA+A030-Reg"/>
              <w:color w:val="000000"/>
              <w:sz w:val="24"/>
            </w:rPr>
          </w:rPrChange>
        </w:rPr>
        <w:t>administración</w:t>
      </w:r>
      <w:r w:rsidRPr="00BF4A75">
        <w:rPr>
          <w:rFonts w:ascii="Times New Roman"/>
          <w:color w:val="000000"/>
          <w:spacing w:val="6"/>
          <w:sz w:val="24"/>
          <w:lang w:val="es-CO"/>
          <w:rPrChange w:id="166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62" w:author="MARTHA  CERVANTES DIAZ" w:date="2023-01-02T08:54:00Z">
            <w:rPr>
              <w:rFonts w:ascii="UHJQMA+A030-Reg"/>
              <w:color w:val="000000"/>
              <w:sz w:val="24"/>
            </w:rPr>
          </w:rPrChange>
        </w:rPr>
        <w:t>y</w:t>
      </w:r>
      <w:r w:rsidRPr="00BF4A75">
        <w:rPr>
          <w:rFonts w:ascii="Times New Roman"/>
          <w:color w:val="000000"/>
          <w:spacing w:val="6"/>
          <w:sz w:val="24"/>
          <w:lang w:val="es-CO"/>
          <w:rPrChange w:id="1663"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664" w:author="MARTHA  CERVANTES DIAZ" w:date="2023-01-02T08:54:00Z">
            <w:rPr>
              <w:rFonts w:ascii="UHJQMA+A030-Reg" w:hAnsi="UHJQMA+A030-Reg" w:cs="UHJQMA+A030-Reg"/>
              <w:color w:val="000000"/>
              <w:spacing w:val="-1"/>
              <w:sz w:val="24"/>
            </w:rPr>
          </w:rPrChange>
        </w:rPr>
        <w:t>gestión</w:t>
      </w:r>
      <w:r w:rsidRPr="00BF4A75">
        <w:rPr>
          <w:rFonts w:ascii="Times New Roman"/>
          <w:color w:val="000000"/>
          <w:spacing w:val="6"/>
          <w:sz w:val="24"/>
          <w:lang w:val="es-CO"/>
          <w:rPrChange w:id="166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66" w:author="MARTHA  CERVANTES DIAZ" w:date="2023-01-02T08:54:00Z">
            <w:rPr>
              <w:rFonts w:ascii="UHJQMA+A030-Reg"/>
              <w:color w:val="000000"/>
              <w:sz w:val="24"/>
            </w:rPr>
          </w:rPrChange>
        </w:rPr>
        <w:t>de</w:t>
      </w:r>
      <w:r w:rsidRPr="00BF4A75">
        <w:rPr>
          <w:rFonts w:ascii="Times New Roman"/>
          <w:color w:val="000000"/>
          <w:spacing w:val="6"/>
          <w:sz w:val="24"/>
          <w:lang w:val="es-CO"/>
          <w:rPrChange w:id="1667"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668" w:author="MARTHA  CERVANTES DIAZ" w:date="2023-01-02T08:54:00Z">
            <w:rPr>
              <w:rFonts w:ascii="UHJQMA+A030-Reg"/>
              <w:color w:val="000000"/>
              <w:spacing w:val="-1"/>
              <w:sz w:val="24"/>
            </w:rPr>
          </w:rPrChange>
        </w:rPr>
        <w:t>estos</w:t>
      </w:r>
      <w:r w:rsidRPr="00BF4A75">
        <w:rPr>
          <w:rFonts w:ascii="Times New Roman"/>
          <w:color w:val="000000"/>
          <w:spacing w:val="7"/>
          <w:sz w:val="24"/>
          <w:lang w:val="es-CO"/>
          <w:rPrChange w:id="166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670" w:author="MARTHA  CERVANTES DIAZ" w:date="2023-01-02T08:54:00Z">
            <w:rPr>
              <w:rFonts w:ascii="UHJQMA+A030-Reg"/>
              <w:color w:val="000000"/>
              <w:spacing w:val="-1"/>
              <w:sz w:val="24"/>
            </w:rPr>
          </w:rPrChange>
        </w:rPr>
        <w:t>requiere</w:t>
      </w:r>
      <w:r w:rsidRPr="00BF4A75">
        <w:rPr>
          <w:rFonts w:ascii="Times New Roman"/>
          <w:color w:val="000000"/>
          <w:spacing w:val="7"/>
          <w:sz w:val="24"/>
          <w:lang w:val="es-CO"/>
          <w:rPrChange w:id="167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72" w:author="MARTHA  CERVANTES DIAZ" w:date="2023-01-02T08:54:00Z">
            <w:rPr>
              <w:rFonts w:ascii="UHJQMA+A030-Reg"/>
              <w:color w:val="000000"/>
              <w:sz w:val="24"/>
            </w:rPr>
          </w:rPrChange>
        </w:rPr>
        <w:t>de</w:t>
      </w:r>
    </w:p>
    <w:p w14:paraId="64D241CA" w14:textId="77777777" w:rsidR="001D4206" w:rsidRPr="00BF4A75" w:rsidRDefault="00000000">
      <w:pPr>
        <w:framePr w:w="9463" w:wrap="auto" w:hAnchor="text" w:x="1440" w:y="7890"/>
        <w:widowControl w:val="0"/>
        <w:autoSpaceDE w:val="0"/>
        <w:autoSpaceDN w:val="0"/>
        <w:spacing w:before="13" w:after="0" w:line="275" w:lineRule="exact"/>
        <w:jc w:val="left"/>
        <w:rPr>
          <w:rFonts w:ascii="Times New Roman"/>
          <w:color w:val="000000"/>
          <w:sz w:val="24"/>
          <w:lang w:val="es-CO"/>
          <w:rPrChange w:id="1673" w:author="MARTHA  CERVANTES DIAZ" w:date="2023-01-02T08:54:00Z">
            <w:rPr>
              <w:rFonts w:ascii="Times New Roman"/>
              <w:color w:val="000000"/>
              <w:sz w:val="24"/>
            </w:rPr>
          </w:rPrChange>
        </w:rPr>
      </w:pPr>
      <w:r w:rsidRPr="00BF4A75">
        <w:rPr>
          <w:rFonts w:ascii="UHJQMA+A030-Reg"/>
          <w:color w:val="000000"/>
          <w:sz w:val="24"/>
          <w:lang w:val="es-CO"/>
          <w:rPrChange w:id="1674" w:author="MARTHA  CERVANTES DIAZ" w:date="2023-01-02T08:54:00Z">
            <w:rPr>
              <w:rFonts w:ascii="UHJQMA+A030-Reg"/>
              <w:color w:val="000000"/>
              <w:sz w:val="24"/>
            </w:rPr>
          </w:rPrChange>
        </w:rPr>
        <w:t>una</w:t>
      </w:r>
      <w:r w:rsidRPr="00BF4A75">
        <w:rPr>
          <w:rFonts w:ascii="Times New Roman"/>
          <w:color w:val="000000"/>
          <w:spacing w:val="6"/>
          <w:sz w:val="24"/>
          <w:lang w:val="es-CO"/>
          <w:rPrChange w:id="1675" w:author="MARTHA  CERVANTES DIAZ" w:date="2023-01-02T08:54:00Z">
            <w:rPr>
              <w:rFonts w:ascii="Times New Roman"/>
              <w:color w:val="000000"/>
              <w:spacing w:val="6"/>
              <w:sz w:val="24"/>
            </w:rPr>
          </w:rPrChange>
        </w:rPr>
        <w:t xml:space="preserve"> </w:t>
      </w:r>
      <w:r w:rsidRPr="00BF4A75">
        <w:rPr>
          <w:rFonts w:ascii="UHJQMA+A030-Reg"/>
          <w:color w:val="000000"/>
          <w:spacing w:val="-3"/>
          <w:sz w:val="24"/>
          <w:lang w:val="es-CO"/>
          <w:rPrChange w:id="1676" w:author="MARTHA  CERVANTES DIAZ" w:date="2023-01-02T08:54:00Z">
            <w:rPr>
              <w:rFonts w:ascii="UHJQMA+A030-Reg"/>
              <w:color w:val="000000"/>
              <w:spacing w:val="-3"/>
              <w:sz w:val="24"/>
            </w:rPr>
          </w:rPrChange>
        </w:rPr>
        <w:t>mayor</w:t>
      </w:r>
      <w:r w:rsidRPr="00BF4A75">
        <w:rPr>
          <w:rFonts w:ascii="Times New Roman"/>
          <w:color w:val="000000"/>
          <w:spacing w:val="9"/>
          <w:sz w:val="24"/>
          <w:lang w:val="es-CO"/>
          <w:rPrChange w:id="1677" w:author="MARTHA  CERVANTES DIAZ" w:date="2023-01-02T08:54:00Z">
            <w:rPr>
              <w:rFonts w:ascii="Times New Roman"/>
              <w:color w:val="000000"/>
              <w:spacing w:val="9"/>
              <w:sz w:val="24"/>
            </w:rPr>
          </w:rPrChange>
        </w:rPr>
        <w:t xml:space="preserve"> </w:t>
      </w:r>
      <w:r w:rsidRPr="00BF4A75">
        <w:rPr>
          <w:rFonts w:ascii="UHJQMA+A030-Reg"/>
          <w:color w:val="000000"/>
          <w:sz w:val="24"/>
          <w:lang w:val="es-CO"/>
          <w:rPrChange w:id="1678" w:author="MARTHA  CERVANTES DIAZ" w:date="2023-01-02T08:54:00Z">
            <w:rPr>
              <w:rFonts w:ascii="UHJQMA+A030-Reg"/>
              <w:color w:val="000000"/>
              <w:sz w:val="24"/>
            </w:rPr>
          </w:rPrChange>
        </w:rPr>
        <w:t>cantidad</w:t>
      </w:r>
      <w:r w:rsidRPr="00BF4A75">
        <w:rPr>
          <w:rFonts w:ascii="Times New Roman"/>
          <w:color w:val="000000"/>
          <w:spacing w:val="6"/>
          <w:sz w:val="24"/>
          <w:lang w:val="es-CO"/>
          <w:rPrChange w:id="167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80" w:author="MARTHA  CERVANTES DIAZ" w:date="2023-01-02T08:54:00Z">
            <w:rPr>
              <w:rFonts w:ascii="UHJQMA+A030-Reg"/>
              <w:color w:val="000000"/>
              <w:sz w:val="24"/>
            </w:rPr>
          </w:rPrChange>
        </w:rPr>
        <w:t>de</w:t>
      </w:r>
      <w:r w:rsidRPr="00BF4A75">
        <w:rPr>
          <w:rFonts w:ascii="Times New Roman"/>
          <w:color w:val="000000"/>
          <w:spacing w:val="6"/>
          <w:sz w:val="24"/>
          <w:lang w:val="es-CO"/>
          <w:rPrChange w:id="168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682" w:author="MARTHA  CERVANTES DIAZ" w:date="2023-01-02T08:54:00Z">
            <w:rPr>
              <w:rFonts w:ascii="UHJQMA+A030-Reg"/>
              <w:color w:val="000000"/>
              <w:spacing w:val="-1"/>
              <w:sz w:val="24"/>
            </w:rPr>
          </w:rPrChange>
        </w:rPr>
        <w:t>recursos</w:t>
      </w:r>
      <w:r w:rsidRPr="00BF4A75">
        <w:rPr>
          <w:rFonts w:ascii="Times New Roman"/>
          <w:color w:val="000000"/>
          <w:spacing w:val="7"/>
          <w:sz w:val="24"/>
          <w:lang w:val="es-CO"/>
          <w:rPrChange w:id="168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84" w:author="MARTHA  CERVANTES DIAZ" w:date="2023-01-02T08:54:00Z">
            <w:rPr>
              <w:rFonts w:ascii="UHJQMA+A030-Reg"/>
              <w:color w:val="000000"/>
              <w:sz w:val="24"/>
            </w:rPr>
          </w:rPrChange>
        </w:rPr>
        <w:t>en</w:t>
      </w:r>
      <w:r w:rsidRPr="00BF4A75">
        <w:rPr>
          <w:rFonts w:ascii="Times New Roman"/>
          <w:color w:val="000000"/>
          <w:spacing w:val="6"/>
          <w:sz w:val="24"/>
          <w:lang w:val="es-CO"/>
          <w:rPrChange w:id="1685"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686" w:author="MARTHA  CERVANTES DIAZ" w:date="2023-01-02T08:54:00Z">
            <w:rPr>
              <w:rFonts w:ascii="UHJQMA+A030-Reg" w:hAnsi="UHJQMA+A030-Reg" w:cs="UHJQMA+A030-Reg"/>
              <w:color w:val="000000"/>
              <w:spacing w:val="-1"/>
              <w:sz w:val="24"/>
            </w:rPr>
          </w:rPrChange>
        </w:rPr>
        <w:t>términos</w:t>
      </w:r>
      <w:r w:rsidRPr="00BF4A75">
        <w:rPr>
          <w:rFonts w:ascii="Times New Roman"/>
          <w:color w:val="000000"/>
          <w:spacing w:val="7"/>
          <w:sz w:val="24"/>
          <w:lang w:val="es-CO"/>
          <w:rPrChange w:id="1687"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1688" w:author="MARTHA  CERVANTES DIAZ" w:date="2023-01-02T08:54:00Z">
            <w:rPr>
              <w:rFonts w:ascii="UHJQMA+A030-Reg" w:hAnsi="UHJQMA+A030-Reg" w:cs="UHJQMA+A030-Reg"/>
              <w:color w:val="000000"/>
              <w:spacing w:val="-1"/>
              <w:sz w:val="24"/>
            </w:rPr>
          </w:rPrChange>
        </w:rPr>
        <w:t>técnicos</w:t>
      </w:r>
      <w:r w:rsidRPr="00BF4A75">
        <w:rPr>
          <w:rFonts w:ascii="Times New Roman"/>
          <w:color w:val="000000"/>
          <w:spacing w:val="7"/>
          <w:sz w:val="24"/>
          <w:lang w:val="es-CO"/>
          <w:rPrChange w:id="168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90" w:author="MARTHA  CERVANTES DIAZ" w:date="2023-01-02T08:54:00Z">
            <w:rPr>
              <w:rFonts w:ascii="UHJQMA+A030-Reg"/>
              <w:color w:val="000000"/>
              <w:sz w:val="24"/>
            </w:rPr>
          </w:rPrChange>
        </w:rPr>
        <w:t>y</w:t>
      </w:r>
      <w:r w:rsidRPr="00BF4A75">
        <w:rPr>
          <w:rFonts w:ascii="Times New Roman"/>
          <w:color w:val="000000"/>
          <w:spacing w:val="6"/>
          <w:sz w:val="24"/>
          <w:lang w:val="es-CO"/>
          <w:rPrChange w:id="169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692" w:author="MARTHA  CERVANTES DIAZ" w:date="2023-01-02T08:54:00Z">
            <w:rPr>
              <w:rFonts w:ascii="UHJQMA+A030-Reg"/>
              <w:color w:val="000000"/>
              <w:spacing w:val="-1"/>
              <w:sz w:val="24"/>
            </w:rPr>
          </w:rPrChange>
        </w:rPr>
        <w:t>humanos</w:t>
      </w:r>
      <w:r w:rsidRPr="00BF4A75">
        <w:rPr>
          <w:rFonts w:ascii="Times New Roman"/>
          <w:color w:val="000000"/>
          <w:spacing w:val="7"/>
          <w:sz w:val="24"/>
          <w:lang w:val="es-CO"/>
          <w:rPrChange w:id="169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694" w:author="MARTHA  CERVANTES DIAZ" w:date="2023-01-02T08:54:00Z">
            <w:rPr>
              <w:rFonts w:ascii="UHJQMA+A030-Reg"/>
              <w:color w:val="000000"/>
              <w:sz w:val="24"/>
            </w:rPr>
          </w:rPrChange>
        </w:rPr>
        <w:t>con</w:t>
      </w:r>
      <w:r w:rsidRPr="00BF4A75">
        <w:rPr>
          <w:rFonts w:ascii="Times New Roman"/>
          <w:color w:val="000000"/>
          <w:spacing w:val="6"/>
          <w:sz w:val="24"/>
          <w:lang w:val="es-CO"/>
          <w:rPrChange w:id="169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696" w:author="MARTHA  CERVANTES DIAZ" w:date="2023-01-02T08:54:00Z">
            <w:rPr>
              <w:rFonts w:ascii="UHJQMA+A030-Reg"/>
              <w:color w:val="000000"/>
              <w:sz w:val="24"/>
            </w:rPr>
          </w:rPrChange>
        </w:rPr>
        <w:t>el</w:t>
      </w:r>
      <w:r w:rsidRPr="00BF4A75">
        <w:rPr>
          <w:rFonts w:ascii="Times New Roman"/>
          <w:color w:val="000000"/>
          <w:spacing w:val="7"/>
          <w:sz w:val="24"/>
          <w:lang w:val="es-CO"/>
          <w:rPrChange w:id="1697" w:author="MARTHA  CERVANTES DIAZ" w:date="2023-01-02T08:54:00Z">
            <w:rPr>
              <w:rFonts w:ascii="Times New Roman"/>
              <w:color w:val="000000"/>
              <w:spacing w:val="7"/>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1698" w:author="MARTHA  CERVANTES DIAZ" w:date="2023-01-02T08:54:00Z">
            <w:rPr>
              <w:rFonts w:ascii="UHJQMA+A030-Reg" w:hAnsi="UHJQMA+A030-Reg" w:cs="UHJQMA+A030-Reg"/>
              <w:color w:val="000000"/>
              <w:sz w:val="24"/>
            </w:rPr>
          </w:rPrChange>
        </w:rPr>
        <w:t>n</w:t>
      </w:r>
      <w:r w:rsidRPr="00BF4A75">
        <w:rPr>
          <w:rFonts w:ascii="Times New Roman"/>
          <w:color w:val="000000"/>
          <w:spacing w:val="6"/>
          <w:sz w:val="24"/>
          <w:lang w:val="es-CO"/>
          <w:rPrChange w:id="169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00" w:author="MARTHA  CERVANTES DIAZ" w:date="2023-01-02T08:54:00Z">
            <w:rPr>
              <w:rFonts w:ascii="UHJQMA+A030-Reg"/>
              <w:color w:val="000000"/>
              <w:sz w:val="24"/>
            </w:rPr>
          </w:rPrChange>
        </w:rPr>
        <w:t>de</w:t>
      </w:r>
    </w:p>
    <w:p w14:paraId="7132D459" w14:textId="77777777" w:rsidR="001D4206" w:rsidRPr="00BF4A75" w:rsidRDefault="00000000">
      <w:pPr>
        <w:framePr w:w="9463" w:wrap="auto" w:hAnchor="text" w:x="1440" w:y="7890"/>
        <w:widowControl w:val="0"/>
        <w:autoSpaceDE w:val="0"/>
        <w:autoSpaceDN w:val="0"/>
        <w:spacing w:before="13" w:after="0" w:line="275" w:lineRule="exact"/>
        <w:jc w:val="left"/>
        <w:rPr>
          <w:rFonts w:ascii="Times New Roman"/>
          <w:color w:val="000000"/>
          <w:sz w:val="24"/>
          <w:lang w:val="es-CO"/>
          <w:rPrChange w:id="1701" w:author="MARTHA  CERVANTES DIAZ" w:date="2023-01-02T08:54:00Z">
            <w:rPr>
              <w:rFonts w:ascii="Times New Roman"/>
              <w:color w:val="000000"/>
              <w:sz w:val="24"/>
            </w:rPr>
          </w:rPrChange>
        </w:rPr>
      </w:pPr>
      <w:r w:rsidRPr="00BF4A75">
        <w:rPr>
          <w:rFonts w:ascii="UHJQMA+A030-Reg"/>
          <w:color w:val="000000"/>
          <w:spacing w:val="-1"/>
          <w:sz w:val="24"/>
          <w:lang w:val="es-CO"/>
          <w:rPrChange w:id="1702" w:author="MARTHA  CERVANTES DIAZ" w:date="2023-01-02T08:54:00Z">
            <w:rPr>
              <w:rFonts w:ascii="UHJQMA+A030-Reg"/>
              <w:color w:val="000000"/>
              <w:spacing w:val="-1"/>
              <w:sz w:val="24"/>
            </w:rPr>
          </w:rPrChange>
        </w:rPr>
        <w:t>mantenerlos</w:t>
      </w:r>
      <w:r w:rsidRPr="00BF4A75">
        <w:rPr>
          <w:rFonts w:ascii="Times New Roman"/>
          <w:color w:val="000000"/>
          <w:spacing w:val="7"/>
          <w:sz w:val="24"/>
          <w:lang w:val="es-CO"/>
          <w:rPrChange w:id="170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04" w:author="MARTHA  CERVANTES DIAZ" w:date="2023-01-02T08:54:00Z">
            <w:rPr>
              <w:rFonts w:ascii="UHJQMA+A030-Reg"/>
              <w:color w:val="000000"/>
              <w:sz w:val="24"/>
            </w:rPr>
          </w:rPrChange>
        </w:rPr>
        <w:t>en</w:t>
      </w:r>
      <w:r w:rsidRPr="00BF4A75">
        <w:rPr>
          <w:rFonts w:ascii="Times New Roman"/>
          <w:color w:val="000000"/>
          <w:spacing w:val="6"/>
          <w:sz w:val="24"/>
          <w:lang w:val="es-CO"/>
          <w:rPrChange w:id="170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06" w:author="MARTHA  CERVANTES DIAZ" w:date="2023-01-02T08:54:00Z">
            <w:rPr>
              <w:rFonts w:ascii="UHJQMA+A030-Reg"/>
              <w:color w:val="000000"/>
              <w:sz w:val="24"/>
            </w:rPr>
          </w:rPrChange>
        </w:rPr>
        <w:t>los</w:t>
      </w:r>
      <w:r w:rsidRPr="00BF4A75">
        <w:rPr>
          <w:rFonts w:ascii="Times New Roman"/>
          <w:color w:val="000000"/>
          <w:spacing w:val="6"/>
          <w:sz w:val="24"/>
          <w:lang w:val="es-CO"/>
          <w:rPrChange w:id="170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08" w:author="MARTHA  CERVANTES DIAZ" w:date="2023-01-02T08:54:00Z">
            <w:rPr>
              <w:rFonts w:ascii="UHJQMA+A030-Reg"/>
              <w:color w:val="000000"/>
              <w:sz w:val="24"/>
            </w:rPr>
          </w:rPrChange>
        </w:rPr>
        <w:t>estados</w:t>
      </w:r>
      <w:r w:rsidRPr="00BF4A75">
        <w:rPr>
          <w:rFonts w:ascii="Times New Roman"/>
          <w:color w:val="000000"/>
          <w:spacing w:val="7"/>
          <w:sz w:val="24"/>
          <w:lang w:val="es-CO"/>
          <w:rPrChange w:id="1709"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1710" w:author="MARTHA  CERVANTES DIAZ" w:date="2023-01-02T08:54:00Z">
            <w:rPr>
              <w:rFonts w:ascii="UHJQMA+A030-Reg" w:hAnsi="UHJQMA+A030-Reg" w:cs="UHJQMA+A030-Reg"/>
              <w:color w:val="000000"/>
              <w:spacing w:val="-1"/>
              <w:sz w:val="24"/>
            </w:rPr>
          </w:rPrChange>
        </w:rPr>
        <w:t>más</w:t>
      </w:r>
      <w:r w:rsidRPr="00BF4A75">
        <w:rPr>
          <w:rFonts w:ascii="Times New Roman"/>
          <w:color w:val="000000"/>
          <w:spacing w:val="7"/>
          <w:sz w:val="24"/>
          <w:lang w:val="es-CO"/>
          <w:rPrChange w:id="1711"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1712" w:author="MARTHA  CERVANTES DIAZ" w:date="2023-01-02T08:54:00Z">
            <w:rPr>
              <w:rFonts w:ascii="UHJQMA+A030-Reg" w:hAnsi="UHJQMA+A030-Reg" w:cs="UHJQMA+A030-Reg"/>
              <w:color w:val="000000"/>
              <w:spacing w:val="-1"/>
              <w:sz w:val="24"/>
            </w:rPr>
          </w:rPrChange>
        </w:rPr>
        <w:t>óptimos</w:t>
      </w:r>
      <w:r w:rsidRPr="00BF4A75">
        <w:rPr>
          <w:rFonts w:ascii="Times New Roman"/>
          <w:color w:val="000000"/>
          <w:spacing w:val="7"/>
          <w:sz w:val="24"/>
          <w:lang w:val="es-CO"/>
          <w:rPrChange w:id="171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714" w:author="MARTHA  CERVANTES DIAZ" w:date="2023-01-02T08:54:00Z">
            <w:rPr>
              <w:rFonts w:ascii="UHJQMA+A030-Reg"/>
              <w:color w:val="000000"/>
              <w:spacing w:val="-1"/>
              <w:sz w:val="24"/>
            </w:rPr>
          </w:rPrChange>
        </w:rPr>
        <w:t>respecto</w:t>
      </w:r>
      <w:r w:rsidRPr="00BF4A75">
        <w:rPr>
          <w:rFonts w:ascii="Times New Roman"/>
          <w:color w:val="000000"/>
          <w:spacing w:val="7"/>
          <w:sz w:val="24"/>
          <w:lang w:val="es-CO"/>
          <w:rPrChange w:id="171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16" w:author="MARTHA  CERVANTES DIAZ" w:date="2023-01-02T08:54:00Z">
            <w:rPr>
              <w:rFonts w:ascii="UHJQMA+A030-Reg"/>
              <w:color w:val="000000"/>
              <w:sz w:val="24"/>
            </w:rPr>
          </w:rPrChange>
        </w:rPr>
        <w:t>a</w:t>
      </w:r>
      <w:r w:rsidRPr="00BF4A75">
        <w:rPr>
          <w:rFonts w:ascii="Times New Roman"/>
          <w:color w:val="000000"/>
          <w:spacing w:val="6"/>
          <w:sz w:val="24"/>
          <w:lang w:val="es-CO"/>
          <w:rPrChange w:id="171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18" w:author="MARTHA  CERVANTES DIAZ" w:date="2023-01-02T08:54:00Z">
            <w:rPr>
              <w:rFonts w:ascii="UHJQMA+A030-Reg"/>
              <w:color w:val="000000"/>
              <w:sz w:val="24"/>
            </w:rPr>
          </w:rPrChange>
        </w:rPr>
        <w:t>los</w:t>
      </w:r>
      <w:r w:rsidRPr="00BF4A75">
        <w:rPr>
          <w:rFonts w:ascii="Times New Roman"/>
          <w:color w:val="000000"/>
          <w:spacing w:val="6"/>
          <w:sz w:val="24"/>
          <w:lang w:val="es-CO"/>
          <w:rPrChange w:id="171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720" w:author="MARTHA  CERVANTES DIAZ" w:date="2023-01-02T08:54:00Z">
            <w:rPr>
              <w:rFonts w:ascii="UHJQMA+A030-Reg"/>
              <w:color w:val="000000"/>
              <w:spacing w:val="-1"/>
              <w:sz w:val="24"/>
            </w:rPr>
          </w:rPrChange>
        </w:rPr>
        <w:t>requerimientos</w:t>
      </w:r>
      <w:r w:rsidRPr="00BF4A75">
        <w:rPr>
          <w:rFonts w:ascii="Times New Roman"/>
          <w:color w:val="000000"/>
          <w:spacing w:val="7"/>
          <w:sz w:val="24"/>
          <w:lang w:val="es-CO"/>
          <w:rPrChange w:id="172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22" w:author="MARTHA  CERVANTES DIAZ" w:date="2023-01-02T08:54:00Z">
            <w:rPr>
              <w:rFonts w:ascii="UHJQMA+A030-Reg"/>
              <w:color w:val="000000"/>
              <w:sz w:val="24"/>
            </w:rPr>
          </w:rPrChange>
        </w:rPr>
        <w:t>del</w:t>
      </w:r>
      <w:r w:rsidRPr="00BF4A75">
        <w:rPr>
          <w:rFonts w:ascii="Times New Roman"/>
          <w:color w:val="000000"/>
          <w:spacing w:val="7"/>
          <w:sz w:val="24"/>
          <w:lang w:val="es-CO"/>
          <w:rPrChange w:id="172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24" w:author="MARTHA  CERVANTES DIAZ" w:date="2023-01-02T08:54:00Z">
            <w:rPr>
              <w:rFonts w:ascii="UHJQMA+A030-Reg"/>
              <w:color w:val="000000"/>
              <w:sz w:val="24"/>
            </w:rPr>
          </w:rPrChange>
        </w:rPr>
        <w:t>negocio.</w:t>
      </w:r>
      <w:r w:rsidRPr="00BF4A75">
        <w:rPr>
          <w:rFonts w:ascii="Times New Roman"/>
          <w:color w:val="000000"/>
          <w:spacing w:val="7"/>
          <w:sz w:val="24"/>
          <w:lang w:val="es-CO"/>
          <w:rPrChange w:id="172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26" w:author="MARTHA  CERVANTES DIAZ" w:date="2023-01-02T08:54:00Z">
            <w:rPr>
              <w:rFonts w:ascii="UHJQMA+A030-Reg"/>
              <w:color w:val="000000"/>
              <w:sz w:val="24"/>
            </w:rPr>
          </w:rPrChange>
        </w:rPr>
        <w:t>La</w:t>
      </w:r>
    </w:p>
    <w:p w14:paraId="46093EBC" w14:textId="77777777" w:rsidR="001D4206" w:rsidRPr="00BF4A75" w:rsidRDefault="00000000">
      <w:pPr>
        <w:framePr w:w="9463" w:wrap="auto" w:hAnchor="text" w:x="1440" w:y="7890"/>
        <w:widowControl w:val="0"/>
        <w:autoSpaceDE w:val="0"/>
        <w:autoSpaceDN w:val="0"/>
        <w:spacing w:before="13" w:after="0" w:line="275" w:lineRule="exact"/>
        <w:jc w:val="left"/>
        <w:rPr>
          <w:rFonts w:ascii="Times New Roman"/>
          <w:color w:val="000000"/>
          <w:sz w:val="24"/>
          <w:lang w:val="es-CO"/>
          <w:rPrChange w:id="1727" w:author="MARTHA  CERVANTES DIAZ" w:date="2023-01-02T08:54:00Z">
            <w:rPr>
              <w:rFonts w:ascii="Times New Roman"/>
              <w:color w:val="000000"/>
              <w:sz w:val="24"/>
            </w:rPr>
          </w:rPrChange>
        </w:rPr>
      </w:pPr>
      <w:r w:rsidRPr="00BF4A75">
        <w:rPr>
          <w:rFonts w:ascii="UHJQMA+A030-Reg" w:hAnsi="UHJQMA+A030-Reg" w:cs="UHJQMA+A030-Reg"/>
          <w:color w:val="000000"/>
          <w:sz w:val="24"/>
          <w:lang w:val="es-CO"/>
          <w:rPrChange w:id="1728" w:author="MARTHA  CERVANTES DIAZ" w:date="2023-01-02T08:54:00Z">
            <w:rPr>
              <w:rFonts w:ascii="UHJQMA+A030-Reg" w:hAnsi="UHJQMA+A030-Reg" w:cs="UHJQMA+A030-Reg"/>
              <w:color w:val="000000"/>
              <w:sz w:val="24"/>
            </w:rPr>
          </w:rPrChange>
        </w:rPr>
        <w:t>búsqueda</w:t>
      </w:r>
      <w:r w:rsidRPr="00BF4A75">
        <w:rPr>
          <w:rFonts w:ascii="Times New Roman"/>
          <w:color w:val="000000"/>
          <w:spacing w:val="6"/>
          <w:sz w:val="24"/>
          <w:lang w:val="es-CO"/>
          <w:rPrChange w:id="172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30" w:author="MARTHA  CERVANTES DIAZ" w:date="2023-01-02T08:54:00Z">
            <w:rPr>
              <w:rFonts w:ascii="UHJQMA+A030-Reg"/>
              <w:color w:val="000000"/>
              <w:sz w:val="24"/>
            </w:rPr>
          </w:rPrChange>
        </w:rPr>
        <w:t>de</w:t>
      </w:r>
      <w:r w:rsidRPr="00BF4A75">
        <w:rPr>
          <w:rFonts w:ascii="Times New Roman"/>
          <w:color w:val="000000"/>
          <w:spacing w:val="6"/>
          <w:sz w:val="24"/>
          <w:lang w:val="es-CO"/>
          <w:rPrChange w:id="173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732" w:author="MARTHA  CERVANTES DIAZ" w:date="2023-01-02T08:54:00Z">
            <w:rPr>
              <w:rFonts w:ascii="UHJQMA+A030-Reg"/>
              <w:color w:val="000000"/>
              <w:spacing w:val="-1"/>
              <w:sz w:val="24"/>
            </w:rPr>
          </w:rPrChange>
        </w:rPr>
        <w:t>reducir</w:t>
      </w:r>
      <w:r w:rsidRPr="00BF4A75">
        <w:rPr>
          <w:rFonts w:ascii="Times New Roman"/>
          <w:color w:val="000000"/>
          <w:spacing w:val="7"/>
          <w:sz w:val="24"/>
          <w:lang w:val="es-CO"/>
          <w:rPrChange w:id="173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34" w:author="MARTHA  CERVANTES DIAZ" w:date="2023-01-02T08:54:00Z">
            <w:rPr>
              <w:rFonts w:ascii="UHJQMA+A030-Reg"/>
              <w:color w:val="000000"/>
              <w:sz w:val="24"/>
            </w:rPr>
          </w:rPrChange>
        </w:rPr>
        <w:t>o</w:t>
      </w:r>
      <w:r w:rsidRPr="00BF4A75">
        <w:rPr>
          <w:rFonts w:ascii="Times New Roman"/>
          <w:color w:val="000000"/>
          <w:spacing w:val="6"/>
          <w:sz w:val="24"/>
          <w:lang w:val="es-CO"/>
          <w:rPrChange w:id="173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736" w:author="MARTHA  CERVANTES DIAZ" w:date="2023-01-02T08:54:00Z">
            <w:rPr>
              <w:rFonts w:ascii="UHJQMA+A030-Reg"/>
              <w:color w:val="000000"/>
              <w:spacing w:val="-1"/>
              <w:sz w:val="24"/>
            </w:rPr>
          </w:rPrChange>
        </w:rPr>
        <w:t>abstraer</w:t>
      </w:r>
      <w:r w:rsidRPr="00BF4A75">
        <w:rPr>
          <w:rFonts w:ascii="Times New Roman"/>
          <w:color w:val="000000"/>
          <w:spacing w:val="7"/>
          <w:sz w:val="24"/>
          <w:lang w:val="es-CO"/>
          <w:rPrChange w:id="173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38" w:author="MARTHA  CERVANTES DIAZ" w:date="2023-01-02T08:54:00Z">
            <w:rPr>
              <w:rFonts w:ascii="UHJQMA+A030-Reg"/>
              <w:color w:val="000000"/>
              <w:sz w:val="24"/>
            </w:rPr>
          </w:rPrChange>
        </w:rPr>
        <w:t>la</w:t>
      </w:r>
      <w:r w:rsidRPr="00BF4A75">
        <w:rPr>
          <w:rFonts w:ascii="Times New Roman"/>
          <w:color w:val="000000"/>
          <w:spacing w:val="6"/>
          <w:sz w:val="24"/>
          <w:lang w:val="es-CO"/>
          <w:rPrChange w:id="173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40" w:author="MARTHA  CERVANTES DIAZ" w:date="2023-01-02T08:54:00Z">
            <w:rPr>
              <w:rFonts w:ascii="UHJQMA+A030-Reg"/>
              <w:color w:val="000000"/>
              <w:sz w:val="24"/>
            </w:rPr>
          </w:rPrChange>
        </w:rPr>
        <w:t>complejidad</w:t>
      </w:r>
      <w:r w:rsidRPr="00BF4A75">
        <w:rPr>
          <w:rFonts w:ascii="Times New Roman"/>
          <w:color w:val="000000"/>
          <w:spacing w:val="6"/>
          <w:sz w:val="24"/>
          <w:lang w:val="es-CO"/>
          <w:rPrChange w:id="174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42" w:author="MARTHA  CERVANTES DIAZ" w:date="2023-01-02T08:54:00Z">
            <w:rPr>
              <w:rFonts w:ascii="UHJQMA+A030-Reg"/>
              <w:color w:val="000000"/>
              <w:sz w:val="24"/>
            </w:rPr>
          </w:rPrChange>
        </w:rPr>
        <w:t>de</w:t>
      </w:r>
      <w:r w:rsidRPr="00BF4A75">
        <w:rPr>
          <w:rFonts w:ascii="Times New Roman"/>
          <w:color w:val="000000"/>
          <w:spacing w:val="6"/>
          <w:sz w:val="24"/>
          <w:lang w:val="es-CO"/>
          <w:rPrChange w:id="174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44" w:author="MARTHA  CERVANTES DIAZ" w:date="2023-01-02T08:54:00Z">
            <w:rPr>
              <w:rFonts w:ascii="UHJQMA+A030-Reg"/>
              <w:color w:val="000000"/>
              <w:sz w:val="24"/>
            </w:rPr>
          </w:rPrChange>
        </w:rPr>
        <w:t>la</w:t>
      </w:r>
      <w:r w:rsidRPr="00BF4A75">
        <w:rPr>
          <w:rFonts w:ascii="Times New Roman"/>
          <w:color w:val="000000"/>
          <w:spacing w:val="6"/>
          <w:sz w:val="24"/>
          <w:lang w:val="es-CO"/>
          <w:rPrChange w:id="174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746" w:author="MARTHA  CERVANTES DIAZ" w:date="2023-01-02T08:54:00Z">
            <w:rPr>
              <w:rFonts w:ascii="UHJQMA+A030-Reg"/>
              <w:color w:val="000000"/>
              <w:spacing w:val="-1"/>
              <w:sz w:val="24"/>
            </w:rPr>
          </w:rPrChange>
        </w:rPr>
        <w:t>gerencia</w:t>
      </w:r>
      <w:r w:rsidRPr="00BF4A75">
        <w:rPr>
          <w:rFonts w:ascii="Times New Roman"/>
          <w:color w:val="000000"/>
          <w:spacing w:val="7"/>
          <w:sz w:val="24"/>
          <w:lang w:val="es-CO"/>
          <w:rPrChange w:id="174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48" w:author="MARTHA  CERVANTES DIAZ" w:date="2023-01-02T08:54:00Z">
            <w:rPr>
              <w:rFonts w:ascii="UHJQMA+A030-Reg"/>
              <w:color w:val="000000"/>
              <w:sz w:val="24"/>
            </w:rPr>
          </w:rPrChange>
        </w:rPr>
        <w:t>de</w:t>
      </w:r>
      <w:r w:rsidRPr="00BF4A75">
        <w:rPr>
          <w:rFonts w:ascii="Times New Roman"/>
          <w:color w:val="000000"/>
          <w:spacing w:val="6"/>
          <w:sz w:val="24"/>
          <w:lang w:val="es-CO"/>
          <w:rPrChange w:id="174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750" w:author="MARTHA  CERVANTES DIAZ" w:date="2023-01-02T08:54:00Z">
            <w:rPr>
              <w:rFonts w:ascii="UHJQMA+A030-Reg"/>
              <w:color w:val="000000"/>
              <w:spacing w:val="-1"/>
              <w:sz w:val="24"/>
            </w:rPr>
          </w:rPrChange>
        </w:rPr>
        <w:t>estos</w:t>
      </w:r>
      <w:r w:rsidRPr="00BF4A75">
        <w:rPr>
          <w:rFonts w:ascii="Times New Roman"/>
          <w:color w:val="000000"/>
          <w:spacing w:val="7"/>
          <w:sz w:val="24"/>
          <w:lang w:val="es-CO"/>
          <w:rPrChange w:id="1751"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752"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175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54" w:author="MARTHA  CERVANTES DIAZ" w:date="2023-01-02T08:54:00Z">
            <w:rPr>
              <w:rFonts w:ascii="UHJQMA+A030-Reg"/>
              <w:color w:val="000000"/>
              <w:sz w:val="24"/>
            </w:rPr>
          </w:rPrChange>
        </w:rPr>
        <w:t>se</w:t>
      </w:r>
      <w:r w:rsidRPr="00BF4A75">
        <w:rPr>
          <w:rFonts w:ascii="Times New Roman"/>
          <w:color w:val="000000"/>
          <w:spacing w:val="6"/>
          <w:sz w:val="24"/>
          <w:lang w:val="es-CO"/>
          <w:rPrChange w:id="175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56" w:author="MARTHA  CERVANTES DIAZ" w:date="2023-01-02T08:54:00Z">
            <w:rPr>
              <w:rFonts w:ascii="UHJQMA+A030-Reg"/>
              <w:color w:val="000000"/>
              <w:sz w:val="24"/>
            </w:rPr>
          </w:rPrChange>
        </w:rPr>
        <w:t>ha</w:t>
      </w:r>
    </w:p>
    <w:p w14:paraId="6BB89B6B" w14:textId="77777777" w:rsidR="001D4206" w:rsidRPr="00BF4A75" w:rsidRDefault="00000000">
      <w:pPr>
        <w:framePr w:w="9463" w:wrap="auto" w:hAnchor="text" w:x="1440" w:y="7890"/>
        <w:widowControl w:val="0"/>
        <w:autoSpaceDE w:val="0"/>
        <w:autoSpaceDN w:val="0"/>
        <w:spacing w:before="13" w:after="0" w:line="275" w:lineRule="exact"/>
        <w:jc w:val="left"/>
        <w:rPr>
          <w:rFonts w:ascii="Times New Roman"/>
          <w:color w:val="000000"/>
          <w:sz w:val="24"/>
          <w:lang w:val="es-CO"/>
          <w:rPrChange w:id="1757" w:author="MARTHA  CERVANTES DIAZ" w:date="2023-01-02T08:54:00Z">
            <w:rPr>
              <w:rFonts w:ascii="Times New Roman"/>
              <w:color w:val="000000"/>
              <w:sz w:val="24"/>
            </w:rPr>
          </w:rPrChange>
        </w:rPr>
      </w:pPr>
      <w:r w:rsidRPr="00BF4A75">
        <w:rPr>
          <w:rFonts w:ascii="UHJQMA+A030-Reg"/>
          <w:color w:val="000000"/>
          <w:spacing w:val="-1"/>
          <w:sz w:val="24"/>
          <w:lang w:val="es-CO"/>
          <w:rPrChange w:id="1758" w:author="MARTHA  CERVANTES DIAZ" w:date="2023-01-02T08:54:00Z">
            <w:rPr>
              <w:rFonts w:ascii="UHJQMA+A030-Reg"/>
              <w:color w:val="000000"/>
              <w:spacing w:val="-1"/>
              <w:sz w:val="24"/>
            </w:rPr>
          </w:rPrChange>
        </w:rPr>
        <w:t>convertido</w:t>
      </w:r>
      <w:r w:rsidRPr="00BF4A75">
        <w:rPr>
          <w:rFonts w:ascii="Times New Roman"/>
          <w:color w:val="000000"/>
          <w:spacing w:val="7"/>
          <w:sz w:val="24"/>
          <w:lang w:val="es-CO"/>
          <w:rPrChange w:id="175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60" w:author="MARTHA  CERVANTES DIAZ" w:date="2023-01-02T08:54:00Z">
            <w:rPr>
              <w:rFonts w:ascii="UHJQMA+A030-Reg"/>
              <w:color w:val="000000"/>
              <w:sz w:val="24"/>
            </w:rPr>
          </w:rPrChange>
        </w:rPr>
        <w:t>en</w:t>
      </w:r>
      <w:r w:rsidRPr="00BF4A75">
        <w:rPr>
          <w:rFonts w:ascii="Times New Roman"/>
          <w:color w:val="000000"/>
          <w:spacing w:val="6"/>
          <w:sz w:val="24"/>
          <w:lang w:val="es-CO"/>
          <w:rPrChange w:id="176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62" w:author="MARTHA  CERVANTES DIAZ" w:date="2023-01-02T08:54:00Z">
            <w:rPr>
              <w:rFonts w:ascii="UHJQMA+A030-Reg"/>
              <w:color w:val="000000"/>
              <w:sz w:val="24"/>
            </w:rPr>
          </w:rPrChange>
        </w:rPr>
        <w:t>una</w:t>
      </w:r>
      <w:r w:rsidRPr="00BF4A75">
        <w:rPr>
          <w:rFonts w:ascii="Times New Roman"/>
          <w:color w:val="000000"/>
          <w:spacing w:val="6"/>
          <w:sz w:val="24"/>
          <w:lang w:val="es-CO"/>
          <w:rPrChange w:id="176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64" w:author="MARTHA  CERVANTES DIAZ" w:date="2023-01-02T08:54:00Z">
            <w:rPr>
              <w:rFonts w:ascii="UHJQMA+A030-Reg"/>
              <w:color w:val="000000"/>
              <w:sz w:val="24"/>
            </w:rPr>
          </w:rPrChange>
        </w:rPr>
        <w:t>necesidad</w:t>
      </w:r>
      <w:r w:rsidRPr="00BF4A75">
        <w:rPr>
          <w:rFonts w:ascii="Times New Roman"/>
          <w:color w:val="000000"/>
          <w:spacing w:val="6"/>
          <w:sz w:val="24"/>
          <w:lang w:val="es-CO"/>
          <w:rPrChange w:id="176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66" w:author="MARTHA  CERVANTES DIAZ" w:date="2023-01-02T08:54:00Z">
            <w:rPr>
              <w:rFonts w:ascii="UHJQMA+A030-Reg"/>
              <w:color w:val="000000"/>
              <w:sz w:val="24"/>
            </w:rPr>
          </w:rPrChange>
        </w:rPr>
        <w:t>(Lalanda,</w:t>
      </w:r>
      <w:r w:rsidRPr="00BF4A75">
        <w:rPr>
          <w:rFonts w:ascii="Times New Roman"/>
          <w:color w:val="000000"/>
          <w:spacing w:val="7"/>
          <w:sz w:val="24"/>
          <w:lang w:val="es-CO"/>
          <w:rPrChange w:id="176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68" w:author="MARTHA  CERVANTES DIAZ" w:date="2023-01-02T08:54:00Z">
            <w:rPr>
              <w:rFonts w:ascii="UHJQMA+A030-Reg"/>
              <w:color w:val="000000"/>
              <w:sz w:val="24"/>
            </w:rPr>
          </w:rPrChange>
        </w:rPr>
        <w:t>Diaconescu,</w:t>
      </w:r>
      <w:r w:rsidRPr="00BF4A75">
        <w:rPr>
          <w:rFonts w:ascii="Times New Roman"/>
          <w:color w:val="000000"/>
          <w:spacing w:val="7"/>
          <w:sz w:val="24"/>
          <w:lang w:val="es-CO"/>
          <w:rPrChange w:id="176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70" w:author="MARTHA  CERVANTES DIAZ" w:date="2023-01-02T08:54:00Z">
            <w:rPr>
              <w:rFonts w:ascii="UHJQMA+A030-Reg"/>
              <w:color w:val="000000"/>
              <w:sz w:val="24"/>
            </w:rPr>
          </w:rPrChange>
        </w:rPr>
        <w:t>y</w:t>
      </w:r>
      <w:r w:rsidRPr="00BF4A75">
        <w:rPr>
          <w:rFonts w:ascii="Times New Roman"/>
          <w:color w:val="000000"/>
          <w:spacing w:val="6"/>
          <w:sz w:val="24"/>
          <w:lang w:val="es-CO"/>
          <w:rPrChange w:id="177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772" w:author="MARTHA  CERVANTES DIAZ" w:date="2023-01-02T08:54:00Z">
            <w:rPr>
              <w:rFonts w:ascii="UHJQMA+A030-Reg"/>
              <w:color w:val="000000"/>
              <w:spacing w:val="-1"/>
              <w:sz w:val="24"/>
            </w:rPr>
          </w:rPrChange>
        </w:rPr>
        <w:t>McCann,</w:t>
      </w:r>
      <w:r w:rsidRPr="00BF4A75">
        <w:rPr>
          <w:rFonts w:ascii="Times New Roman"/>
          <w:color w:val="000000"/>
          <w:spacing w:val="7"/>
          <w:sz w:val="24"/>
          <w:lang w:val="es-CO"/>
          <w:rPrChange w:id="177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74" w:author="MARTHA  CERVANTES DIAZ" w:date="2023-01-02T08:54:00Z">
            <w:rPr>
              <w:rFonts w:ascii="UHJQMA+A030-Reg"/>
              <w:color w:val="000000"/>
              <w:sz w:val="24"/>
            </w:rPr>
          </w:rPrChange>
        </w:rPr>
        <w:t>2014).</w:t>
      </w:r>
    </w:p>
    <w:p w14:paraId="242F5202" w14:textId="77777777" w:rsidR="001D4206" w:rsidRPr="00BF4A75" w:rsidRDefault="00000000">
      <w:pPr>
        <w:framePr w:w="9405" w:wrap="auto" w:hAnchor="text" w:x="1440" w:y="10729"/>
        <w:widowControl w:val="0"/>
        <w:autoSpaceDE w:val="0"/>
        <w:autoSpaceDN w:val="0"/>
        <w:spacing w:before="0" w:after="0" w:line="275" w:lineRule="exact"/>
        <w:jc w:val="left"/>
        <w:rPr>
          <w:rFonts w:ascii="Times New Roman"/>
          <w:color w:val="000000"/>
          <w:sz w:val="24"/>
          <w:lang w:val="es-CO"/>
          <w:rPrChange w:id="1775" w:author="MARTHA  CERVANTES DIAZ" w:date="2023-01-02T08:54:00Z">
            <w:rPr>
              <w:rFonts w:ascii="Times New Roman"/>
              <w:color w:val="000000"/>
              <w:sz w:val="24"/>
            </w:rPr>
          </w:rPrChange>
        </w:rPr>
      </w:pPr>
      <w:r w:rsidRPr="00BF4A75">
        <w:rPr>
          <w:rFonts w:ascii="UHJQMA+A030-Reg"/>
          <w:color w:val="000000"/>
          <w:spacing w:val="-1"/>
          <w:sz w:val="24"/>
          <w:lang w:val="es-CO"/>
          <w:rPrChange w:id="1776" w:author="MARTHA  CERVANTES DIAZ" w:date="2023-01-02T08:54:00Z">
            <w:rPr>
              <w:rFonts w:ascii="UHJQMA+A030-Reg"/>
              <w:color w:val="000000"/>
              <w:spacing w:val="-1"/>
              <w:sz w:val="24"/>
            </w:rPr>
          </w:rPrChange>
        </w:rPr>
        <w:t>Esta</w:t>
      </w:r>
      <w:r w:rsidRPr="00BF4A75">
        <w:rPr>
          <w:rFonts w:ascii="Times New Roman"/>
          <w:color w:val="000000"/>
          <w:spacing w:val="6"/>
          <w:sz w:val="24"/>
          <w:lang w:val="es-CO"/>
          <w:rPrChange w:id="177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78" w:author="MARTHA  CERVANTES DIAZ" w:date="2023-01-02T08:54:00Z">
            <w:rPr>
              <w:rFonts w:ascii="UHJQMA+A030-Reg"/>
              <w:color w:val="000000"/>
              <w:sz w:val="24"/>
            </w:rPr>
          </w:rPrChange>
        </w:rPr>
        <w:t>necesidad,</w:t>
      </w:r>
      <w:r w:rsidRPr="00BF4A75">
        <w:rPr>
          <w:rFonts w:ascii="Times New Roman"/>
          <w:color w:val="000000"/>
          <w:spacing w:val="7"/>
          <w:sz w:val="24"/>
          <w:lang w:val="es-CO"/>
          <w:rPrChange w:id="1779"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1780" w:author="MARTHA  CERVANTES DIAZ" w:date="2023-01-02T08:54:00Z">
            <w:rPr>
              <w:rFonts w:ascii="UHJQMA+A030-Reg" w:hAnsi="UHJQMA+A030-Reg" w:cs="UHJQMA+A030-Reg"/>
              <w:color w:val="000000"/>
              <w:sz w:val="24"/>
            </w:rPr>
          </w:rPrChange>
        </w:rPr>
        <w:t>así</w:t>
      </w:r>
      <w:r w:rsidRPr="00BF4A75">
        <w:rPr>
          <w:rFonts w:ascii="Times New Roman"/>
          <w:color w:val="000000"/>
          <w:spacing w:val="7"/>
          <w:sz w:val="24"/>
          <w:lang w:val="es-CO"/>
          <w:rPrChange w:id="1781"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782" w:author="MARTHA  CERVANTES DIAZ" w:date="2023-01-02T08:54:00Z">
            <w:rPr>
              <w:rFonts w:ascii="UHJQMA+A030-Reg"/>
              <w:color w:val="000000"/>
              <w:spacing w:val="-1"/>
              <w:sz w:val="24"/>
            </w:rPr>
          </w:rPrChange>
        </w:rPr>
        <w:t>mismo,</w:t>
      </w:r>
      <w:r w:rsidRPr="00BF4A75">
        <w:rPr>
          <w:rFonts w:ascii="Times New Roman"/>
          <w:color w:val="000000"/>
          <w:spacing w:val="7"/>
          <w:sz w:val="24"/>
          <w:lang w:val="es-CO"/>
          <w:rPrChange w:id="178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84" w:author="MARTHA  CERVANTES DIAZ" w:date="2023-01-02T08:54:00Z">
            <w:rPr>
              <w:rFonts w:ascii="UHJQMA+A030-Reg"/>
              <w:color w:val="000000"/>
              <w:sz w:val="24"/>
            </w:rPr>
          </w:rPrChange>
        </w:rPr>
        <w:t>se</w:t>
      </w:r>
      <w:r w:rsidRPr="00BF4A75">
        <w:rPr>
          <w:rFonts w:ascii="Times New Roman"/>
          <w:color w:val="000000"/>
          <w:spacing w:val="6"/>
          <w:sz w:val="24"/>
          <w:lang w:val="es-CO"/>
          <w:rPrChange w:id="178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786" w:author="MARTHA  CERVANTES DIAZ" w:date="2023-01-02T08:54:00Z">
            <w:rPr>
              <w:rFonts w:ascii="UHJQMA+A030-Reg"/>
              <w:color w:val="000000"/>
              <w:spacing w:val="-1"/>
              <w:sz w:val="24"/>
            </w:rPr>
          </w:rPrChange>
        </w:rPr>
        <w:t>presenta</w:t>
      </w:r>
      <w:r w:rsidRPr="00BF4A75">
        <w:rPr>
          <w:rFonts w:ascii="Times New Roman"/>
          <w:color w:val="000000"/>
          <w:spacing w:val="7"/>
          <w:sz w:val="24"/>
          <w:lang w:val="es-CO"/>
          <w:rPrChange w:id="178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88" w:author="MARTHA  CERVANTES DIAZ" w:date="2023-01-02T08:54:00Z">
            <w:rPr>
              <w:rFonts w:ascii="UHJQMA+A030-Reg"/>
              <w:color w:val="000000"/>
              <w:sz w:val="24"/>
            </w:rPr>
          </w:rPrChange>
        </w:rPr>
        <w:t>en</w:t>
      </w:r>
      <w:r w:rsidRPr="00BF4A75">
        <w:rPr>
          <w:rFonts w:ascii="Times New Roman"/>
          <w:color w:val="000000"/>
          <w:spacing w:val="6"/>
          <w:sz w:val="24"/>
          <w:lang w:val="es-CO"/>
          <w:rPrChange w:id="178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790" w:author="MARTHA  CERVANTES DIAZ" w:date="2023-01-02T08:54:00Z">
            <w:rPr>
              <w:rFonts w:ascii="UHJQMA+A030-Reg"/>
              <w:color w:val="000000"/>
              <w:sz w:val="24"/>
            </w:rPr>
          </w:rPrChange>
        </w:rPr>
        <w:t>los</w:t>
      </w:r>
      <w:r w:rsidRPr="00BF4A75">
        <w:rPr>
          <w:rFonts w:ascii="Times New Roman"/>
          <w:color w:val="000000"/>
          <w:spacing w:val="6"/>
          <w:sz w:val="24"/>
          <w:lang w:val="es-CO"/>
          <w:rPrChange w:id="179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792" w:author="MARTHA  CERVANTES DIAZ" w:date="2023-01-02T08:54:00Z">
            <w:rPr>
              <w:rFonts w:ascii="UHJQMA+A030-Reg"/>
              <w:color w:val="000000"/>
              <w:spacing w:val="-1"/>
              <w:sz w:val="24"/>
            </w:rPr>
          </w:rPrChange>
        </w:rPr>
        <w:t>campos</w:t>
      </w:r>
      <w:r w:rsidRPr="00BF4A75">
        <w:rPr>
          <w:rFonts w:ascii="Times New Roman"/>
          <w:color w:val="000000"/>
          <w:spacing w:val="7"/>
          <w:sz w:val="24"/>
          <w:lang w:val="es-CO"/>
          <w:rPrChange w:id="179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94" w:author="MARTHA  CERVANTES DIAZ" w:date="2023-01-02T08:54:00Z">
            <w:rPr>
              <w:rFonts w:ascii="UHJQMA+A030-Reg"/>
              <w:color w:val="000000"/>
              <w:sz w:val="24"/>
            </w:rPr>
          </w:rPrChange>
        </w:rPr>
        <w:t>del</w:t>
      </w:r>
      <w:r w:rsidRPr="00BF4A75">
        <w:rPr>
          <w:rFonts w:ascii="Times New Roman"/>
          <w:color w:val="000000"/>
          <w:spacing w:val="7"/>
          <w:sz w:val="24"/>
          <w:lang w:val="es-CO"/>
          <w:rPrChange w:id="179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796" w:author="MARTHA  CERVANTES DIAZ" w:date="2023-01-02T08:54:00Z">
            <w:rPr>
              <w:rFonts w:ascii="UHJQMA+A030-Reg"/>
              <w:color w:val="000000"/>
              <w:spacing w:val="-1"/>
              <w:sz w:val="24"/>
            </w:rPr>
          </w:rPrChange>
        </w:rPr>
        <w:t>Internet</w:t>
      </w:r>
      <w:r w:rsidRPr="00BF4A75">
        <w:rPr>
          <w:rFonts w:ascii="Times New Roman"/>
          <w:color w:val="000000"/>
          <w:spacing w:val="7"/>
          <w:sz w:val="24"/>
          <w:lang w:val="es-CO"/>
          <w:rPrChange w:id="179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798" w:author="MARTHA  CERVANTES DIAZ" w:date="2023-01-02T08:54:00Z">
            <w:rPr>
              <w:rFonts w:ascii="UHJQMA+A030-Reg"/>
              <w:color w:val="000000"/>
              <w:sz w:val="24"/>
            </w:rPr>
          </w:rPrChange>
        </w:rPr>
        <w:t>de</w:t>
      </w:r>
      <w:r w:rsidRPr="00BF4A75">
        <w:rPr>
          <w:rFonts w:ascii="Times New Roman"/>
          <w:color w:val="000000"/>
          <w:spacing w:val="6"/>
          <w:sz w:val="24"/>
          <w:lang w:val="es-CO"/>
          <w:rPrChange w:id="179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00" w:author="MARTHA  CERVANTES DIAZ" w:date="2023-01-02T08:54:00Z">
            <w:rPr>
              <w:rFonts w:ascii="UHJQMA+A030-Reg"/>
              <w:color w:val="000000"/>
              <w:sz w:val="24"/>
            </w:rPr>
          </w:rPrChange>
        </w:rPr>
        <w:t>las</w:t>
      </w:r>
      <w:r w:rsidRPr="00BF4A75">
        <w:rPr>
          <w:rFonts w:ascii="Times New Roman"/>
          <w:color w:val="000000"/>
          <w:spacing w:val="6"/>
          <w:sz w:val="24"/>
          <w:lang w:val="es-CO"/>
          <w:rPrChange w:id="180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802" w:author="MARTHA  CERVANTES DIAZ" w:date="2023-01-02T08:54:00Z">
            <w:rPr>
              <w:rFonts w:ascii="UHJQMA+A030-Reg"/>
              <w:color w:val="000000"/>
              <w:spacing w:val="-1"/>
              <w:sz w:val="24"/>
            </w:rPr>
          </w:rPrChange>
        </w:rPr>
        <w:t>Cosas</w:t>
      </w:r>
      <w:r w:rsidRPr="00BF4A75">
        <w:rPr>
          <w:rFonts w:ascii="Times New Roman"/>
          <w:color w:val="000000"/>
          <w:spacing w:val="7"/>
          <w:sz w:val="24"/>
          <w:lang w:val="es-CO"/>
          <w:rPrChange w:id="1803" w:author="MARTHA  CERVANTES DIAZ" w:date="2023-01-02T08:54:00Z">
            <w:rPr>
              <w:rFonts w:ascii="Times New Roman"/>
              <w:color w:val="000000"/>
              <w:spacing w:val="7"/>
              <w:sz w:val="24"/>
            </w:rPr>
          </w:rPrChange>
        </w:rPr>
        <w:t xml:space="preserve"> </w:t>
      </w:r>
      <w:r w:rsidRPr="00BF4A75">
        <w:rPr>
          <w:rFonts w:ascii="UHJQMA+A030-Reg"/>
          <w:color w:val="000000"/>
          <w:spacing w:val="-5"/>
          <w:sz w:val="24"/>
          <w:lang w:val="es-CO"/>
          <w:rPrChange w:id="1804" w:author="MARTHA  CERVANTES DIAZ" w:date="2023-01-02T08:54:00Z">
            <w:rPr>
              <w:rFonts w:ascii="UHJQMA+A030-Reg"/>
              <w:color w:val="000000"/>
              <w:spacing w:val="-5"/>
              <w:sz w:val="24"/>
            </w:rPr>
          </w:rPrChange>
        </w:rPr>
        <w:t>(IoT).</w:t>
      </w:r>
    </w:p>
    <w:p w14:paraId="4669CD33" w14:textId="77777777" w:rsidR="001D4206" w:rsidRPr="00BF4A75" w:rsidRDefault="00000000">
      <w:pPr>
        <w:framePr w:w="9405" w:wrap="auto" w:hAnchor="text" w:x="1440" w:y="10729"/>
        <w:widowControl w:val="0"/>
        <w:autoSpaceDE w:val="0"/>
        <w:autoSpaceDN w:val="0"/>
        <w:spacing w:before="13" w:after="0" w:line="275" w:lineRule="exact"/>
        <w:jc w:val="left"/>
        <w:rPr>
          <w:rFonts w:ascii="Times New Roman"/>
          <w:color w:val="000000"/>
          <w:sz w:val="24"/>
          <w:lang w:val="es-CO"/>
          <w:rPrChange w:id="1805" w:author="MARTHA  CERVANTES DIAZ" w:date="2023-01-02T08:54:00Z">
            <w:rPr>
              <w:rFonts w:ascii="Times New Roman"/>
              <w:color w:val="000000"/>
              <w:sz w:val="24"/>
            </w:rPr>
          </w:rPrChange>
        </w:rPr>
      </w:pPr>
      <w:r w:rsidRPr="00BF4A75">
        <w:rPr>
          <w:rFonts w:ascii="UHJQMA+A030-Reg"/>
          <w:color w:val="000000"/>
          <w:spacing w:val="-1"/>
          <w:sz w:val="24"/>
          <w:lang w:val="es-CO"/>
          <w:rPrChange w:id="1806" w:author="MARTHA  CERVANTES DIAZ" w:date="2023-01-02T08:54:00Z">
            <w:rPr>
              <w:rFonts w:ascii="UHJQMA+A030-Reg"/>
              <w:color w:val="000000"/>
              <w:spacing w:val="-1"/>
              <w:sz w:val="24"/>
            </w:rPr>
          </w:rPrChange>
        </w:rPr>
        <w:t>Es</w:t>
      </w:r>
      <w:r w:rsidRPr="00BF4A75">
        <w:rPr>
          <w:rFonts w:ascii="Times New Roman"/>
          <w:color w:val="000000"/>
          <w:spacing w:val="7"/>
          <w:sz w:val="24"/>
          <w:lang w:val="es-CO"/>
          <w:rPrChange w:id="180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808" w:author="MARTHA  CERVANTES DIAZ" w:date="2023-01-02T08:54:00Z">
            <w:rPr>
              <w:rFonts w:ascii="UHJQMA+A030-Reg"/>
              <w:color w:val="000000"/>
              <w:sz w:val="24"/>
            </w:rPr>
          </w:rPrChange>
        </w:rPr>
        <w:t>en</w:t>
      </w:r>
      <w:r w:rsidRPr="00BF4A75">
        <w:rPr>
          <w:rFonts w:ascii="Times New Roman"/>
          <w:color w:val="000000"/>
          <w:spacing w:val="6"/>
          <w:sz w:val="24"/>
          <w:lang w:val="es-CO"/>
          <w:rPrChange w:id="180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10" w:author="MARTHA  CERVANTES DIAZ" w:date="2023-01-02T08:54:00Z">
            <w:rPr>
              <w:rFonts w:ascii="UHJQMA+A030-Reg"/>
              <w:color w:val="000000"/>
              <w:sz w:val="24"/>
            </w:rPr>
          </w:rPrChange>
        </w:rPr>
        <w:t>esta</w:t>
      </w:r>
      <w:r w:rsidRPr="00BF4A75">
        <w:rPr>
          <w:rFonts w:ascii="Times New Roman"/>
          <w:color w:val="000000"/>
          <w:spacing w:val="6"/>
          <w:sz w:val="24"/>
          <w:lang w:val="es-CO"/>
          <w:rPrChange w:id="1811"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812" w:author="MARTHA  CERVANTES DIAZ" w:date="2023-01-02T08:54:00Z">
            <w:rPr>
              <w:rFonts w:ascii="UHJQMA+A030-Reg" w:hAnsi="UHJQMA+A030-Reg" w:cs="UHJQMA+A030-Reg"/>
              <w:color w:val="000000"/>
              <w:spacing w:val="-1"/>
              <w:sz w:val="24"/>
            </w:rPr>
          </w:rPrChange>
        </w:rPr>
        <w:t>área</w:t>
      </w:r>
      <w:r w:rsidRPr="00BF4A75">
        <w:rPr>
          <w:rFonts w:ascii="Times New Roman"/>
          <w:color w:val="000000"/>
          <w:spacing w:val="7"/>
          <w:sz w:val="24"/>
          <w:lang w:val="es-CO"/>
          <w:rPrChange w:id="181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814" w:author="MARTHA  CERVANTES DIAZ" w:date="2023-01-02T08:54:00Z">
            <w:rPr>
              <w:rFonts w:ascii="UHJQMA+A030-Reg"/>
              <w:color w:val="000000"/>
              <w:sz w:val="24"/>
            </w:rPr>
          </w:rPrChange>
        </w:rPr>
        <w:t>de</w:t>
      </w:r>
      <w:r w:rsidRPr="00BF4A75">
        <w:rPr>
          <w:rFonts w:ascii="Times New Roman"/>
          <w:color w:val="000000"/>
          <w:spacing w:val="6"/>
          <w:sz w:val="24"/>
          <w:lang w:val="es-CO"/>
          <w:rPrChange w:id="181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16" w:author="MARTHA  CERVANTES DIAZ" w:date="2023-01-02T08:54:00Z">
            <w:rPr>
              <w:rFonts w:ascii="UHJQMA+A030-Reg"/>
              <w:color w:val="000000"/>
              <w:sz w:val="24"/>
            </w:rPr>
          </w:rPrChange>
        </w:rPr>
        <w:t>la</w:t>
      </w:r>
      <w:r w:rsidRPr="00BF4A75">
        <w:rPr>
          <w:rFonts w:ascii="Times New Roman"/>
          <w:color w:val="000000"/>
          <w:spacing w:val="6"/>
          <w:sz w:val="24"/>
          <w:lang w:val="es-CO"/>
          <w:rPrChange w:id="1817"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1818" w:author="MARTHA  CERVANTES DIAZ" w:date="2023-01-02T08:54:00Z">
            <w:rPr>
              <w:rFonts w:ascii="UHJQMA+A030-Reg" w:hAnsi="UHJQMA+A030-Reg" w:cs="UHJQMA+A030-Reg"/>
              <w:color w:val="000000"/>
              <w:sz w:val="24"/>
            </w:rPr>
          </w:rPrChange>
        </w:rPr>
        <w:t>computación</w:t>
      </w:r>
      <w:r w:rsidRPr="00BF4A75">
        <w:rPr>
          <w:rFonts w:ascii="Times New Roman"/>
          <w:color w:val="000000"/>
          <w:spacing w:val="6"/>
          <w:sz w:val="24"/>
          <w:lang w:val="es-CO"/>
          <w:rPrChange w:id="181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20" w:author="MARTHA  CERVANTES DIAZ" w:date="2023-01-02T08:54:00Z">
            <w:rPr>
              <w:rFonts w:ascii="UHJQMA+A030-Reg"/>
              <w:color w:val="000000"/>
              <w:sz w:val="24"/>
            </w:rPr>
          </w:rPrChange>
        </w:rPr>
        <w:t>embebida</w:t>
      </w:r>
      <w:r w:rsidRPr="00BF4A75">
        <w:rPr>
          <w:rFonts w:ascii="Times New Roman"/>
          <w:color w:val="000000"/>
          <w:spacing w:val="6"/>
          <w:sz w:val="24"/>
          <w:lang w:val="es-CO"/>
          <w:rPrChange w:id="182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22" w:author="MARTHA  CERVANTES DIAZ" w:date="2023-01-02T08:54:00Z">
            <w:rPr>
              <w:rFonts w:ascii="UHJQMA+A030-Reg"/>
              <w:color w:val="000000"/>
              <w:sz w:val="24"/>
            </w:rPr>
          </w:rPrChange>
        </w:rPr>
        <w:t>donde,</w:t>
      </w:r>
      <w:r w:rsidRPr="00BF4A75">
        <w:rPr>
          <w:rFonts w:ascii="Times New Roman"/>
          <w:color w:val="000000"/>
          <w:spacing w:val="7"/>
          <w:sz w:val="24"/>
          <w:lang w:val="es-CO"/>
          <w:rPrChange w:id="182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824" w:author="MARTHA  CERVANTES DIAZ" w:date="2023-01-02T08:54:00Z">
            <w:rPr>
              <w:rFonts w:ascii="UHJQMA+A030-Reg"/>
              <w:color w:val="000000"/>
              <w:sz w:val="24"/>
            </w:rPr>
          </w:rPrChange>
        </w:rPr>
        <w:t>debido</w:t>
      </w:r>
      <w:r w:rsidRPr="00BF4A75">
        <w:rPr>
          <w:rFonts w:ascii="Times New Roman"/>
          <w:color w:val="000000"/>
          <w:spacing w:val="6"/>
          <w:sz w:val="24"/>
          <w:lang w:val="es-CO"/>
          <w:rPrChange w:id="182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26" w:author="MARTHA  CERVANTES DIAZ" w:date="2023-01-02T08:54:00Z">
            <w:rPr>
              <w:rFonts w:ascii="UHJQMA+A030-Reg"/>
              <w:color w:val="000000"/>
              <w:sz w:val="24"/>
            </w:rPr>
          </w:rPrChange>
        </w:rPr>
        <w:t>a</w:t>
      </w:r>
      <w:r w:rsidRPr="00BF4A75">
        <w:rPr>
          <w:rFonts w:ascii="Times New Roman"/>
          <w:color w:val="000000"/>
          <w:spacing w:val="6"/>
          <w:sz w:val="24"/>
          <w:lang w:val="es-CO"/>
          <w:rPrChange w:id="182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28" w:author="MARTHA  CERVANTES DIAZ" w:date="2023-01-02T08:54:00Z">
            <w:rPr>
              <w:rFonts w:ascii="UHJQMA+A030-Reg"/>
              <w:color w:val="000000"/>
              <w:sz w:val="24"/>
            </w:rPr>
          </w:rPrChange>
        </w:rPr>
        <w:t>las</w:t>
      </w:r>
      <w:r w:rsidRPr="00BF4A75">
        <w:rPr>
          <w:rFonts w:ascii="Times New Roman"/>
          <w:color w:val="000000"/>
          <w:spacing w:val="6"/>
          <w:sz w:val="24"/>
          <w:lang w:val="es-CO"/>
          <w:rPrChange w:id="182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830" w:author="MARTHA  CERVANTES DIAZ" w:date="2023-01-02T08:54:00Z">
            <w:rPr>
              <w:rFonts w:ascii="UHJQMA+A030-Reg"/>
              <w:color w:val="000000"/>
              <w:spacing w:val="-1"/>
              <w:sz w:val="24"/>
            </w:rPr>
          </w:rPrChange>
        </w:rPr>
        <w:t>cambiantes</w:t>
      </w:r>
    </w:p>
    <w:p w14:paraId="63F1F963" w14:textId="77777777" w:rsidR="001D4206" w:rsidRPr="00BF4A75" w:rsidRDefault="00000000">
      <w:pPr>
        <w:framePr w:w="9405" w:wrap="auto" w:hAnchor="text" w:x="1440" w:y="10729"/>
        <w:widowControl w:val="0"/>
        <w:autoSpaceDE w:val="0"/>
        <w:autoSpaceDN w:val="0"/>
        <w:spacing w:before="13" w:after="0" w:line="275" w:lineRule="exact"/>
        <w:jc w:val="left"/>
        <w:rPr>
          <w:rFonts w:ascii="Times New Roman"/>
          <w:color w:val="000000"/>
          <w:sz w:val="24"/>
          <w:lang w:val="es-CO"/>
          <w:rPrChange w:id="1831" w:author="MARTHA  CERVANTES DIAZ" w:date="2023-01-02T08:54:00Z">
            <w:rPr>
              <w:rFonts w:ascii="Times New Roman"/>
              <w:color w:val="000000"/>
              <w:sz w:val="24"/>
            </w:rPr>
          </w:rPrChange>
        </w:rPr>
      </w:pPr>
      <w:r w:rsidRPr="00BF4A75">
        <w:rPr>
          <w:rFonts w:ascii="UHJQMA+A030-Reg"/>
          <w:color w:val="000000"/>
          <w:sz w:val="24"/>
          <w:lang w:val="es-CO"/>
          <w:rPrChange w:id="1832" w:author="MARTHA  CERVANTES DIAZ" w:date="2023-01-02T08:54:00Z">
            <w:rPr>
              <w:rFonts w:ascii="UHJQMA+A030-Reg"/>
              <w:color w:val="000000"/>
              <w:sz w:val="24"/>
            </w:rPr>
          </w:rPrChange>
        </w:rPr>
        <w:t>condiciones</w:t>
      </w:r>
      <w:r w:rsidRPr="00BF4A75">
        <w:rPr>
          <w:rFonts w:ascii="Times New Roman"/>
          <w:color w:val="000000"/>
          <w:spacing w:val="6"/>
          <w:sz w:val="24"/>
          <w:lang w:val="es-CO"/>
          <w:rPrChange w:id="183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34" w:author="MARTHA  CERVANTES DIAZ" w:date="2023-01-02T08:54:00Z">
            <w:rPr>
              <w:rFonts w:ascii="UHJQMA+A030-Reg"/>
              <w:color w:val="000000"/>
              <w:sz w:val="24"/>
            </w:rPr>
          </w:rPrChange>
        </w:rPr>
        <w:t>del</w:t>
      </w:r>
      <w:r w:rsidRPr="00BF4A75">
        <w:rPr>
          <w:rFonts w:ascii="Times New Roman"/>
          <w:color w:val="000000"/>
          <w:spacing w:val="7"/>
          <w:sz w:val="24"/>
          <w:lang w:val="es-CO"/>
          <w:rPrChange w:id="183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836" w:author="MARTHA  CERVANTES DIAZ" w:date="2023-01-02T08:54:00Z">
            <w:rPr>
              <w:rFonts w:ascii="UHJQMA+A030-Reg"/>
              <w:color w:val="000000"/>
              <w:spacing w:val="-1"/>
              <w:sz w:val="24"/>
            </w:rPr>
          </w:rPrChange>
        </w:rPr>
        <w:t>mundo</w:t>
      </w:r>
      <w:r w:rsidRPr="00BF4A75">
        <w:rPr>
          <w:rFonts w:ascii="Times New Roman"/>
          <w:color w:val="000000"/>
          <w:spacing w:val="7"/>
          <w:sz w:val="24"/>
          <w:lang w:val="es-CO"/>
          <w:rPrChange w:id="183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838" w:author="MARTHA  CERVANTES DIAZ" w:date="2023-01-02T08:54:00Z">
            <w:rPr>
              <w:rFonts w:ascii="UHJQMA+A030-Reg"/>
              <w:color w:val="000000"/>
              <w:spacing w:val="-1"/>
              <w:sz w:val="24"/>
            </w:rPr>
          </w:rPrChange>
        </w:rPr>
        <w:t>real,</w:t>
      </w:r>
      <w:r w:rsidRPr="00BF4A75">
        <w:rPr>
          <w:rFonts w:ascii="Times New Roman"/>
          <w:color w:val="000000"/>
          <w:spacing w:val="7"/>
          <w:sz w:val="24"/>
          <w:lang w:val="es-CO"/>
          <w:rPrChange w:id="183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840" w:author="MARTHA  CERVANTES DIAZ" w:date="2023-01-02T08:54:00Z">
            <w:rPr>
              <w:rFonts w:ascii="UHJQMA+A030-Reg"/>
              <w:color w:val="000000"/>
              <w:sz w:val="24"/>
            </w:rPr>
          </w:rPrChange>
        </w:rPr>
        <w:t>la</w:t>
      </w:r>
      <w:r w:rsidRPr="00BF4A75">
        <w:rPr>
          <w:rFonts w:ascii="Times New Roman"/>
          <w:color w:val="000000"/>
          <w:spacing w:val="6"/>
          <w:sz w:val="24"/>
          <w:lang w:val="es-CO"/>
          <w:rPrChange w:id="184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842" w:author="MARTHA  CERVANTES DIAZ" w:date="2023-01-02T08:54:00Z">
            <w:rPr>
              <w:rFonts w:ascii="UHJQMA+A030-Reg"/>
              <w:color w:val="000000"/>
              <w:spacing w:val="-1"/>
              <w:sz w:val="24"/>
            </w:rPr>
          </w:rPrChange>
        </w:rPr>
        <w:t>arquitectura</w:t>
      </w:r>
      <w:r w:rsidRPr="00BF4A75">
        <w:rPr>
          <w:rFonts w:ascii="Times New Roman"/>
          <w:color w:val="000000"/>
          <w:spacing w:val="7"/>
          <w:sz w:val="24"/>
          <w:lang w:val="es-CO"/>
          <w:rPrChange w:id="184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844" w:author="MARTHA  CERVANTES DIAZ" w:date="2023-01-02T08:54:00Z">
            <w:rPr>
              <w:rFonts w:ascii="UHJQMA+A030-Reg"/>
              <w:color w:val="000000"/>
              <w:sz w:val="24"/>
            </w:rPr>
          </w:rPrChange>
        </w:rPr>
        <w:t>de</w:t>
      </w:r>
      <w:r w:rsidRPr="00BF4A75">
        <w:rPr>
          <w:rFonts w:ascii="Times New Roman"/>
          <w:color w:val="000000"/>
          <w:spacing w:val="6"/>
          <w:sz w:val="24"/>
          <w:lang w:val="es-CO"/>
          <w:rPrChange w:id="184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846" w:author="MARTHA  CERVANTES DIAZ" w:date="2023-01-02T08:54:00Z">
            <w:rPr>
              <w:rFonts w:ascii="UHJQMA+A030-Reg"/>
              <w:color w:val="000000"/>
              <w:spacing w:val="-1"/>
              <w:sz w:val="24"/>
            </w:rPr>
          </w:rPrChange>
        </w:rPr>
        <w:t>estos</w:t>
      </w:r>
      <w:r w:rsidRPr="00BF4A75">
        <w:rPr>
          <w:rFonts w:ascii="Times New Roman"/>
          <w:color w:val="000000"/>
          <w:spacing w:val="7"/>
          <w:sz w:val="24"/>
          <w:lang w:val="es-CO"/>
          <w:rPrChange w:id="184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848"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184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850" w:author="MARTHA  CERVANTES DIAZ" w:date="2023-01-02T08:54:00Z">
            <w:rPr>
              <w:rFonts w:ascii="UHJQMA+A030-Reg"/>
              <w:color w:val="000000"/>
              <w:sz w:val="24"/>
            </w:rPr>
          </w:rPrChange>
        </w:rPr>
        <w:t>de</w:t>
      </w:r>
      <w:r w:rsidRPr="00BF4A75">
        <w:rPr>
          <w:rFonts w:ascii="Times New Roman"/>
          <w:color w:val="000000"/>
          <w:spacing w:val="6"/>
          <w:sz w:val="24"/>
          <w:lang w:val="es-CO"/>
          <w:rPrChange w:id="185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52" w:author="MARTHA  CERVANTES DIAZ" w:date="2023-01-02T08:54:00Z">
            <w:rPr>
              <w:rFonts w:ascii="UHJQMA+A030-Reg"/>
              <w:color w:val="000000"/>
              <w:sz w:val="24"/>
            </w:rPr>
          </w:rPrChange>
        </w:rPr>
        <w:t>software</w:t>
      </w:r>
      <w:r w:rsidRPr="00BF4A75">
        <w:rPr>
          <w:rFonts w:ascii="Times New Roman"/>
          <w:color w:val="000000"/>
          <w:spacing w:val="6"/>
          <w:sz w:val="24"/>
          <w:lang w:val="es-CO"/>
          <w:rPrChange w:id="185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54" w:author="MARTHA  CERVANTES DIAZ" w:date="2023-01-02T08:54:00Z">
            <w:rPr>
              <w:rFonts w:ascii="UHJQMA+A030-Reg"/>
              <w:color w:val="000000"/>
              <w:sz w:val="24"/>
            </w:rPr>
          </w:rPrChange>
        </w:rPr>
        <w:t>se</w:t>
      </w:r>
      <w:r w:rsidRPr="00BF4A75">
        <w:rPr>
          <w:rFonts w:ascii="Times New Roman"/>
          <w:color w:val="000000"/>
          <w:spacing w:val="6"/>
          <w:sz w:val="24"/>
          <w:lang w:val="es-CO"/>
          <w:rPrChange w:id="1855" w:author="MARTHA  CERVANTES DIAZ" w:date="2023-01-02T08:54:00Z">
            <w:rPr>
              <w:rFonts w:ascii="Times New Roman"/>
              <w:color w:val="000000"/>
              <w:spacing w:val="6"/>
              <w:sz w:val="24"/>
            </w:rPr>
          </w:rPrChange>
        </w:rPr>
        <w:t xml:space="preserve"> </w:t>
      </w:r>
      <w:r w:rsidRPr="00BF4A75">
        <w:rPr>
          <w:rFonts w:ascii="UHJQMA+A030-Reg"/>
          <w:color w:val="000000"/>
          <w:spacing w:val="-5"/>
          <w:sz w:val="24"/>
          <w:lang w:val="es-CO"/>
          <w:rPrChange w:id="1856" w:author="MARTHA  CERVANTES DIAZ" w:date="2023-01-02T08:54:00Z">
            <w:rPr>
              <w:rFonts w:ascii="UHJQMA+A030-Reg"/>
              <w:color w:val="000000"/>
              <w:spacing w:val="-5"/>
              <w:sz w:val="24"/>
            </w:rPr>
          </w:rPrChange>
        </w:rPr>
        <w:t>ve</w:t>
      </w:r>
    </w:p>
    <w:p w14:paraId="54F93F54" w14:textId="77777777" w:rsidR="001D4206" w:rsidRPr="00BF4A75" w:rsidRDefault="00000000">
      <w:pPr>
        <w:framePr w:w="9405" w:wrap="auto" w:hAnchor="text" w:x="1440" w:y="10729"/>
        <w:widowControl w:val="0"/>
        <w:autoSpaceDE w:val="0"/>
        <w:autoSpaceDN w:val="0"/>
        <w:spacing w:before="13" w:after="0" w:line="275" w:lineRule="exact"/>
        <w:jc w:val="left"/>
        <w:rPr>
          <w:rFonts w:ascii="Times New Roman"/>
          <w:color w:val="000000"/>
          <w:sz w:val="24"/>
          <w:lang w:val="es-CO"/>
          <w:rPrChange w:id="1857" w:author="MARTHA  CERVANTES DIAZ" w:date="2023-01-02T08:54:00Z">
            <w:rPr>
              <w:rFonts w:ascii="Times New Roman"/>
              <w:color w:val="000000"/>
              <w:sz w:val="24"/>
            </w:rPr>
          </w:rPrChange>
        </w:rPr>
      </w:pPr>
      <w:r w:rsidRPr="00BF4A75">
        <w:rPr>
          <w:rFonts w:ascii="UHJQMA+A030-Reg"/>
          <w:color w:val="000000"/>
          <w:spacing w:val="-1"/>
          <w:sz w:val="24"/>
          <w:lang w:val="es-CO"/>
          <w:rPrChange w:id="1858" w:author="MARTHA  CERVANTES DIAZ" w:date="2023-01-02T08:54:00Z">
            <w:rPr>
              <w:rFonts w:ascii="UHJQMA+A030-Reg"/>
              <w:color w:val="000000"/>
              <w:spacing w:val="-1"/>
              <w:sz w:val="24"/>
            </w:rPr>
          </w:rPrChange>
        </w:rPr>
        <w:t>constantemente</w:t>
      </w:r>
      <w:r w:rsidRPr="00BF4A75">
        <w:rPr>
          <w:rFonts w:ascii="Times New Roman"/>
          <w:color w:val="000000"/>
          <w:spacing w:val="7"/>
          <w:sz w:val="24"/>
          <w:lang w:val="es-CO"/>
          <w:rPrChange w:id="185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860" w:author="MARTHA  CERVANTES DIAZ" w:date="2023-01-02T08:54:00Z">
            <w:rPr>
              <w:rFonts w:ascii="UHJQMA+A030-Reg"/>
              <w:color w:val="000000"/>
              <w:spacing w:val="-1"/>
              <w:sz w:val="24"/>
            </w:rPr>
          </w:rPrChange>
        </w:rPr>
        <w:t>afectada.</w:t>
      </w:r>
      <w:r w:rsidRPr="00BF4A75">
        <w:rPr>
          <w:rFonts w:ascii="Times New Roman"/>
          <w:color w:val="000000"/>
          <w:spacing w:val="7"/>
          <w:sz w:val="24"/>
          <w:lang w:val="es-CO"/>
          <w:rPrChange w:id="1861"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862" w:author="MARTHA  CERVANTES DIAZ" w:date="2023-01-02T08:54:00Z">
            <w:rPr>
              <w:rFonts w:ascii="UHJQMA+A030-Reg"/>
              <w:color w:val="000000"/>
              <w:spacing w:val="-1"/>
              <w:sz w:val="24"/>
            </w:rPr>
          </w:rPrChange>
        </w:rPr>
        <w:t>Una</w:t>
      </w:r>
      <w:r w:rsidRPr="00BF4A75">
        <w:rPr>
          <w:rFonts w:ascii="Times New Roman"/>
          <w:color w:val="000000"/>
          <w:spacing w:val="7"/>
          <w:sz w:val="24"/>
          <w:lang w:val="es-CO"/>
          <w:rPrChange w:id="186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864" w:author="MARTHA  CERVANTES DIAZ" w:date="2023-01-02T08:54:00Z">
            <w:rPr>
              <w:rFonts w:ascii="UHJQMA+A030-Reg"/>
              <w:color w:val="000000"/>
              <w:sz w:val="24"/>
            </w:rPr>
          </w:rPrChange>
        </w:rPr>
        <w:t>de</w:t>
      </w:r>
      <w:r w:rsidRPr="00BF4A75">
        <w:rPr>
          <w:rFonts w:ascii="Times New Roman"/>
          <w:color w:val="000000"/>
          <w:spacing w:val="6"/>
          <w:sz w:val="24"/>
          <w:lang w:val="es-CO"/>
          <w:rPrChange w:id="186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66" w:author="MARTHA  CERVANTES DIAZ" w:date="2023-01-02T08:54:00Z">
            <w:rPr>
              <w:rFonts w:ascii="UHJQMA+A030-Reg"/>
              <w:color w:val="000000"/>
              <w:sz w:val="24"/>
            </w:rPr>
          </w:rPrChange>
        </w:rPr>
        <w:t>las</w:t>
      </w:r>
      <w:r w:rsidRPr="00BF4A75">
        <w:rPr>
          <w:rFonts w:ascii="Times New Roman"/>
          <w:color w:val="000000"/>
          <w:spacing w:val="6"/>
          <w:sz w:val="24"/>
          <w:lang w:val="es-CO"/>
          <w:rPrChange w:id="186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68" w:author="MARTHA  CERVANTES DIAZ" w:date="2023-01-02T08:54:00Z">
            <w:rPr>
              <w:rFonts w:ascii="UHJQMA+A030-Reg"/>
              <w:color w:val="000000"/>
              <w:sz w:val="24"/>
            </w:rPr>
          </w:rPrChange>
        </w:rPr>
        <w:t>posibles</w:t>
      </w:r>
      <w:r w:rsidRPr="00BF4A75">
        <w:rPr>
          <w:rFonts w:ascii="Times New Roman"/>
          <w:color w:val="000000"/>
          <w:spacing w:val="6"/>
          <w:sz w:val="24"/>
          <w:lang w:val="es-CO"/>
          <w:rPrChange w:id="186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70" w:author="MARTHA  CERVANTES DIAZ" w:date="2023-01-02T08:54:00Z">
            <w:rPr>
              <w:rFonts w:ascii="UHJQMA+A030-Reg"/>
              <w:color w:val="000000"/>
              <w:sz w:val="24"/>
            </w:rPr>
          </w:rPrChange>
        </w:rPr>
        <w:t>soluciones</w:t>
      </w:r>
      <w:r w:rsidRPr="00BF4A75">
        <w:rPr>
          <w:rFonts w:ascii="Times New Roman"/>
          <w:color w:val="000000"/>
          <w:spacing w:val="6"/>
          <w:sz w:val="24"/>
          <w:lang w:val="es-CO"/>
          <w:rPrChange w:id="187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72" w:author="MARTHA  CERVANTES DIAZ" w:date="2023-01-02T08:54:00Z">
            <w:rPr>
              <w:rFonts w:ascii="UHJQMA+A030-Reg"/>
              <w:color w:val="000000"/>
              <w:sz w:val="24"/>
            </w:rPr>
          </w:rPrChange>
        </w:rPr>
        <w:t>se</w:t>
      </w:r>
      <w:r w:rsidRPr="00BF4A75">
        <w:rPr>
          <w:rFonts w:ascii="Times New Roman"/>
          <w:color w:val="000000"/>
          <w:spacing w:val="6"/>
          <w:sz w:val="24"/>
          <w:lang w:val="es-CO"/>
          <w:rPrChange w:id="187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874" w:author="MARTHA  CERVANTES DIAZ" w:date="2023-01-02T08:54:00Z">
            <w:rPr>
              <w:rFonts w:ascii="UHJQMA+A030-Reg"/>
              <w:color w:val="000000"/>
              <w:spacing w:val="-1"/>
              <w:sz w:val="24"/>
            </w:rPr>
          </w:rPrChange>
        </w:rPr>
        <w:t>encuentra</w:t>
      </w:r>
      <w:r w:rsidRPr="00BF4A75">
        <w:rPr>
          <w:rFonts w:ascii="Times New Roman"/>
          <w:color w:val="000000"/>
          <w:spacing w:val="7"/>
          <w:sz w:val="24"/>
          <w:lang w:val="es-CO"/>
          <w:rPrChange w:id="187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876" w:author="MARTHA  CERVANTES DIAZ" w:date="2023-01-02T08:54:00Z">
            <w:rPr>
              <w:rFonts w:ascii="UHJQMA+A030-Reg"/>
              <w:color w:val="000000"/>
              <w:sz w:val="24"/>
            </w:rPr>
          </w:rPrChange>
        </w:rPr>
        <w:t>en</w:t>
      </w:r>
      <w:r w:rsidRPr="00BF4A75">
        <w:rPr>
          <w:rFonts w:ascii="Times New Roman"/>
          <w:color w:val="000000"/>
          <w:spacing w:val="6"/>
          <w:sz w:val="24"/>
          <w:lang w:val="es-CO"/>
          <w:rPrChange w:id="187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78" w:author="MARTHA  CERVANTES DIAZ" w:date="2023-01-02T08:54:00Z">
            <w:rPr>
              <w:rFonts w:ascii="UHJQMA+A030-Reg"/>
              <w:color w:val="000000"/>
              <w:sz w:val="24"/>
            </w:rPr>
          </w:rPrChange>
        </w:rPr>
        <w:t>la</w:t>
      </w:r>
    </w:p>
    <w:p w14:paraId="78FF56B9" w14:textId="77777777" w:rsidR="001D4206" w:rsidRPr="00BF4A75" w:rsidRDefault="00000000">
      <w:pPr>
        <w:framePr w:w="9405" w:wrap="auto" w:hAnchor="text" w:x="1440" w:y="10729"/>
        <w:widowControl w:val="0"/>
        <w:autoSpaceDE w:val="0"/>
        <w:autoSpaceDN w:val="0"/>
        <w:spacing w:before="13" w:after="0" w:line="275" w:lineRule="exact"/>
        <w:jc w:val="left"/>
        <w:rPr>
          <w:rFonts w:ascii="Times New Roman"/>
          <w:color w:val="000000"/>
          <w:sz w:val="24"/>
          <w:lang w:val="es-CO"/>
          <w:rPrChange w:id="1879" w:author="MARTHA  CERVANTES DIAZ" w:date="2023-01-02T08:54:00Z">
            <w:rPr>
              <w:rFonts w:ascii="Times New Roman"/>
              <w:color w:val="000000"/>
              <w:sz w:val="24"/>
            </w:rPr>
          </w:rPrChange>
        </w:rPr>
      </w:pPr>
      <w:r w:rsidRPr="00BF4A75">
        <w:rPr>
          <w:rFonts w:ascii="UHJQMA+A030-Reg" w:hAnsi="UHJQMA+A030-Reg" w:cs="UHJQMA+A030-Reg"/>
          <w:color w:val="000000"/>
          <w:sz w:val="24"/>
          <w:lang w:val="es-CO"/>
          <w:rPrChange w:id="1880" w:author="MARTHA  CERVANTES DIAZ" w:date="2023-01-02T08:54:00Z">
            <w:rPr>
              <w:rFonts w:ascii="UHJQMA+A030-Reg" w:hAnsi="UHJQMA+A030-Reg" w:cs="UHJQMA+A030-Reg"/>
              <w:color w:val="000000"/>
              <w:sz w:val="24"/>
            </w:rPr>
          </w:rPrChange>
        </w:rPr>
        <w:t>computación</w:t>
      </w:r>
      <w:r w:rsidRPr="00BF4A75">
        <w:rPr>
          <w:rFonts w:ascii="Times New Roman"/>
          <w:color w:val="000000"/>
          <w:spacing w:val="6"/>
          <w:sz w:val="24"/>
          <w:lang w:val="es-CO"/>
          <w:rPrChange w:id="1881"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882" w:author="MARTHA  CERVANTES DIAZ" w:date="2023-01-02T08:54:00Z">
            <w:rPr>
              <w:rFonts w:ascii="UHJQMA+A030-Reg" w:hAnsi="UHJQMA+A030-Reg" w:cs="UHJQMA+A030-Reg"/>
              <w:color w:val="000000"/>
              <w:spacing w:val="-1"/>
              <w:sz w:val="24"/>
            </w:rPr>
          </w:rPrChange>
        </w:rPr>
        <w:t>autonómica.</w:t>
      </w:r>
      <w:r w:rsidRPr="00BF4A75">
        <w:rPr>
          <w:rFonts w:ascii="Times New Roman"/>
          <w:color w:val="000000"/>
          <w:spacing w:val="7"/>
          <w:sz w:val="24"/>
          <w:lang w:val="es-CO"/>
          <w:rPrChange w:id="188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884" w:author="MARTHA  CERVANTES DIAZ" w:date="2023-01-02T08:54:00Z">
            <w:rPr>
              <w:rFonts w:ascii="UHJQMA+A030-Reg"/>
              <w:color w:val="000000"/>
              <w:spacing w:val="-1"/>
              <w:sz w:val="24"/>
            </w:rPr>
          </w:rPrChange>
        </w:rPr>
        <w:t>Desde</w:t>
      </w:r>
      <w:r w:rsidRPr="00BF4A75">
        <w:rPr>
          <w:rFonts w:ascii="Times New Roman"/>
          <w:color w:val="000000"/>
          <w:spacing w:val="6"/>
          <w:sz w:val="24"/>
          <w:lang w:val="es-CO"/>
          <w:rPrChange w:id="1885" w:author="MARTHA  CERVANTES DIAZ" w:date="2023-01-02T08:54:00Z">
            <w:rPr>
              <w:rFonts w:ascii="Times New Roman"/>
              <w:color w:val="000000"/>
              <w:spacing w:val="6"/>
              <w:sz w:val="24"/>
            </w:rPr>
          </w:rPrChange>
        </w:rPr>
        <w:t xml:space="preserve"> </w:t>
      </w:r>
      <w:r w:rsidRPr="00BF4A75">
        <w:rPr>
          <w:rFonts w:ascii="UHJQMA+A030-Reg"/>
          <w:color w:val="000000"/>
          <w:spacing w:val="-2"/>
          <w:sz w:val="24"/>
          <w:lang w:val="es-CO"/>
          <w:rPrChange w:id="1886" w:author="MARTHA  CERVANTES DIAZ" w:date="2023-01-02T08:54:00Z">
            <w:rPr>
              <w:rFonts w:ascii="UHJQMA+A030-Reg"/>
              <w:color w:val="000000"/>
              <w:spacing w:val="-2"/>
              <w:sz w:val="24"/>
            </w:rPr>
          </w:rPrChange>
        </w:rPr>
        <w:t>este</w:t>
      </w:r>
      <w:r w:rsidRPr="00BF4A75">
        <w:rPr>
          <w:rFonts w:ascii="Times New Roman"/>
          <w:color w:val="000000"/>
          <w:spacing w:val="8"/>
          <w:sz w:val="24"/>
          <w:lang w:val="es-CO"/>
          <w:rPrChange w:id="1887" w:author="MARTHA  CERVANTES DIAZ" w:date="2023-01-02T08:54:00Z">
            <w:rPr>
              <w:rFonts w:ascii="Times New Roman"/>
              <w:color w:val="000000"/>
              <w:spacing w:val="8"/>
              <w:sz w:val="24"/>
            </w:rPr>
          </w:rPrChange>
        </w:rPr>
        <w:t xml:space="preserve"> </w:t>
      </w:r>
      <w:r w:rsidRPr="00BF4A75">
        <w:rPr>
          <w:rFonts w:ascii="UHJQMA+A030-Reg"/>
          <w:color w:val="000000"/>
          <w:spacing w:val="-1"/>
          <w:sz w:val="24"/>
          <w:lang w:val="es-CO"/>
          <w:rPrChange w:id="1888" w:author="MARTHA  CERVANTES DIAZ" w:date="2023-01-02T08:54:00Z">
            <w:rPr>
              <w:rFonts w:ascii="UHJQMA+A030-Reg"/>
              <w:color w:val="000000"/>
              <w:spacing w:val="-1"/>
              <w:sz w:val="24"/>
            </w:rPr>
          </w:rPrChange>
        </w:rPr>
        <w:t>enfoque,</w:t>
      </w:r>
      <w:r w:rsidRPr="00BF4A75">
        <w:rPr>
          <w:rFonts w:ascii="Times New Roman"/>
          <w:color w:val="000000"/>
          <w:spacing w:val="7"/>
          <w:sz w:val="24"/>
          <w:lang w:val="es-CO"/>
          <w:rPrChange w:id="188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890" w:author="MARTHA  CERVANTES DIAZ" w:date="2023-01-02T08:54:00Z">
            <w:rPr>
              <w:rFonts w:ascii="UHJQMA+A030-Reg"/>
              <w:color w:val="000000"/>
              <w:sz w:val="24"/>
            </w:rPr>
          </w:rPrChange>
        </w:rPr>
        <w:t>se</w:t>
      </w:r>
      <w:r w:rsidRPr="00BF4A75">
        <w:rPr>
          <w:rFonts w:ascii="Times New Roman"/>
          <w:color w:val="000000"/>
          <w:spacing w:val="6"/>
          <w:sz w:val="24"/>
          <w:lang w:val="es-CO"/>
          <w:rPrChange w:id="189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892" w:author="MARTHA  CERVANTES DIAZ" w:date="2023-01-02T08:54:00Z">
            <w:rPr>
              <w:rFonts w:ascii="UHJQMA+A030-Reg"/>
              <w:color w:val="000000"/>
              <w:sz w:val="24"/>
            </w:rPr>
          </w:rPrChange>
        </w:rPr>
        <w:t>tiene</w:t>
      </w:r>
      <w:r w:rsidRPr="00BF4A75">
        <w:rPr>
          <w:rFonts w:ascii="Times New Roman"/>
          <w:color w:val="000000"/>
          <w:spacing w:val="6"/>
          <w:sz w:val="24"/>
          <w:lang w:val="es-CO"/>
          <w:rPrChange w:id="189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894" w:author="MARTHA  CERVANTES DIAZ" w:date="2023-01-02T08:54:00Z">
            <w:rPr>
              <w:rFonts w:ascii="UHJQMA+A030-Reg"/>
              <w:color w:val="000000"/>
              <w:spacing w:val="-1"/>
              <w:sz w:val="24"/>
            </w:rPr>
          </w:rPrChange>
        </w:rPr>
        <w:t>como</w:t>
      </w:r>
      <w:r w:rsidRPr="00BF4A75">
        <w:rPr>
          <w:rFonts w:ascii="Times New Roman"/>
          <w:color w:val="000000"/>
          <w:spacing w:val="7"/>
          <w:sz w:val="24"/>
          <w:lang w:val="es-CO"/>
          <w:rPrChange w:id="189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896" w:author="MARTHA  CERVANTES DIAZ" w:date="2023-01-02T08:54:00Z">
            <w:rPr>
              <w:rFonts w:ascii="UHJQMA+A030-Reg"/>
              <w:color w:val="000000"/>
              <w:spacing w:val="-1"/>
              <w:sz w:val="24"/>
            </w:rPr>
          </w:rPrChange>
        </w:rPr>
        <w:t>objetivo</w:t>
      </w:r>
      <w:r w:rsidRPr="00BF4A75">
        <w:rPr>
          <w:rFonts w:ascii="Times New Roman"/>
          <w:color w:val="000000"/>
          <w:spacing w:val="7"/>
          <w:sz w:val="24"/>
          <w:lang w:val="es-CO"/>
          <w:rPrChange w:id="189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898"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189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00" w:author="MARTHA  CERVANTES DIAZ" w:date="2023-01-02T08:54:00Z">
            <w:rPr>
              <w:rFonts w:ascii="UHJQMA+A030-Reg"/>
              <w:color w:val="000000"/>
              <w:sz w:val="24"/>
            </w:rPr>
          </w:rPrChange>
        </w:rPr>
        <w:t>con</w:t>
      </w:r>
      <w:r w:rsidRPr="00BF4A75">
        <w:rPr>
          <w:rFonts w:ascii="Times New Roman"/>
          <w:color w:val="000000"/>
          <w:spacing w:val="6"/>
          <w:sz w:val="24"/>
          <w:lang w:val="es-CO"/>
          <w:rPrChange w:id="190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02" w:author="MARTHA  CERVANTES DIAZ" w:date="2023-01-02T08:54:00Z">
            <w:rPr>
              <w:rFonts w:ascii="UHJQMA+A030-Reg"/>
              <w:color w:val="000000"/>
              <w:sz w:val="24"/>
            </w:rPr>
          </w:rPrChange>
        </w:rPr>
        <w:t>la</w:t>
      </w:r>
    </w:p>
    <w:p w14:paraId="76AEF5E8" w14:textId="77777777" w:rsidR="001D4206" w:rsidRPr="00BF4A75" w:rsidRDefault="00000000">
      <w:pPr>
        <w:framePr w:w="9405" w:wrap="auto" w:hAnchor="text" w:x="1440" w:y="10729"/>
        <w:widowControl w:val="0"/>
        <w:autoSpaceDE w:val="0"/>
        <w:autoSpaceDN w:val="0"/>
        <w:spacing w:before="13" w:after="0" w:line="275" w:lineRule="exact"/>
        <w:jc w:val="left"/>
        <w:rPr>
          <w:rFonts w:ascii="Times New Roman"/>
          <w:color w:val="000000"/>
          <w:sz w:val="24"/>
          <w:lang w:val="es-CO"/>
          <w:rPrChange w:id="1903" w:author="MARTHA  CERVANTES DIAZ" w:date="2023-01-02T08:54:00Z">
            <w:rPr>
              <w:rFonts w:ascii="Times New Roman"/>
              <w:color w:val="000000"/>
              <w:sz w:val="24"/>
            </w:rPr>
          </w:rPrChange>
        </w:rPr>
      </w:pPr>
      <w:r w:rsidRPr="00BF4A75">
        <w:rPr>
          <w:rFonts w:ascii="UHJQMA+A030-Reg"/>
          <w:color w:val="000000"/>
          <w:sz w:val="24"/>
          <w:lang w:val="es-CO"/>
          <w:rPrChange w:id="1904" w:author="MARTHA  CERVANTES DIAZ" w:date="2023-01-02T08:54:00Z">
            <w:rPr>
              <w:rFonts w:ascii="UHJQMA+A030-Reg"/>
              <w:color w:val="000000"/>
              <w:sz w:val="24"/>
            </w:rPr>
          </w:rPrChange>
        </w:rPr>
        <w:t>capacidad</w:t>
      </w:r>
      <w:r w:rsidRPr="00BF4A75">
        <w:rPr>
          <w:rFonts w:ascii="Times New Roman"/>
          <w:color w:val="000000"/>
          <w:spacing w:val="6"/>
          <w:sz w:val="24"/>
          <w:lang w:val="es-CO"/>
          <w:rPrChange w:id="190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06" w:author="MARTHA  CERVANTES DIAZ" w:date="2023-01-02T08:54:00Z">
            <w:rPr>
              <w:rFonts w:ascii="UHJQMA+A030-Reg"/>
              <w:color w:val="000000"/>
              <w:sz w:val="24"/>
            </w:rPr>
          </w:rPrChange>
        </w:rPr>
        <w:t>de</w:t>
      </w:r>
      <w:r w:rsidRPr="00BF4A75">
        <w:rPr>
          <w:rFonts w:ascii="Times New Roman"/>
          <w:color w:val="000000"/>
          <w:spacing w:val="6"/>
          <w:sz w:val="24"/>
          <w:lang w:val="es-CO"/>
          <w:rPrChange w:id="1907"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1908" w:author="MARTHA  CERVANTES DIAZ" w:date="2023-01-02T08:54:00Z">
            <w:rPr>
              <w:rFonts w:ascii="UHJQMA+A030-Reg" w:hAnsi="UHJQMA+A030-Reg" w:cs="UHJQMA+A030-Reg"/>
              <w:color w:val="000000"/>
              <w:spacing w:val="-1"/>
              <w:sz w:val="24"/>
            </w:rPr>
          </w:rPrChange>
        </w:rPr>
        <w:t>auto-gestión,</w:t>
      </w:r>
      <w:r w:rsidRPr="00BF4A75">
        <w:rPr>
          <w:rFonts w:ascii="Times New Roman"/>
          <w:color w:val="000000"/>
          <w:spacing w:val="7"/>
          <w:sz w:val="24"/>
          <w:lang w:val="es-CO"/>
          <w:rPrChange w:id="190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10" w:author="MARTHA  CERVANTES DIAZ" w:date="2023-01-02T08:54:00Z">
            <w:rPr>
              <w:rFonts w:ascii="UHJQMA+A030-Reg"/>
              <w:color w:val="000000"/>
              <w:sz w:val="24"/>
            </w:rPr>
          </w:rPrChange>
        </w:rPr>
        <w:t>es</w:t>
      </w:r>
      <w:r w:rsidRPr="00BF4A75">
        <w:rPr>
          <w:rFonts w:ascii="Times New Roman"/>
          <w:color w:val="000000"/>
          <w:spacing w:val="7"/>
          <w:sz w:val="24"/>
          <w:lang w:val="es-CO"/>
          <w:rPrChange w:id="1911" w:author="MARTHA  CERVANTES DIAZ" w:date="2023-01-02T08:54:00Z">
            <w:rPr>
              <w:rFonts w:ascii="Times New Roman"/>
              <w:color w:val="000000"/>
              <w:spacing w:val="7"/>
              <w:sz w:val="24"/>
            </w:rPr>
          </w:rPrChange>
        </w:rPr>
        <w:t xml:space="preserve"> </w:t>
      </w:r>
      <w:r w:rsidRPr="00BF4A75">
        <w:rPr>
          <w:rFonts w:ascii="UHJQMA+A030-Reg"/>
          <w:color w:val="000000"/>
          <w:spacing w:val="-4"/>
          <w:sz w:val="24"/>
          <w:lang w:val="es-CO"/>
          <w:rPrChange w:id="1912" w:author="MARTHA  CERVANTES DIAZ" w:date="2023-01-02T08:54:00Z">
            <w:rPr>
              <w:rFonts w:ascii="UHJQMA+A030-Reg"/>
              <w:color w:val="000000"/>
              <w:spacing w:val="-4"/>
              <w:sz w:val="24"/>
            </w:rPr>
          </w:rPrChange>
        </w:rPr>
        <w:t>decir,</w:t>
      </w:r>
      <w:r w:rsidRPr="00BF4A75">
        <w:rPr>
          <w:rFonts w:ascii="Times New Roman"/>
          <w:color w:val="000000"/>
          <w:spacing w:val="10"/>
          <w:sz w:val="24"/>
          <w:lang w:val="es-CO"/>
          <w:rPrChange w:id="1913" w:author="MARTHA  CERVANTES DIAZ" w:date="2023-01-02T08:54:00Z">
            <w:rPr>
              <w:rFonts w:ascii="Times New Roman"/>
              <w:color w:val="000000"/>
              <w:spacing w:val="10"/>
              <w:sz w:val="24"/>
            </w:rPr>
          </w:rPrChange>
        </w:rPr>
        <w:t xml:space="preserve"> </w:t>
      </w:r>
      <w:r w:rsidRPr="00BF4A75">
        <w:rPr>
          <w:rFonts w:ascii="UHJQMA+A030-Reg"/>
          <w:color w:val="000000"/>
          <w:spacing w:val="-1"/>
          <w:sz w:val="24"/>
          <w:lang w:val="es-CO"/>
          <w:rPrChange w:id="1914"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191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16" w:author="MARTHA  CERVANTES DIAZ" w:date="2023-01-02T08:54:00Z">
            <w:rPr>
              <w:rFonts w:ascii="UHJQMA+A030-Reg"/>
              <w:color w:val="000000"/>
              <w:sz w:val="24"/>
            </w:rPr>
          </w:rPrChange>
        </w:rPr>
        <w:t>con</w:t>
      </w:r>
      <w:r w:rsidRPr="00BF4A75">
        <w:rPr>
          <w:rFonts w:ascii="Times New Roman"/>
          <w:color w:val="000000"/>
          <w:spacing w:val="6"/>
          <w:sz w:val="24"/>
          <w:lang w:val="es-CO"/>
          <w:rPrChange w:id="191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18" w:author="MARTHA  CERVANTES DIAZ" w:date="2023-01-02T08:54:00Z">
            <w:rPr>
              <w:rFonts w:ascii="UHJQMA+A030-Reg"/>
              <w:color w:val="000000"/>
              <w:sz w:val="24"/>
            </w:rPr>
          </w:rPrChange>
        </w:rPr>
        <w:t>la</w:t>
      </w:r>
      <w:r w:rsidRPr="00BF4A75">
        <w:rPr>
          <w:rFonts w:ascii="Times New Roman"/>
          <w:color w:val="000000"/>
          <w:spacing w:val="6"/>
          <w:sz w:val="24"/>
          <w:lang w:val="es-CO"/>
          <w:rPrChange w:id="191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20" w:author="MARTHA  CERVANTES DIAZ" w:date="2023-01-02T08:54:00Z">
            <w:rPr>
              <w:rFonts w:ascii="UHJQMA+A030-Reg"/>
              <w:color w:val="000000"/>
              <w:sz w:val="24"/>
            </w:rPr>
          </w:rPrChange>
        </w:rPr>
        <w:t>capacidad</w:t>
      </w:r>
      <w:r w:rsidRPr="00BF4A75">
        <w:rPr>
          <w:rFonts w:ascii="Times New Roman"/>
          <w:color w:val="000000"/>
          <w:spacing w:val="6"/>
          <w:sz w:val="24"/>
          <w:lang w:val="es-CO"/>
          <w:rPrChange w:id="192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22" w:author="MARTHA  CERVANTES DIAZ" w:date="2023-01-02T08:54:00Z">
            <w:rPr>
              <w:rFonts w:ascii="UHJQMA+A030-Reg"/>
              <w:color w:val="000000"/>
              <w:sz w:val="24"/>
            </w:rPr>
          </w:rPrChange>
        </w:rPr>
        <w:t>de</w:t>
      </w:r>
      <w:r w:rsidRPr="00BF4A75">
        <w:rPr>
          <w:rFonts w:ascii="Times New Roman"/>
          <w:color w:val="000000"/>
          <w:spacing w:val="6"/>
          <w:sz w:val="24"/>
          <w:lang w:val="es-CO"/>
          <w:rPrChange w:id="192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24" w:author="MARTHA  CERVANTES DIAZ" w:date="2023-01-02T08:54:00Z">
            <w:rPr>
              <w:rFonts w:ascii="UHJQMA+A030-Reg"/>
              <w:color w:val="000000"/>
              <w:sz w:val="24"/>
            </w:rPr>
          </w:rPrChange>
        </w:rPr>
        <w:t>manejarse</w:t>
      </w:r>
      <w:r w:rsidRPr="00BF4A75">
        <w:rPr>
          <w:rFonts w:ascii="Times New Roman"/>
          <w:color w:val="000000"/>
          <w:spacing w:val="6"/>
          <w:sz w:val="24"/>
          <w:lang w:val="es-CO"/>
          <w:rPrChange w:id="192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26" w:author="MARTHA  CERVANTES DIAZ" w:date="2023-01-02T08:54:00Z">
            <w:rPr>
              <w:rFonts w:ascii="UHJQMA+A030-Reg"/>
              <w:color w:val="000000"/>
              <w:sz w:val="24"/>
            </w:rPr>
          </w:rPrChange>
        </w:rPr>
        <w:t>a</w:t>
      </w:r>
      <w:r w:rsidRPr="00BF4A75">
        <w:rPr>
          <w:rFonts w:ascii="Times New Roman"/>
          <w:color w:val="000000"/>
          <w:spacing w:val="6"/>
          <w:sz w:val="24"/>
          <w:lang w:val="es-CO"/>
          <w:rPrChange w:id="192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28" w:author="MARTHA  CERVANTES DIAZ" w:date="2023-01-02T08:54:00Z">
            <w:rPr>
              <w:rFonts w:ascii="UHJQMA+A030-Reg"/>
              <w:color w:val="000000"/>
              <w:sz w:val="24"/>
            </w:rPr>
          </w:rPrChange>
        </w:rPr>
        <w:t>ellos</w:t>
      </w:r>
    </w:p>
    <w:p w14:paraId="311CCB7B" w14:textId="77777777" w:rsidR="001D4206" w:rsidRPr="00BF4A75" w:rsidRDefault="00000000">
      <w:pPr>
        <w:framePr w:w="9405" w:wrap="auto" w:hAnchor="text" w:x="1440" w:y="10729"/>
        <w:widowControl w:val="0"/>
        <w:autoSpaceDE w:val="0"/>
        <w:autoSpaceDN w:val="0"/>
        <w:spacing w:before="13" w:after="0" w:line="275" w:lineRule="exact"/>
        <w:jc w:val="left"/>
        <w:rPr>
          <w:rFonts w:ascii="Times New Roman"/>
          <w:color w:val="000000"/>
          <w:sz w:val="24"/>
          <w:lang w:val="es-CO"/>
          <w:rPrChange w:id="1929" w:author="MARTHA  CERVANTES DIAZ" w:date="2023-01-02T08:54:00Z">
            <w:rPr>
              <w:rFonts w:ascii="Times New Roman"/>
              <w:color w:val="000000"/>
              <w:sz w:val="24"/>
            </w:rPr>
          </w:rPrChange>
        </w:rPr>
      </w:pPr>
      <w:r w:rsidRPr="00BF4A75">
        <w:rPr>
          <w:rFonts w:ascii="UHJQMA+A030-Reg"/>
          <w:color w:val="000000"/>
          <w:spacing w:val="-1"/>
          <w:sz w:val="24"/>
          <w:lang w:val="es-CO"/>
          <w:rPrChange w:id="1930" w:author="MARTHA  CERVANTES DIAZ" w:date="2023-01-02T08:54:00Z">
            <w:rPr>
              <w:rFonts w:ascii="UHJQMA+A030-Reg"/>
              <w:color w:val="000000"/>
              <w:spacing w:val="-1"/>
              <w:sz w:val="24"/>
            </w:rPr>
          </w:rPrChange>
        </w:rPr>
        <w:t>mismos</w:t>
      </w:r>
      <w:r w:rsidRPr="00BF4A75">
        <w:rPr>
          <w:rFonts w:ascii="Times New Roman"/>
          <w:color w:val="000000"/>
          <w:spacing w:val="7"/>
          <w:sz w:val="24"/>
          <w:lang w:val="es-CO"/>
          <w:rPrChange w:id="193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32" w:author="MARTHA  CERVANTES DIAZ" w:date="2023-01-02T08:54:00Z">
            <w:rPr>
              <w:rFonts w:ascii="UHJQMA+A030-Reg"/>
              <w:color w:val="000000"/>
              <w:sz w:val="24"/>
            </w:rPr>
          </w:rPrChange>
        </w:rPr>
        <w:t>dependiendo</w:t>
      </w:r>
      <w:r w:rsidRPr="00BF4A75">
        <w:rPr>
          <w:rFonts w:ascii="Times New Roman"/>
          <w:color w:val="000000"/>
          <w:spacing w:val="6"/>
          <w:sz w:val="24"/>
          <w:lang w:val="es-CO"/>
          <w:rPrChange w:id="193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34" w:author="MARTHA  CERVANTES DIAZ" w:date="2023-01-02T08:54:00Z">
            <w:rPr>
              <w:rFonts w:ascii="UHJQMA+A030-Reg"/>
              <w:color w:val="000000"/>
              <w:sz w:val="24"/>
            </w:rPr>
          </w:rPrChange>
        </w:rPr>
        <w:t>de</w:t>
      </w:r>
      <w:r w:rsidRPr="00BF4A75">
        <w:rPr>
          <w:rFonts w:ascii="Times New Roman"/>
          <w:color w:val="000000"/>
          <w:spacing w:val="6"/>
          <w:sz w:val="24"/>
          <w:lang w:val="es-CO"/>
          <w:rPrChange w:id="193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36" w:author="MARTHA  CERVANTES DIAZ" w:date="2023-01-02T08:54:00Z">
            <w:rPr>
              <w:rFonts w:ascii="UHJQMA+A030-Reg"/>
              <w:color w:val="000000"/>
              <w:sz w:val="24"/>
            </w:rPr>
          </w:rPrChange>
        </w:rPr>
        <w:t>las</w:t>
      </w:r>
      <w:r w:rsidRPr="00BF4A75">
        <w:rPr>
          <w:rFonts w:ascii="Times New Roman"/>
          <w:color w:val="000000"/>
          <w:spacing w:val="6"/>
          <w:sz w:val="24"/>
          <w:lang w:val="es-CO"/>
          <w:rPrChange w:id="193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38" w:author="MARTHA  CERVANTES DIAZ" w:date="2023-01-02T08:54:00Z">
            <w:rPr>
              <w:rFonts w:ascii="UHJQMA+A030-Reg"/>
              <w:color w:val="000000"/>
              <w:sz w:val="24"/>
            </w:rPr>
          </w:rPrChange>
        </w:rPr>
        <w:t>necesidades</w:t>
      </w:r>
      <w:r w:rsidRPr="00BF4A75">
        <w:rPr>
          <w:rFonts w:ascii="Times New Roman"/>
          <w:color w:val="000000"/>
          <w:spacing w:val="6"/>
          <w:sz w:val="24"/>
          <w:lang w:val="es-CO"/>
          <w:rPrChange w:id="193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40" w:author="MARTHA  CERVANTES DIAZ" w:date="2023-01-02T08:54:00Z">
            <w:rPr>
              <w:rFonts w:ascii="UHJQMA+A030-Reg"/>
              <w:color w:val="000000"/>
              <w:sz w:val="24"/>
            </w:rPr>
          </w:rPrChange>
        </w:rPr>
        <w:t>y</w:t>
      </w:r>
      <w:r w:rsidRPr="00BF4A75">
        <w:rPr>
          <w:rFonts w:ascii="Times New Roman"/>
          <w:color w:val="000000"/>
          <w:spacing w:val="6"/>
          <w:sz w:val="24"/>
          <w:lang w:val="es-CO"/>
          <w:rPrChange w:id="194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42" w:author="MARTHA  CERVANTES DIAZ" w:date="2023-01-02T08:54:00Z">
            <w:rPr>
              <w:rFonts w:ascii="UHJQMA+A030-Reg"/>
              <w:color w:val="000000"/>
              <w:sz w:val="24"/>
            </w:rPr>
          </w:rPrChange>
        </w:rPr>
        <w:t>las</w:t>
      </w:r>
      <w:r w:rsidRPr="00BF4A75">
        <w:rPr>
          <w:rFonts w:ascii="Times New Roman"/>
          <w:color w:val="000000"/>
          <w:spacing w:val="6"/>
          <w:sz w:val="24"/>
          <w:lang w:val="es-CO"/>
          <w:rPrChange w:id="194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944" w:author="MARTHA  CERVANTES DIAZ" w:date="2023-01-02T08:54:00Z">
            <w:rPr>
              <w:rFonts w:ascii="UHJQMA+A030-Reg"/>
              <w:color w:val="000000"/>
              <w:spacing w:val="-1"/>
              <w:sz w:val="24"/>
            </w:rPr>
          </w:rPrChange>
        </w:rPr>
        <w:t>metas</w:t>
      </w:r>
      <w:r w:rsidRPr="00BF4A75">
        <w:rPr>
          <w:rFonts w:ascii="Times New Roman"/>
          <w:color w:val="000000"/>
          <w:spacing w:val="7"/>
          <w:sz w:val="24"/>
          <w:lang w:val="es-CO"/>
          <w:rPrChange w:id="194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46" w:author="MARTHA  CERVANTES DIAZ" w:date="2023-01-02T08:54:00Z">
            <w:rPr>
              <w:rFonts w:ascii="UHJQMA+A030-Reg"/>
              <w:color w:val="000000"/>
              <w:sz w:val="24"/>
            </w:rPr>
          </w:rPrChange>
        </w:rPr>
        <w:t>establecidas</w:t>
      </w:r>
      <w:r w:rsidRPr="00BF4A75">
        <w:rPr>
          <w:rFonts w:ascii="Times New Roman"/>
          <w:color w:val="000000"/>
          <w:spacing w:val="6"/>
          <w:sz w:val="24"/>
          <w:lang w:val="es-CO"/>
          <w:rPrChange w:id="194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48" w:author="MARTHA  CERVANTES DIAZ" w:date="2023-01-02T08:54:00Z">
            <w:rPr>
              <w:rFonts w:ascii="UHJQMA+A030-Reg"/>
              <w:color w:val="000000"/>
              <w:sz w:val="24"/>
            </w:rPr>
          </w:rPrChange>
        </w:rPr>
        <w:t>por</w:t>
      </w:r>
      <w:r w:rsidRPr="00BF4A75">
        <w:rPr>
          <w:rFonts w:ascii="Times New Roman"/>
          <w:color w:val="000000"/>
          <w:spacing w:val="7"/>
          <w:sz w:val="24"/>
          <w:lang w:val="es-CO"/>
          <w:rPrChange w:id="194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50" w:author="MARTHA  CERVANTES DIAZ" w:date="2023-01-02T08:54:00Z">
            <w:rPr>
              <w:rFonts w:ascii="UHJQMA+A030-Reg"/>
              <w:color w:val="000000"/>
              <w:sz w:val="24"/>
            </w:rPr>
          </w:rPrChange>
        </w:rPr>
        <w:t>los</w:t>
      </w:r>
    </w:p>
    <w:p w14:paraId="38B6ED73" w14:textId="77777777" w:rsidR="001D4206" w:rsidRPr="00BF4A75" w:rsidRDefault="00000000">
      <w:pPr>
        <w:framePr w:w="9405" w:wrap="auto" w:hAnchor="text" w:x="1440" w:y="10729"/>
        <w:widowControl w:val="0"/>
        <w:autoSpaceDE w:val="0"/>
        <w:autoSpaceDN w:val="0"/>
        <w:spacing w:before="13" w:after="0" w:line="275" w:lineRule="exact"/>
        <w:jc w:val="left"/>
        <w:rPr>
          <w:rFonts w:ascii="Times New Roman"/>
          <w:color w:val="000000"/>
          <w:sz w:val="24"/>
          <w:lang w:val="es-CO"/>
          <w:rPrChange w:id="1951" w:author="MARTHA  CERVANTES DIAZ" w:date="2023-01-02T08:54:00Z">
            <w:rPr>
              <w:rFonts w:ascii="Times New Roman"/>
              <w:color w:val="000000"/>
              <w:sz w:val="24"/>
            </w:rPr>
          </w:rPrChange>
        </w:rPr>
      </w:pPr>
      <w:r w:rsidRPr="00BF4A75">
        <w:rPr>
          <w:rFonts w:ascii="UHJQMA+A030-Reg"/>
          <w:color w:val="000000"/>
          <w:spacing w:val="-1"/>
          <w:sz w:val="24"/>
          <w:lang w:val="es-CO"/>
          <w:rPrChange w:id="1952" w:author="MARTHA  CERVANTES DIAZ" w:date="2023-01-02T08:54:00Z">
            <w:rPr>
              <w:rFonts w:ascii="UHJQMA+A030-Reg"/>
              <w:color w:val="000000"/>
              <w:spacing w:val="-1"/>
              <w:sz w:val="24"/>
            </w:rPr>
          </w:rPrChange>
        </w:rPr>
        <w:t>administradores</w:t>
      </w:r>
      <w:r w:rsidRPr="00BF4A75">
        <w:rPr>
          <w:rFonts w:ascii="Times New Roman"/>
          <w:color w:val="000000"/>
          <w:spacing w:val="7"/>
          <w:sz w:val="24"/>
          <w:lang w:val="es-CO"/>
          <w:rPrChange w:id="195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54" w:author="MARTHA  CERVANTES DIAZ" w:date="2023-01-02T08:54:00Z">
            <w:rPr>
              <w:rFonts w:ascii="UHJQMA+A030-Reg"/>
              <w:color w:val="000000"/>
              <w:sz w:val="24"/>
            </w:rPr>
          </w:rPrChange>
        </w:rPr>
        <w:t>del</w:t>
      </w:r>
      <w:r w:rsidRPr="00BF4A75">
        <w:rPr>
          <w:rFonts w:ascii="Times New Roman"/>
          <w:color w:val="000000"/>
          <w:spacing w:val="7"/>
          <w:sz w:val="24"/>
          <w:lang w:val="es-CO"/>
          <w:rPrChange w:id="195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956" w:author="MARTHA  CERVANTES DIAZ" w:date="2023-01-02T08:54:00Z">
            <w:rPr>
              <w:rFonts w:ascii="UHJQMA+A030-Reg"/>
              <w:color w:val="000000"/>
              <w:spacing w:val="-1"/>
              <w:sz w:val="24"/>
            </w:rPr>
          </w:rPrChange>
        </w:rPr>
        <w:t>sistema</w:t>
      </w:r>
      <w:r w:rsidRPr="00BF4A75">
        <w:rPr>
          <w:rFonts w:ascii="Times New Roman"/>
          <w:color w:val="000000"/>
          <w:spacing w:val="7"/>
          <w:sz w:val="24"/>
          <w:lang w:val="es-CO"/>
          <w:rPrChange w:id="195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958" w:author="MARTHA  CERVANTES DIAZ" w:date="2023-01-02T08:54:00Z">
            <w:rPr>
              <w:rFonts w:ascii="UHJQMA+A030-Reg"/>
              <w:color w:val="000000"/>
              <w:spacing w:val="-1"/>
              <w:sz w:val="24"/>
            </w:rPr>
          </w:rPrChange>
        </w:rPr>
        <w:t>(McCann</w:t>
      </w:r>
      <w:r w:rsidRPr="00BF4A75">
        <w:rPr>
          <w:rFonts w:ascii="Times New Roman"/>
          <w:color w:val="000000"/>
          <w:spacing w:val="6"/>
          <w:sz w:val="24"/>
          <w:lang w:val="es-CO"/>
          <w:rPrChange w:id="195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60" w:author="MARTHA  CERVANTES DIAZ" w:date="2023-01-02T08:54:00Z">
            <w:rPr>
              <w:rFonts w:ascii="UHJQMA+A030-Reg"/>
              <w:color w:val="000000"/>
              <w:sz w:val="24"/>
            </w:rPr>
          </w:rPrChange>
        </w:rPr>
        <w:t>y</w:t>
      </w:r>
      <w:r w:rsidRPr="00BF4A75">
        <w:rPr>
          <w:rFonts w:ascii="Times New Roman"/>
          <w:color w:val="000000"/>
          <w:spacing w:val="6"/>
          <w:sz w:val="24"/>
          <w:lang w:val="es-CO"/>
          <w:rPrChange w:id="196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962" w:author="MARTHA  CERVANTES DIAZ" w:date="2023-01-02T08:54:00Z">
            <w:rPr>
              <w:rFonts w:ascii="UHJQMA+A030-Reg"/>
              <w:color w:val="000000"/>
              <w:spacing w:val="-1"/>
              <w:sz w:val="24"/>
            </w:rPr>
          </w:rPrChange>
        </w:rPr>
        <w:t>Huebscher,</w:t>
      </w:r>
      <w:r w:rsidRPr="00BF4A75">
        <w:rPr>
          <w:rFonts w:ascii="Times New Roman"/>
          <w:color w:val="000000"/>
          <w:spacing w:val="7"/>
          <w:sz w:val="24"/>
          <w:lang w:val="es-CO"/>
          <w:rPrChange w:id="196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64" w:author="MARTHA  CERVANTES DIAZ" w:date="2023-01-02T08:54:00Z">
            <w:rPr>
              <w:rFonts w:ascii="UHJQMA+A030-Reg"/>
              <w:color w:val="000000"/>
              <w:sz w:val="24"/>
            </w:rPr>
          </w:rPrChange>
        </w:rPr>
        <w:t>2004).</w:t>
      </w:r>
    </w:p>
    <w:p w14:paraId="5CC01E5B" w14:textId="77777777" w:rsidR="001D4206" w:rsidRPr="00BF4A75" w:rsidRDefault="00000000">
      <w:pPr>
        <w:framePr w:w="9568" w:wrap="auto" w:hAnchor="text" w:x="1440" w:y="13279"/>
        <w:widowControl w:val="0"/>
        <w:autoSpaceDE w:val="0"/>
        <w:autoSpaceDN w:val="0"/>
        <w:spacing w:before="0" w:after="0" w:line="275" w:lineRule="exact"/>
        <w:jc w:val="left"/>
        <w:rPr>
          <w:rFonts w:ascii="Times New Roman"/>
          <w:color w:val="000000"/>
          <w:sz w:val="24"/>
          <w:lang w:val="es-CO"/>
          <w:rPrChange w:id="1965" w:author="MARTHA  CERVANTES DIAZ" w:date="2023-01-02T08:54:00Z">
            <w:rPr>
              <w:rFonts w:ascii="Times New Roman"/>
              <w:color w:val="000000"/>
              <w:sz w:val="24"/>
            </w:rPr>
          </w:rPrChange>
        </w:rPr>
      </w:pPr>
      <w:r w:rsidRPr="00BF4A75">
        <w:rPr>
          <w:rFonts w:ascii="UHJQMA+A030-Reg"/>
          <w:color w:val="000000"/>
          <w:spacing w:val="-1"/>
          <w:sz w:val="24"/>
          <w:lang w:val="es-CO"/>
          <w:rPrChange w:id="1966" w:author="MARTHA  CERVANTES DIAZ" w:date="2023-01-02T08:54:00Z">
            <w:rPr>
              <w:rFonts w:ascii="UHJQMA+A030-Reg"/>
              <w:color w:val="000000"/>
              <w:spacing w:val="-1"/>
              <w:sz w:val="24"/>
            </w:rPr>
          </w:rPrChange>
        </w:rPr>
        <w:t>Ahora,</w:t>
      </w:r>
      <w:r w:rsidRPr="00BF4A75">
        <w:rPr>
          <w:rFonts w:ascii="Times New Roman"/>
          <w:color w:val="000000"/>
          <w:spacing w:val="7"/>
          <w:sz w:val="24"/>
          <w:lang w:val="es-CO"/>
          <w:rPrChange w:id="196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1968" w:author="MARTHA  CERVANTES DIAZ" w:date="2023-01-02T08:54:00Z">
            <w:rPr>
              <w:rFonts w:ascii="UHJQMA+A030-Reg"/>
              <w:color w:val="000000"/>
              <w:spacing w:val="-1"/>
              <w:sz w:val="24"/>
            </w:rPr>
          </w:rPrChange>
        </w:rPr>
        <w:t>tenemos</w:t>
      </w:r>
      <w:r w:rsidRPr="00BF4A75">
        <w:rPr>
          <w:rFonts w:ascii="Times New Roman"/>
          <w:color w:val="000000"/>
          <w:spacing w:val="7"/>
          <w:sz w:val="24"/>
          <w:lang w:val="es-CO"/>
          <w:rPrChange w:id="196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70" w:author="MARTHA  CERVANTES DIAZ" w:date="2023-01-02T08:54:00Z">
            <w:rPr>
              <w:rFonts w:ascii="UHJQMA+A030-Reg"/>
              <w:color w:val="000000"/>
              <w:sz w:val="24"/>
            </w:rPr>
          </w:rPrChange>
        </w:rPr>
        <w:t>el</w:t>
      </w:r>
      <w:r w:rsidRPr="00BF4A75">
        <w:rPr>
          <w:rFonts w:ascii="Times New Roman"/>
          <w:color w:val="000000"/>
          <w:spacing w:val="7"/>
          <w:sz w:val="24"/>
          <w:lang w:val="es-CO"/>
          <w:rPrChange w:id="197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72" w:author="MARTHA  CERVANTES DIAZ" w:date="2023-01-02T08:54:00Z">
            <w:rPr>
              <w:rFonts w:ascii="UHJQMA+A030-Reg"/>
              <w:color w:val="000000"/>
              <w:sz w:val="24"/>
            </w:rPr>
          </w:rPrChange>
        </w:rPr>
        <w:t>caso</w:t>
      </w:r>
      <w:r w:rsidRPr="00BF4A75">
        <w:rPr>
          <w:rFonts w:ascii="Times New Roman"/>
          <w:color w:val="000000"/>
          <w:spacing w:val="6"/>
          <w:sz w:val="24"/>
          <w:lang w:val="es-CO"/>
          <w:rPrChange w:id="197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74" w:author="MARTHA  CERVANTES DIAZ" w:date="2023-01-02T08:54:00Z">
            <w:rPr>
              <w:rFonts w:ascii="UHJQMA+A030-Reg"/>
              <w:color w:val="000000"/>
              <w:sz w:val="24"/>
            </w:rPr>
          </w:rPrChange>
        </w:rPr>
        <w:t>de</w:t>
      </w:r>
      <w:r w:rsidRPr="00BF4A75">
        <w:rPr>
          <w:rFonts w:ascii="Times New Roman"/>
          <w:color w:val="000000"/>
          <w:spacing w:val="6"/>
          <w:sz w:val="24"/>
          <w:lang w:val="es-CO"/>
          <w:rPrChange w:id="197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976" w:author="MARTHA  CERVANTES DIAZ" w:date="2023-01-02T08:54:00Z">
            <w:rPr>
              <w:rFonts w:ascii="UHJQMA+A030-Reg"/>
              <w:color w:val="000000"/>
              <w:spacing w:val="1"/>
              <w:sz w:val="24"/>
            </w:rPr>
          </w:rPrChange>
        </w:rPr>
        <w:t>Smart</w:t>
      </w:r>
      <w:r w:rsidRPr="00BF4A75">
        <w:rPr>
          <w:rFonts w:ascii="Times New Roman"/>
          <w:color w:val="000000"/>
          <w:spacing w:val="5"/>
          <w:sz w:val="24"/>
          <w:lang w:val="es-CO"/>
          <w:rPrChange w:id="1977" w:author="MARTHA  CERVANTES DIAZ" w:date="2023-01-02T08:54:00Z">
            <w:rPr>
              <w:rFonts w:ascii="Times New Roman"/>
              <w:color w:val="000000"/>
              <w:spacing w:val="5"/>
              <w:sz w:val="24"/>
            </w:rPr>
          </w:rPrChange>
        </w:rPr>
        <w:t xml:space="preserve"> </w:t>
      </w:r>
      <w:r w:rsidRPr="00BF4A75">
        <w:rPr>
          <w:rFonts w:ascii="UHJQMA+A030-Reg"/>
          <w:color w:val="000000"/>
          <w:spacing w:val="-1"/>
          <w:sz w:val="24"/>
          <w:lang w:val="es-CO"/>
          <w:rPrChange w:id="1978" w:author="MARTHA  CERVANTES DIAZ" w:date="2023-01-02T08:54:00Z">
            <w:rPr>
              <w:rFonts w:ascii="UHJQMA+A030-Reg"/>
              <w:color w:val="000000"/>
              <w:spacing w:val="-1"/>
              <w:sz w:val="24"/>
            </w:rPr>
          </w:rPrChange>
        </w:rPr>
        <w:t>Campus</w:t>
      </w:r>
      <w:r w:rsidRPr="00BF4A75">
        <w:rPr>
          <w:rFonts w:ascii="Times New Roman"/>
          <w:color w:val="000000"/>
          <w:spacing w:val="7"/>
          <w:sz w:val="24"/>
          <w:lang w:val="es-CO"/>
          <w:rPrChange w:id="197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80" w:author="MARTHA  CERVANTES DIAZ" w:date="2023-01-02T08:54:00Z">
            <w:rPr>
              <w:rFonts w:ascii="UHJQMA+A030-Reg"/>
              <w:color w:val="000000"/>
              <w:sz w:val="24"/>
            </w:rPr>
          </w:rPrChange>
        </w:rPr>
        <w:t>UIS,</w:t>
      </w:r>
      <w:r w:rsidRPr="00BF4A75">
        <w:rPr>
          <w:rFonts w:ascii="Times New Roman"/>
          <w:color w:val="000000"/>
          <w:spacing w:val="7"/>
          <w:sz w:val="24"/>
          <w:lang w:val="es-CO"/>
          <w:rPrChange w:id="198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82" w:author="MARTHA  CERVANTES DIAZ" w:date="2023-01-02T08:54:00Z">
            <w:rPr>
              <w:rFonts w:ascii="UHJQMA+A030-Reg"/>
              <w:color w:val="000000"/>
              <w:sz w:val="24"/>
            </w:rPr>
          </w:rPrChange>
        </w:rPr>
        <w:t>una</w:t>
      </w:r>
      <w:r w:rsidRPr="00BF4A75">
        <w:rPr>
          <w:rFonts w:ascii="Times New Roman"/>
          <w:color w:val="000000"/>
          <w:spacing w:val="6"/>
          <w:sz w:val="24"/>
          <w:lang w:val="es-CO"/>
          <w:rPrChange w:id="198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984" w:author="MARTHA  CERVANTES DIAZ" w:date="2023-01-02T08:54:00Z">
            <w:rPr>
              <w:rFonts w:ascii="UHJQMA+A030-Reg"/>
              <w:color w:val="000000"/>
              <w:spacing w:val="-1"/>
              <w:sz w:val="24"/>
            </w:rPr>
          </w:rPrChange>
        </w:rPr>
        <w:t>plataforma</w:t>
      </w:r>
      <w:r w:rsidRPr="00BF4A75">
        <w:rPr>
          <w:rFonts w:ascii="Times New Roman"/>
          <w:color w:val="000000"/>
          <w:spacing w:val="7"/>
          <w:sz w:val="24"/>
          <w:lang w:val="es-CO"/>
          <w:rPrChange w:id="198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86" w:author="MARTHA  CERVANTES DIAZ" w:date="2023-01-02T08:54:00Z">
            <w:rPr>
              <w:rFonts w:ascii="UHJQMA+A030-Reg"/>
              <w:color w:val="000000"/>
              <w:sz w:val="24"/>
            </w:rPr>
          </w:rPrChange>
        </w:rPr>
        <w:t>de</w:t>
      </w:r>
      <w:r w:rsidRPr="00BF4A75">
        <w:rPr>
          <w:rFonts w:ascii="Times New Roman"/>
          <w:color w:val="000000"/>
          <w:spacing w:val="6"/>
          <w:sz w:val="24"/>
          <w:lang w:val="es-CO"/>
          <w:rPrChange w:id="1987" w:author="MARTHA  CERVANTES DIAZ" w:date="2023-01-02T08:54:00Z">
            <w:rPr>
              <w:rFonts w:ascii="Times New Roman"/>
              <w:color w:val="000000"/>
              <w:spacing w:val="6"/>
              <w:sz w:val="24"/>
            </w:rPr>
          </w:rPrChange>
        </w:rPr>
        <w:t xml:space="preserve"> </w:t>
      </w:r>
      <w:r w:rsidRPr="00BF4A75">
        <w:rPr>
          <w:rFonts w:ascii="UHJQMA+A030-Reg"/>
          <w:color w:val="000000"/>
          <w:spacing w:val="-8"/>
          <w:sz w:val="24"/>
          <w:lang w:val="es-CO"/>
          <w:rPrChange w:id="1988" w:author="MARTHA  CERVANTES DIAZ" w:date="2023-01-02T08:54:00Z">
            <w:rPr>
              <w:rFonts w:ascii="UHJQMA+A030-Reg"/>
              <w:color w:val="000000"/>
              <w:spacing w:val="-8"/>
              <w:sz w:val="24"/>
            </w:rPr>
          </w:rPrChange>
        </w:rPr>
        <w:t>IoT</w:t>
      </w:r>
      <w:r w:rsidRPr="00BF4A75">
        <w:rPr>
          <w:rFonts w:ascii="Times New Roman"/>
          <w:color w:val="000000"/>
          <w:spacing w:val="14"/>
          <w:sz w:val="24"/>
          <w:lang w:val="es-CO"/>
          <w:rPrChange w:id="1989" w:author="MARTHA  CERVANTES DIAZ" w:date="2023-01-02T08:54:00Z">
            <w:rPr>
              <w:rFonts w:ascii="Times New Roman"/>
              <w:color w:val="000000"/>
              <w:spacing w:val="14"/>
              <w:sz w:val="24"/>
            </w:rPr>
          </w:rPrChange>
        </w:rPr>
        <w:t xml:space="preserve"> </w:t>
      </w:r>
      <w:r w:rsidRPr="00BF4A75">
        <w:rPr>
          <w:rFonts w:ascii="UHJQMA+A030-Reg"/>
          <w:color w:val="000000"/>
          <w:sz w:val="24"/>
          <w:lang w:val="es-CO"/>
          <w:rPrChange w:id="1990" w:author="MARTHA  CERVANTES DIAZ" w:date="2023-01-02T08:54:00Z">
            <w:rPr>
              <w:rFonts w:ascii="UHJQMA+A030-Reg"/>
              <w:color w:val="000000"/>
              <w:sz w:val="24"/>
            </w:rPr>
          </w:rPrChange>
        </w:rPr>
        <w:t>de</w:t>
      </w:r>
      <w:r w:rsidRPr="00BF4A75">
        <w:rPr>
          <w:rFonts w:ascii="Times New Roman"/>
          <w:color w:val="000000"/>
          <w:spacing w:val="6"/>
          <w:sz w:val="24"/>
          <w:lang w:val="es-CO"/>
          <w:rPrChange w:id="199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1992" w:author="MARTHA  CERVANTES DIAZ" w:date="2023-01-02T08:54:00Z">
            <w:rPr>
              <w:rFonts w:ascii="UHJQMA+A030-Reg"/>
              <w:color w:val="000000"/>
              <w:sz w:val="24"/>
            </w:rPr>
          </w:rPrChange>
        </w:rPr>
        <w:t>la</w:t>
      </w:r>
      <w:r w:rsidRPr="00BF4A75">
        <w:rPr>
          <w:rFonts w:ascii="Times New Roman"/>
          <w:color w:val="000000"/>
          <w:spacing w:val="6"/>
          <w:sz w:val="24"/>
          <w:lang w:val="es-CO"/>
          <w:rPrChange w:id="199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1994" w:author="MARTHA  CERVANTES DIAZ" w:date="2023-01-02T08:54:00Z">
            <w:rPr>
              <w:rFonts w:ascii="UHJQMA+A030-Reg"/>
              <w:color w:val="000000"/>
              <w:spacing w:val="-1"/>
              <w:sz w:val="24"/>
            </w:rPr>
          </w:rPrChange>
        </w:rPr>
        <w:t>Universidad</w:t>
      </w:r>
    </w:p>
    <w:p w14:paraId="51597122" w14:textId="77777777" w:rsidR="001D4206" w:rsidRPr="00BF4A75" w:rsidRDefault="00000000">
      <w:pPr>
        <w:framePr w:w="9568" w:wrap="auto" w:hAnchor="text" w:x="1440" w:y="13279"/>
        <w:widowControl w:val="0"/>
        <w:autoSpaceDE w:val="0"/>
        <w:autoSpaceDN w:val="0"/>
        <w:spacing w:before="13" w:after="0" w:line="275" w:lineRule="exact"/>
        <w:jc w:val="left"/>
        <w:rPr>
          <w:rFonts w:ascii="Times New Roman"/>
          <w:color w:val="000000"/>
          <w:sz w:val="24"/>
          <w:lang w:val="es-CO"/>
          <w:rPrChange w:id="1995" w:author="MARTHA  CERVANTES DIAZ" w:date="2023-01-02T08:54:00Z">
            <w:rPr>
              <w:rFonts w:ascii="Times New Roman"/>
              <w:color w:val="000000"/>
              <w:sz w:val="24"/>
            </w:rPr>
          </w:rPrChange>
        </w:rPr>
      </w:pPr>
      <w:r w:rsidRPr="00BF4A75">
        <w:rPr>
          <w:rFonts w:ascii="UHJQMA+A030-Reg"/>
          <w:color w:val="000000"/>
          <w:sz w:val="24"/>
          <w:lang w:val="es-CO"/>
          <w:rPrChange w:id="1996" w:author="MARTHA  CERVANTES DIAZ" w:date="2023-01-02T08:54:00Z">
            <w:rPr>
              <w:rFonts w:ascii="UHJQMA+A030-Reg"/>
              <w:color w:val="000000"/>
              <w:sz w:val="24"/>
            </w:rPr>
          </w:rPrChange>
        </w:rPr>
        <w:t>Industrial</w:t>
      </w:r>
      <w:r w:rsidRPr="00BF4A75">
        <w:rPr>
          <w:rFonts w:ascii="Times New Roman"/>
          <w:color w:val="000000"/>
          <w:spacing w:val="7"/>
          <w:sz w:val="24"/>
          <w:lang w:val="es-CO"/>
          <w:rPrChange w:id="199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1998" w:author="MARTHA  CERVANTES DIAZ" w:date="2023-01-02T08:54:00Z">
            <w:rPr>
              <w:rFonts w:ascii="UHJQMA+A030-Reg"/>
              <w:color w:val="000000"/>
              <w:sz w:val="24"/>
            </w:rPr>
          </w:rPrChange>
        </w:rPr>
        <w:t>de</w:t>
      </w:r>
      <w:r w:rsidRPr="00BF4A75">
        <w:rPr>
          <w:rFonts w:ascii="Times New Roman"/>
          <w:color w:val="000000"/>
          <w:spacing w:val="6"/>
          <w:sz w:val="24"/>
          <w:lang w:val="es-CO"/>
          <w:rPrChange w:id="1999" w:author="MARTHA  CERVANTES DIAZ" w:date="2023-01-02T08:54:00Z">
            <w:rPr>
              <w:rFonts w:ascii="Times New Roman"/>
              <w:color w:val="000000"/>
              <w:spacing w:val="6"/>
              <w:sz w:val="24"/>
            </w:rPr>
          </w:rPrChange>
        </w:rPr>
        <w:t xml:space="preserve"> </w:t>
      </w:r>
      <w:r w:rsidRPr="00BF4A75">
        <w:rPr>
          <w:rFonts w:ascii="UHJQMA+A030-Reg"/>
          <w:color w:val="000000"/>
          <w:spacing w:val="-2"/>
          <w:sz w:val="24"/>
          <w:lang w:val="es-CO"/>
          <w:rPrChange w:id="2000" w:author="MARTHA  CERVANTES DIAZ" w:date="2023-01-02T08:54:00Z">
            <w:rPr>
              <w:rFonts w:ascii="UHJQMA+A030-Reg"/>
              <w:color w:val="000000"/>
              <w:spacing w:val="-2"/>
              <w:sz w:val="24"/>
            </w:rPr>
          </w:rPrChange>
        </w:rPr>
        <w:t>Santander.</w:t>
      </w:r>
      <w:r w:rsidRPr="00BF4A75">
        <w:rPr>
          <w:rFonts w:ascii="Times New Roman"/>
          <w:color w:val="000000"/>
          <w:spacing w:val="9"/>
          <w:sz w:val="24"/>
          <w:lang w:val="es-CO"/>
          <w:rPrChange w:id="2001" w:author="MARTHA  CERVANTES DIAZ" w:date="2023-01-02T08:54:00Z">
            <w:rPr>
              <w:rFonts w:ascii="Times New Roman"/>
              <w:color w:val="000000"/>
              <w:spacing w:val="9"/>
              <w:sz w:val="24"/>
            </w:rPr>
          </w:rPrChange>
        </w:rPr>
        <w:t xml:space="preserve"> </w:t>
      </w:r>
      <w:r w:rsidRPr="00BF4A75">
        <w:rPr>
          <w:rFonts w:ascii="UHJQMA+A030-Reg"/>
          <w:color w:val="000000"/>
          <w:spacing w:val="-1"/>
          <w:sz w:val="24"/>
          <w:lang w:val="es-CO"/>
          <w:rPrChange w:id="2002" w:author="MARTHA  CERVANTES DIAZ" w:date="2023-01-02T08:54:00Z">
            <w:rPr>
              <w:rFonts w:ascii="UHJQMA+A030-Reg"/>
              <w:color w:val="000000"/>
              <w:spacing w:val="-1"/>
              <w:sz w:val="24"/>
            </w:rPr>
          </w:rPrChange>
        </w:rPr>
        <w:t>Esta</w:t>
      </w:r>
      <w:r w:rsidRPr="00BF4A75">
        <w:rPr>
          <w:rFonts w:ascii="Times New Roman"/>
          <w:color w:val="000000"/>
          <w:spacing w:val="6"/>
          <w:sz w:val="24"/>
          <w:lang w:val="es-CO"/>
          <w:rPrChange w:id="200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04" w:author="MARTHA  CERVANTES DIAZ" w:date="2023-01-02T08:54:00Z">
            <w:rPr>
              <w:rFonts w:ascii="UHJQMA+A030-Reg"/>
              <w:color w:val="000000"/>
              <w:sz w:val="24"/>
            </w:rPr>
          </w:rPrChange>
        </w:rPr>
        <w:t>ha</w:t>
      </w:r>
      <w:r w:rsidRPr="00BF4A75">
        <w:rPr>
          <w:rFonts w:ascii="Times New Roman"/>
          <w:color w:val="000000"/>
          <w:spacing w:val="6"/>
          <w:sz w:val="24"/>
          <w:lang w:val="es-CO"/>
          <w:rPrChange w:id="200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006" w:author="MARTHA  CERVANTES DIAZ" w:date="2023-01-02T08:54:00Z">
            <w:rPr>
              <w:rFonts w:ascii="UHJQMA+A030-Reg"/>
              <w:color w:val="000000"/>
              <w:spacing w:val="-1"/>
              <w:sz w:val="24"/>
            </w:rPr>
          </w:rPrChange>
        </w:rPr>
        <w:t>realizado</w:t>
      </w:r>
      <w:r w:rsidRPr="00BF4A75">
        <w:rPr>
          <w:rFonts w:ascii="Times New Roman"/>
          <w:color w:val="000000"/>
          <w:spacing w:val="7"/>
          <w:sz w:val="24"/>
          <w:lang w:val="es-CO"/>
          <w:rPrChange w:id="200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008" w:author="MARTHA  CERVANTES DIAZ" w:date="2023-01-02T08:54:00Z">
            <w:rPr>
              <w:rFonts w:ascii="UHJQMA+A030-Reg"/>
              <w:color w:val="000000"/>
              <w:sz w:val="24"/>
            </w:rPr>
          </w:rPrChange>
        </w:rPr>
        <w:t>implementaciones</w:t>
      </w:r>
      <w:r w:rsidRPr="00BF4A75">
        <w:rPr>
          <w:rFonts w:ascii="Times New Roman"/>
          <w:color w:val="000000"/>
          <w:spacing w:val="6"/>
          <w:sz w:val="24"/>
          <w:lang w:val="es-CO"/>
          <w:rPrChange w:id="200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010" w:author="MARTHA  CERVANTES DIAZ" w:date="2023-01-02T08:54:00Z">
            <w:rPr>
              <w:rFonts w:ascii="UHJQMA+A030-Reg"/>
              <w:color w:val="000000"/>
              <w:spacing w:val="-1"/>
              <w:sz w:val="24"/>
            </w:rPr>
          </w:rPrChange>
        </w:rPr>
        <w:t>parciales</w:t>
      </w:r>
      <w:r w:rsidRPr="00BF4A75">
        <w:rPr>
          <w:rFonts w:ascii="Times New Roman"/>
          <w:color w:val="000000"/>
          <w:spacing w:val="7"/>
          <w:sz w:val="24"/>
          <w:lang w:val="es-CO"/>
          <w:rPrChange w:id="201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012" w:author="MARTHA  CERVANTES DIAZ" w:date="2023-01-02T08:54:00Z">
            <w:rPr>
              <w:rFonts w:ascii="UHJQMA+A030-Reg"/>
              <w:color w:val="000000"/>
              <w:sz w:val="24"/>
            </w:rPr>
          </w:rPrChange>
        </w:rPr>
        <w:t>de</w:t>
      </w:r>
      <w:r w:rsidRPr="00BF4A75">
        <w:rPr>
          <w:rFonts w:ascii="Times New Roman"/>
          <w:color w:val="000000"/>
          <w:spacing w:val="6"/>
          <w:sz w:val="24"/>
          <w:lang w:val="es-CO"/>
          <w:rPrChange w:id="201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14" w:author="MARTHA  CERVANTES DIAZ" w:date="2023-01-02T08:54:00Z">
            <w:rPr>
              <w:rFonts w:ascii="UHJQMA+A030-Reg"/>
              <w:color w:val="000000"/>
              <w:sz w:val="24"/>
            </w:rPr>
          </w:rPrChange>
        </w:rPr>
        <w:t>una</w:t>
      </w:r>
    </w:p>
    <w:p w14:paraId="6F560AA7" w14:textId="77777777" w:rsidR="001D4206" w:rsidRPr="00BF4A75" w:rsidRDefault="00000000">
      <w:pPr>
        <w:framePr w:w="9568" w:wrap="auto" w:hAnchor="text" w:x="1440" w:y="13279"/>
        <w:widowControl w:val="0"/>
        <w:autoSpaceDE w:val="0"/>
        <w:autoSpaceDN w:val="0"/>
        <w:spacing w:before="13" w:after="0" w:line="275" w:lineRule="exact"/>
        <w:jc w:val="left"/>
        <w:rPr>
          <w:rFonts w:ascii="Times New Roman"/>
          <w:color w:val="000000"/>
          <w:sz w:val="24"/>
          <w:lang w:val="es-CO"/>
          <w:rPrChange w:id="2015" w:author="MARTHA  CERVANTES DIAZ" w:date="2023-01-02T08:54:00Z">
            <w:rPr>
              <w:rFonts w:ascii="Times New Roman"/>
              <w:color w:val="000000"/>
              <w:sz w:val="24"/>
            </w:rPr>
          </w:rPrChange>
        </w:rPr>
      </w:pPr>
      <w:r w:rsidRPr="00BF4A75">
        <w:rPr>
          <w:rFonts w:ascii="UHJQMA+A030-Reg"/>
          <w:color w:val="000000"/>
          <w:spacing w:val="-1"/>
          <w:sz w:val="24"/>
          <w:lang w:val="es-CO"/>
          <w:rPrChange w:id="2016" w:author="MARTHA  CERVANTES DIAZ" w:date="2023-01-02T08:54:00Z">
            <w:rPr>
              <w:rFonts w:ascii="UHJQMA+A030-Reg"/>
              <w:color w:val="000000"/>
              <w:spacing w:val="-1"/>
              <w:sz w:val="24"/>
            </w:rPr>
          </w:rPrChange>
        </w:rPr>
        <w:t>arquitectura</w:t>
      </w:r>
      <w:r w:rsidRPr="00BF4A75">
        <w:rPr>
          <w:rFonts w:ascii="Times New Roman"/>
          <w:color w:val="000000"/>
          <w:spacing w:val="7"/>
          <w:sz w:val="24"/>
          <w:lang w:val="es-CO"/>
          <w:rPrChange w:id="2017"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2018" w:author="MARTHA  CERVANTES DIAZ" w:date="2023-01-02T08:54:00Z">
            <w:rPr>
              <w:rFonts w:ascii="UHJQMA+A030-Reg" w:hAnsi="UHJQMA+A030-Reg" w:cs="UHJQMA+A030-Reg"/>
              <w:color w:val="000000"/>
              <w:spacing w:val="-1"/>
              <w:sz w:val="24"/>
            </w:rPr>
          </w:rPrChange>
        </w:rPr>
        <w:t>autonómica</w:t>
      </w:r>
      <w:r w:rsidRPr="00BF4A75">
        <w:rPr>
          <w:rFonts w:ascii="Times New Roman"/>
          <w:color w:val="000000"/>
          <w:spacing w:val="7"/>
          <w:sz w:val="24"/>
          <w:lang w:val="es-CO"/>
          <w:rPrChange w:id="201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020" w:author="MARTHA  CERVANTES DIAZ" w:date="2023-01-02T08:54:00Z">
            <w:rPr>
              <w:rFonts w:ascii="UHJQMA+A030-Reg"/>
              <w:color w:val="000000"/>
              <w:sz w:val="24"/>
            </w:rPr>
          </w:rPrChange>
        </w:rPr>
        <w:t>con</w:t>
      </w:r>
      <w:r w:rsidRPr="00BF4A75">
        <w:rPr>
          <w:rFonts w:ascii="Times New Roman"/>
          <w:color w:val="000000"/>
          <w:spacing w:val="6"/>
          <w:sz w:val="24"/>
          <w:lang w:val="es-CO"/>
          <w:rPrChange w:id="202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22" w:author="MARTHA  CERVANTES DIAZ" w:date="2023-01-02T08:54:00Z">
            <w:rPr>
              <w:rFonts w:ascii="UHJQMA+A030-Reg"/>
              <w:color w:val="000000"/>
              <w:sz w:val="24"/>
            </w:rPr>
          </w:rPrChange>
        </w:rPr>
        <w:t>capacidad</w:t>
      </w:r>
      <w:r w:rsidRPr="00BF4A75">
        <w:rPr>
          <w:rFonts w:ascii="Times New Roman"/>
          <w:color w:val="000000"/>
          <w:spacing w:val="6"/>
          <w:sz w:val="24"/>
          <w:lang w:val="es-CO"/>
          <w:rPrChange w:id="202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24" w:author="MARTHA  CERVANTES DIAZ" w:date="2023-01-02T08:54:00Z">
            <w:rPr>
              <w:rFonts w:ascii="UHJQMA+A030-Reg"/>
              <w:color w:val="000000"/>
              <w:sz w:val="24"/>
            </w:rPr>
          </w:rPrChange>
        </w:rPr>
        <w:t>de</w:t>
      </w:r>
      <w:r w:rsidRPr="00BF4A75">
        <w:rPr>
          <w:rFonts w:ascii="Times New Roman"/>
          <w:color w:val="000000"/>
          <w:spacing w:val="6"/>
          <w:sz w:val="24"/>
          <w:lang w:val="es-CO"/>
          <w:rPrChange w:id="202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26" w:author="MARTHA  CERVANTES DIAZ" w:date="2023-01-02T08:54:00Z">
            <w:rPr>
              <w:rFonts w:ascii="UHJQMA+A030-Reg"/>
              <w:color w:val="000000"/>
              <w:sz w:val="24"/>
            </w:rPr>
          </w:rPrChange>
        </w:rPr>
        <w:t>auto-describirse</w:t>
      </w:r>
      <w:r w:rsidRPr="00BF4A75">
        <w:rPr>
          <w:rFonts w:ascii="Times New Roman"/>
          <w:color w:val="000000"/>
          <w:spacing w:val="6"/>
          <w:sz w:val="24"/>
          <w:lang w:val="es-CO"/>
          <w:rPrChange w:id="2027"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2028" w:author="MARTHA  CERVANTES DIAZ" w:date="2023-01-02T08:54:00Z">
            <w:rPr>
              <w:rFonts w:ascii="UHJQMA+A030-Reg" w:hAnsi="UHJQMA+A030-Reg" w:cs="UHJQMA+A030-Reg"/>
              <w:color w:val="000000"/>
              <w:sz w:val="24"/>
            </w:rPr>
          </w:rPrChange>
        </w:rPr>
        <w:t>(Jiménez,</w:t>
      </w:r>
      <w:r w:rsidRPr="00BF4A75">
        <w:rPr>
          <w:rFonts w:ascii="Times New Roman"/>
          <w:color w:val="000000"/>
          <w:spacing w:val="7"/>
          <w:sz w:val="24"/>
          <w:lang w:val="es-CO"/>
          <w:rPrChange w:id="2029"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2030" w:author="MARTHA  CERVANTES DIAZ" w:date="2023-01-02T08:54:00Z">
            <w:rPr>
              <w:rFonts w:ascii="UHJQMA+A030-Reg" w:hAnsi="UHJQMA+A030-Reg" w:cs="UHJQMA+A030-Reg"/>
              <w:color w:val="000000"/>
              <w:spacing w:val="-1"/>
              <w:sz w:val="24"/>
            </w:rPr>
          </w:rPrChange>
        </w:rPr>
        <w:t>Cárcamo,</w:t>
      </w:r>
      <w:r w:rsidRPr="00BF4A75">
        <w:rPr>
          <w:rFonts w:ascii="Times New Roman"/>
          <w:color w:val="000000"/>
          <w:spacing w:val="7"/>
          <w:sz w:val="24"/>
          <w:lang w:val="es-CO"/>
          <w:rPrChange w:id="203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032" w:author="MARTHA  CERVANTES DIAZ" w:date="2023-01-02T08:54:00Z">
            <w:rPr>
              <w:rFonts w:ascii="UHJQMA+A030-Reg"/>
              <w:color w:val="000000"/>
              <w:sz w:val="24"/>
            </w:rPr>
          </w:rPrChange>
        </w:rPr>
        <w:t>y</w:t>
      </w:r>
    </w:p>
    <w:p w14:paraId="52E398AF" w14:textId="77777777" w:rsidR="001D4206" w:rsidRPr="00BF4A75" w:rsidRDefault="00000000">
      <w:pPr>
        <w:framePr w:w="9568" w:wrap="auto" w:hAnchor="text" w:x="1440" w:y="13279"/>
        <w:widowControl w:val="0"/>
        <w:autoSpaceDE w:val="0"/>
        <w:autoSpaceDN w:val="0"/>
        <w:spacing w:before="13" w:after="0" w:line="275" w:lineRule="exact"/>
        <w:jc w:val="left"/>
        <w:rPr>
          <w:rFonts w:ascii="Times New Roman"/>
          <w:color w:val="000000"/>
          <w:sz w:val="24"/>
          <w:lang w:val="es-CO"/>
          <w:rPrChange w:id="2033" w:author="MARTHA  CERVANTES DIAZ" w:date="2023-01-02T08:54:00Z">
            <w:rPr>
              <w:rFonts w:ascii="Times New Roman"/>
              <w:color w:val="000000"/>
              <w:sz w:val="24"/>
            </w:rPr>
          </w:rPrChange>
        </w:rPr>
      </w:pPr>
      <w:r w:rsidRPr="00BF4A75">
        <w:rPr>
          <w:rFonts w:ascii="UHJQMA+A030-Reg"/>
          <w:color w:val="000000"/>
          <w:spacing w:val="-2"/>
          <w:sz w:val="24"/>
          <w:lang w:val="es-CO"/>
          <w:rPrChange w:id="2034" w:author="MARTHA  CERVANTES DIAZ" w:date="2023-01-02T08:54:00Z">
            <w:rPr>
              <w:rFonts w:ascii="UHJQMA+A030-Reg"/>
              <w:color w:val="000000"/>
              <w:spacing w:val="-2"/>
              <w:sz w:val="24"/>
            </w:rPr>
          </w:rPrChange>
        </w:rPr>
        <w:t>Pedraza,</w:t>
      </w:r>
      <w:r w:rsidRPr="00BF4A75">
        <w:rPr>
          <w:rFonts w:ascii="Times New Roman"/>
          <w:color w:val="000000"/>
          <w:spacing w:val="8"/>
          <w:sz w:val="24"/>
          <w:lang w:val="es-CO"/>
          <w:rPrChange w:id="2035" w:author="MARTHA  CERVANTES DIAZ" w:date="2023-01-02T08:54:00Z">
            <w:rPr>
              <w:rFonts w:ascii="Times New Roman"/>
              <w:color w:val="000000"/>
              <w:spacing w:val="8"/>
              <w:sz w:val="24"/>
            </w:rPr>
          </w:rPrChange>
        </w:rPr>
        <w:t xml:space="preserve"> </w:t>
      </w:r>
      <w:r w:rsidRPr="00BF4A75">
        <w:rPr>
          <w:rFonts w:ascii="UHJQMA+A030-Reg"/>
          <w:color w:val="000000"/>
          <w:sz w:val="24"/>
          <w:lang w:val="es-CO"/>
          <w:rPrChange w:id="2036" w:author="MARTHA  CERVANTES DIAZ" w:date="2023-01-02T08:54:00Z">
            <w:rPr>
              <w:rFonts w:ascii="UHJQMA+A030-Reg"/>
              <w:color w:val="000000"/>
              <w:sz w:val="24"/>
            </w:rPr>
          </w:rPrChange>
        </w:rPr>
        <w:t>2020).</w:t>
      </w:r>
      <w:r w:rsidRPr="00BF4A75">
        <w:rPr>
          <w:rFonts w:ascii="Times New Roman"/>
          <w:color w:val="000000"/>
          <w:spacing w:val="7"/>
          <w:sz w:val="24"/>
          <w:lang w:val="es-CO"/>
          <w:rPrChange w:id="203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038" w:author="MARTHA  CERVANTES DIAZ" w:date="2023-01-02T08:54:00Z">
            <w:rPr>
              <w:rFonts w:ascii="UHJQMA+A030-Reg"/>
              <w:color w:val="000000"/>
              <w:spacing w:val="-1"/>
              <w:sz w:val="24"/>
            </w:rPr>
          </w:rPrChange>
        </w:rPr>
        <w:t>Dicho</w:t>
      </w:r>
      <w:r w:rsidRPr="00BF4A75">
        <w:rPr>
          <w:rFonts w:ascii="Times New Roman"/>
          <w:color w:val="000000"/>
          <w:spacing w:val="6"/>
          <w:sz w:val="24"/>
          <w:lang w:val="es-CO"/>
          <w:rPrChange w:id="203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040" w:author="MARTHA  CERVANTES DIAZ" w:date="2023-01-02T08:54:00Z">
            <w:rPr>
              <w:rFonts w:ascii="UHJQMA+A030-Reg"/>
              <w:color w:val="000000"/>
              <w:spacing w:val="-1"/>
              <w:sz w:val="24"/>
            </w:rPr>
          </w:rPrChange>
        </w:rPr>
        <w:t>esto,</w:t>
      </w:r>
      <w:r w:rsidRPr="00BF4A75">
        <w:rPr>
          <w:rFonts w:ascii="Times New Roman"/>
          <w:color w:val="000000"/>
          <w:spacing w:val="7"/>
          <w:sz w:val="24"/>
          <w:lang w:val="es-CO"/>
          <w:rPrChange w:id="204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042" w:author="MARTHA  CERVANTES DIAZ" w:date="2023-01-02T08:54:00Z">
            <w:rPr>
              <w:rFonts w:ascii="UHJQMA+A030-Reg"/>
              <w:color w:val="000000"/>
              <w:sz w:val="24"/>
            </w:rPr>
          </w:rPrChange>
        </w:rPr>
        <w:t>y</w:t>
      </w:r>
      <w:r w:rsidRPr="00BF4A75">
        <w:rPr>
          <w:rFonts w:ascii="Times New Roman"/>
          <w:color w:val="000000"/>
          <w:spacing w:val="6"/>
          <w:sz w:val="24"/>
          <w:lang w:val="es-CO"/>
          <w:rPrChange w:id="204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44" w:author="MARTHA  CERVANTES DIAZ" w:date="2023-01-02T08:54:00Z">
            <w:rPr>
              <w:rFonts w:ascii="UHJQMA+A030-Reg"/>
              <w:color w:val="000000"/>
              <w:sz w:val="24"/>
            </w:rPr>
          </w:rPrChange>
        </w:rPr>
        <w:t>en</w:t>
      </w:r>
      <w:r w:rsidRPr="00BF4A75">
        <w:rPr>
          <w:rFonts w:ascii="Times New Roman"/>
          <w:color w:val="000000"/>
          <w:spacing w:val="6"/>
          <w:sz w:val="24"/>
          <w:lang w:val="es-CO"/>
          <w:rPrChange w:id="2045"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2046" w:author="MARTHA  CERVANTES DIAZ" w:date="2023-01-02T08:54:00Z">
            <w:rPr>
              <w:rFonts w:ascii="UHJQMA+A030-Reg" w:hAnsi="UHJQMA+A030-Reg" w:cs="UHJQMA+A030-Reg"/>
              <w:color w:val="000000"/>
              <w:sz w:val="24"/>
            </w:rPr>
          </w:rPrChange>
        </w:rPr>
        <w:t>búsqueda</w:t>
      </w:r>
      <w:r w:rsidRPr="00BF4A75">
        <w:rPr>
          <w:rFonts w:ascii="Times New Roman"/>
          <w:color w:val="000000"/>
          <w:spacing w:val="6"/>
          <w:sz w:val="24"/>
          <w:lang w:val="es-CO"/>
          <w:rPrChange w:id="204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48" w:author="MARTHA  CERVANTES DIAZ" w:date="2023-01-02T08:54:00Z">
            <w:rPr>
              <w:rFonts w:ascii="UHJQMA+A030-Reg"/>
              <w:color w:val="000000"/>
              <w:sz w:val="24"/>
            </w:rPr>
          </w:rPrChange>
        </w:rPr>
        <w:t>dar</w:t>
      </w:r>
      <w:r w:rsidRPr="00BF4A75">
        <w:rPr>
          <w:rFonts w:ascii="Times New Roman"/>
          <w:color w:val="000000"/>
          <w:spacing w:val="7"/>
          <w:sz w:val="24"/>
          <w:lang w:val="es-CO"/>
          <w:rPrChange w:id="204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050" w:author="MARTHA  CERVANTES DIAZ" w:date="2023-01-02T08:54:00Z">
            <w:rPr>
              <w:rFonts w:ascii="UHJQMA+A030-Reg"/>
              <w:color w:val="000000"/>
              <w:sz w:val="24"/>
            </w:rPr>
          </w:rPrChange>
        </w:rPr>
        <w:t>continuidad</w:t>
      </w:r>
      <w:r w:rsidRPr="00BF4A75">
        <w:rPr>
          <w:rFonts w:ascii="Times New Roman"/>
          <w:color w:val="000000"/>
          <w:spacing w:val="6"/>
          <w:sz w:val="24"/>
          <w:lang w:val="es-CO"/>
          <w:rPrChange w:id="205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52" w:author="MARTHA  CERVANTES DIAZ" w:date="2023-01-02T08:54:00Z">
            <w:rPr>
              <w:rFonts w:ascii="UHJQMA+A030-Reg"/>
              <w:color w:val="000000"/>
              <w:sz w:val="24"/>
            </w:rPr>
          </w:rPrChange>
        </w:rPr>
        <w:t>con</w:t>
      </w:r>
      <w:r w:rsidRPr="00BF4A75">
        <w:rPr>
          <w:rFonts w:ascii="Times New Roman"/>
          <w:color w:val="000000"/>
          <w:spacing w:val="6"/>
          <w:sz w:val="24"/>
          <w:lang w:val="es-CO"/>
          <w:rPrChange w:id="205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54" w:author="MARTHA  CERVANTES DIAZ" w:date="2023-01-02T08:54:00Z">
            <w:rPr>
              <w:rFonts w:ascii="UHJQMA+A030-Reg"/>
              <w:color w:val="000000"/>
              <w:sz w:val="24"/>
            </w:rPr>
          </w:rPrChange>
        </w:rPr>
        <w:t>los</w:t>
      </w:r>
      <w:r w:rsidRPr="00BF4A75">
        <w:rPr>
          <w:rFonts w:ascii="Times New Roman"/>
          <w:color w:val="000000"/>
          <w:spacing w:val="6"/>
          <w:sz w:val="24"/>
          <w:lang w:val="es-CO"/>
          <w:rPrChange w:id="205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56" w:author="MARTHA  CERVANTES DIAZ" w:date="2023-01-02T08:54:00Z">
            <w:rPr>
              <w:rFonts w:ascii="UHJQMA+A030-Reg"/>
              <w:color w:val="000000"/>
              <w:sz w:val="24"/>
            </w:rPr>
          </w:rPrChange>
        </w:rPr>
        <w:t>esfuerzos</w:t>
      </w:r>
      <w:r w:rsidRPr="00BF4A75">
        <w:rPr>
          <w:rFonts w:ascii="Times New Roman"/>
          <w:color w:val="000000"/>
          <w:spacing w:val="6"/>
          <w:sz w:val="24"/>
          <w:lang w:val="es-CO"/>
          <w:rPrChange w:id="205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58" w:author="MARTHA  CERVANTES DIAZ" w:date="2023-01-02T08:54:00Z">
            <w:rPr>
              <w:rFonts w:ascii="UHJQMA+A030-Reg"/>
              <w:color w:val="000000"/>
              <w:sz w:val="24"/>
            </w:rPr>
          </w:rPrChange>
        </w:rPr>
        <w:t>de</w:t>
      </w:r>
    </w:p>
    <w:p w14:paraId="006560B2" w14:textId="77777777" w:rsidR="001D4206" w:rsidRPr="00BF4A75" w:rsidRDefault="00000000">
      <w:pPr>
        <w:framePr w:w="373" w:wrap="auto" w:hAnchor="text" w:x="6054" w:y="14774"/>
        <w:widowControl w:val="0"/>
        <w:autoSpaceDE w:val="0"/>
        <w:autoSpaceDN w:val="0"/>
        <w:spacing w:before="0" w:after="0" w:line="275" w:lineRule="exact"/>
        <w:jc w:val="left"/>
        <w:rPr>
          <w:rFonts w:ascii="Times New Roman"/>
          <w:color w:val="000000"/>
          <w:sz w:val="24"/>
          <w:lang w:val="es-CO"/>
          <w:rPrChange w:id="2059" w:author="MARTHA  CERVANTES DIAZ" w:date="2023-01-02T08:54:00Z">
            <w:rPr>
              <w:rFonts w:ascii="Times New Roman"/>
              <w:color w:val="000000"/>
              <w:sz w:val="24"/>
            </w:rPr>
          </w:rPrChange>
        </w:rPr>
      </w:pPr>
      <w:r w:rsidRPr="00BF4A75">
        <w:rPr>
          <w:rFonts w:ascii="UHJQMA+A030-Reg"/>
          <w:color w:val="000000"/>
          <w:sz w:val="24"/>
          <w:lang w:val="es-CO"/>
          <w:rPrChange w:id="2060" w:author="MARTHA  CERVANTES DIAZ" w:date="2023-01-02T08:54:00Z">
            <w:rPr>
              <w:rFonts w:ascii="UHJQMA+A030-Reg"/>
              <w:color w:val="000000"/>
              <w:sz w:val="24"/>
            </w:rPr>
          </w:rPrChange>
        </w:rPr>
        <w:t>2</w:t>
      </w:r>
    </w:p>
    <w:p w14:paraId="4C3B4E73" w14:textId="77777777" w:rsidR="001D4206" w:rsidRPr="00BF4A75" w:rsidRDefault="001D4206">
      <w:pPr>
        <w:spacing w:before="0" w:after="0" w:line="0" w:lineRule="atLeast"/>
        <w:jc w:val="left"/>
        <w:rPr>
          <w:rFonts w:ascii="Arial"/>
          <w:color w:val="FF0000"/>
          <w:sz w:val="2"/>
          <w:lang w:val="es-CO"/>
          <w:rPrChange w:id="2061" w:author="MARTHA  CERVANTES DIAZ" w:date="2023-01-02T08:54:00Z">
            <w:rPr>
              <w:rFonts w:ascii="Arial"/>
              <w:color w:val="FF0000"/>
              <w:sz w:val="2"/>
            </w:rPr>
          </w:rPrChange>
        </w:rPr>
      </w:pPr>
    </w:p>
    <w:p w14:paraId="1A3D7E0E" w14:textId="77777777" w:rsidR="001D4206" w:rsidRPr="00BF4A75" w:rsidRDefault="00000000">
      <w:pPr>
        <w:spacing w:before="0" w:after="0" w:line="0" w:lineRule="atLeast"/>
        <w:jc w:val="left"/>
        <w:rPr>
          <w:rFonts w:ascii="Arial"/>
          <w:color w:val="FF0000"/>
          <w:sz w:val="2"/>
          <w:lang w:val="es-CO"/>
          <w:rPrChange w:id="2062" w:author="MARTHA  CERVANTES DIAZ" w:date="2023-01-02T08:54:00Z">
            <w:rPr>
              <w:rFonts w:ascii="Arial"/>
              <w:color w:val="FF0000"/>
              <w:sz w:val="2"/>
            </w:rPr>
          </w:rPrChange>
        </w:rPr>
      </w:pPr>
      <w:r w:rsidRPr="00BF4A75">
        <w:rPr>
          <w:rFonts w:ascii="Arial"/>
          <w:color w:val="FF0000"/>
          <w:sz w:val="2"/>
          <w:lang w:val="es-CO"/>
          <w:rPrChange w:id="2063" w:author="MARTHA  CERVANTES DIAZ" w:date="2023-01-02T08:54:00Z">
            <w:rPr>
              <w:rFonts w:ascii="Arial"/>
              <w:color w:val="FF0000"/>
              <w:sz w:val="2"/>
            </w:rPr>
          </w:rPrChange>
        </w:rPr>
        <w:cr/>
      </w:r>
      <w:r w:rsidRPr="00BF4A75">
        <w:rPr>
          <w:rFonts w:ascii="Arial"/>
          <w:color w:val="FF0000"/>
          <w:sz w:val="2"/>
          <w:lang w:val="es-CO"/>
          <w:rPrChange w:id="2064" w:author="MARTHA  CERVANTES DIAZ" w:date="2023-01-02T08:54:00Z">
            <w:rPr>
              <w:rFonts w:ascii="Arial"/>
              <w:color w:val="FF0000"/>
              <w:sz w:val="2"/>
            </w:rPr>
          </w:rPrChange>
        </w:rPr>
        <w:br w:type="page"/>
      </w:r>
    </w:p>
    <w:p w14:paraId="44198CA4" w14:textId="77777777" w:rsidR="001D4206" w:rsidRPr="00BF4A75" w:rsidRDefault="00000000">
      <w:pPr>
        <w:spacing w:before="0" w:after="0" w:line="0" w:lineRule="atLeast"/>
        <w:jc w:val="left"/>
        <w:rPr>
          <w:rFonts w:ascii="Arial"/>
          <w:color w:val="FF0000"/>
          <w:sz w:val="2"/>
          <w:lang w:val="es-CO"/>
          <w:rPrChange w:id="2065" w:author="MARTHA  CERVANTES DIAZ" w:date="2023-01-02T08:54:00Z">
            <w:rPr>
              <w:rFonts w:ascii="Arial"/>
              <w:color w:val="FF0000"/>
              <w:sz w:val="2"/>
            </w:rPr>
          </w:rPrChange>
        </w:rPr>
      </w:pPr>
      <w:bookmarkStart w:id="2066" w:name="br4"/>
      <w:bookmarkEnd w:id="2066"/>
      <w:r w:rsidRPr="00BF4A75">
        <w:rPr>
          <w:rFonts w:ascii="Arial"/>
          <w:color w:val="FF0000"/>
          <w:sz w:val="2"/>
          <w:lang w:val="es-CO"/>
          <w:rPrChange w:id="2067" w:author="MARTHA  CERVANTES DIAZ" w:date="2023-01-02T08:54:00Z">
            <w:rPr>
              <w:rFonts w:ascii="Arial"/>
              <w:color w:val="FF0000"/>
              <w:sz w:val="2"/>
            </w:rPr>
          </w:rPrChange>
        </w:rPr>
        <w:lastRenderedPageBreak/>
        <w:t xml:space="preserve"> </w:t>
      </w:r>
    </w:p>
    <w:p w14:paraId="23355A34" w14:textId="77777777" w:rsidR="001D4206" w:rsidRPr="00BF4A75" w:rsidRDefault="00000000">
      <w:pPr>
        <w:framePr w:w="9599" w:wrap="auto" w:hAnchor="text" w:x="1440" w:y="1455"/>
        <w:widowControl w:val="0"/>
        <w:autoSpaceDE w:val="0"/>
        <w:autoSpaceDN w:val="0"/>
        <w:spacing w:before="0" w:after="0" w:line="275" w:lineRule="exact"/>
        <w:jc w:val="left"/>
        <w:rPr>
          <w:rFonts w:ascii="Times New Roman"/>
          <w:color w:val="000000"/>
          <w:sz w:val="24"/>
          <w:lang w:val="es-CO"/>
          <w:rPrChange w:id="2068" w:author="MARTHA  CERVANTES DIAZ" w:date="2023-01-02T08:54:00Z">
            <w:rPr>
              <w:rFonts w:ascii="Times New Roman"/>
              <w:color w:val="000000"/>
              <w:sz w:val="24"/>
            </w:rPr>
          </w:rPrChange>
        </w:rPr>
      </w:pPr>
      <w:r w:rsidRPr="00BF4A75">
        <w:rPr>
          <w:rFonts w:ascii="UHJQMA+A030-Reg"/>
          <w:color w:val="000000"/>
          <w:sz w:val="24"/>
          <w:lang w:val="es-CO"/>
          <w:rPrChange w:id="2069" w:author="MARTHA  CERVANTES DIAZ" w:date="2023-01-02T08:54:00Z">
            <w:rPr>
              <w:rFonts w:ascii="UHJQMA+A030-Reg"/>
              <w:color w:val="000000"/>
              <w:sz w:val="24"/>
            </w:rPr>
          </w:rPrChange>
        </w:rPr>
        <w:t>desarrollo</w:t>
      </w:r>
      <w:r w:rsidRPr="00BF4A75">
        <w:rPr>
          <w:rFonts w:ascii="Times New Roman"/>
          <w:color w:val="000000"/>
          <w:spacing w:val="6"/>
          <w:sz w:val="24"/>
          <w:lang w:val="es-CO"/>
          <w:rPrChange w:id="2070"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071" w:author="MARTHA  CERVANTES DIAZ" w:date="2023-01-02T08:54:00Z">
            <w:rPr>
              <w:rFonts w:ascii="UHJQMA+A030-Reg"/>
              <w:color w:val="000000"/>
              <w:spacing w:val="-1"/>
              <w:sz w:val="24"/>
            </w:rPr>
          </w:rPrChange>
        </w:rPr>
        <w:t>realizados</w:t>
      </w:r>
      <w:r w:rsidRPr="00BF4A75">
        <w:rPr>
          <w:rFonts w:ascii="Times New Roman"/>
          <w:color w:val="000000"/>
          <w:spacing w:val="7"/>
          <w:sz w:val="24"/>
          <w:lang w:val="es-CO"/>
          <w:rPrChange w:id="2072"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073" w:author="MARTHA  CERVANTES DIAZ" w:date="2023-01-02T08:54:00Z">
            <w:rPr>
              <w:rFonts w:ascii="UHJQMA+A030-Reg"/>
              <w:color w:val="000000"/>
              <w:sz w:val="24"/>
            </w:rPr>
          </w:rPrChange>
        </w:rPr>
        <w:t>en</w:t>
      </w:r>
      <w:r w:rsidRPr="00BF4A75">
        <w:rPr>
          <w:rFonts w:ascii="Times New Roman"/>
          <w:color w:val="000000"/>
          <w:spacing w:val="6"/>
          <w:sz w:val="24"/>
          <w:lang w:val="es-CO"/>
          <w:rPrChange w:id="2074"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75" w:author="MARTHA  CERVANTES DIAZ" w:date="2023-01-02T08:54:00Z">
            <w:rPr>
              <w:rFonts w:ascii="UHJQMA+A030-Reg"/>
              <w:color w:val="000000"/>
              <w:sz w:val="24"/>
            </w:rPr>
          </w:rPrChange>
        </w:rPr>
        <w:t>la</w:t>
      </w:r>
      <w:r w:rsidRPr="00BF4A75">
        <w:rPr>
          <w:rFonts w:ascii="Times New Roman"/>
          <w:color w:val="000000"/>
          <w:spacing w:val="6"/>
          <w:sz w:val="24"/>
          <w:lang w:val="es-CO"/>
          <w:rPrChange w:id="2076"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077" w:author="MARTHA  CERVANTES DIAZ" w:date="2023-01-02T08:54:00Z">
            <w:rPr>
              <w:rFonts w:ascii="UHJQMA+A030-Reg"/>
              <w:color w:val="000000"/>
              <w:spacing w:val="-1"/>
              <w:sz w:val="24"/>
            </w:rPr>
          </w:rPrChange>
        </w:rPr>
        <w:t>plataforma,</w:t>
      </w:r>
      <w:r w:rsidRPr="00BF4A75">
        <w:rPr>
          <w:rFonts w:ascii="Times New Roman"/>
          <w:color w:val="000000"/>
          <w:spacing w:val="7"/>
          <w:sz w:val="24"/>
          <w:lang w:val="es-CO"/>
          <w:rPrChange w:id="207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079" w:author="MARTHA  CERVANTES DIAZ" w:date="2023-01-02T08:54:00Z">
            <w:rPr>
              <w:rFonts w:ascii="UHJQMA+A030-Reg"/>
              <w:color w:val="000000"/>
              <w:sz w:val="24"/>
            </w:rPr>
          </w:rPrChange>
        </w:rPr>
        <w:t>el</w:t>
      </w:r>
      <w:r w:rsidRPr="00BF4A75">
        <w:rPr>
          <w:rFonts w:ascii="Times New Roman"/>
          <w:color w:val="000000"/>
          <w:spacing w:val="7"/>
          <w:sz w:val="24"/>
          <w:lang w:val="es-CO"/>
          <w:rPrChange w:id="2080"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081" w:author="MARTHA  CERVANTES DIAZ" w:date="2023-01-02T08:54:00Z">
            <w:rPr>
              <w:rFonts w:ascii="UHJQMA+A030-Reg"/>
              <w:color w:val="000000"/>
              <w:spacing w:val="-1"/>
              <w:sz w:val="24"/>
            </w:rPr>
          </w:rPrChange>
        </w:rPr>
        <w:t>siguiente</w:t>
      </w:r>
      <w:r w:rsidRPr="00BF4A75">
        <w:rPr>
          <w:rFonts w:ascii="Times New Roman"/>
          <w:color w:val="000000"/>
          <w:spacing w:val="7"/>
          <w:sz w:val="24"/>
          <w:lang w:val="es-CO"/>
          <w:rPrChange w:id="2082"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083" w:author="MARTHA  CERVANTES DIAZ" w:date="2023-01-02T08:54:00Z">
            <w:rPr>
              <w:rFonts w:ascii="UHJQMA+A030-Reg"/>
              <w:color w:val="000000"/>
              <w:sz w:val="24"/>
            </w:rPr>
          </w:rPrChange>
        </w:rPr>
        <w:t>paso</w:t>
      </w:r>
      <w:r w:rsidRPr="00BF4A75">
        <w:rPr>
          <w:rFonts w:ascii="Times New Roman"/>
          <w:color w:val="000000"/>
          <w:spacing w:val="6"/>
          <w:sz w:val="24"/>
          <w:lang w:val="es-CO"/>
          <w:rPrChange w:id="2084"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85" w:author="MARTHA  CERVANTES DIAZ" w:date="2023-01-02T08:54:00Z">
            <w:rPr>
              <w:rFonts w:ascii="UHJQMA+A030-Reg"/>
              <w:color w:val="000000"/>
              <w:sz w:val="24"/>
            </w:rPr>
          </w:rPrChange>
        </w:rPr>
        <w:t>a</w:t>
      </w:r>
      <w:r w:rsidRPr="00BF4A75">
        <w:rPr>
          <w:rFonts w:ascii="Times New Roman"/>
          <w:color w:val="000000"/>
          <w:spacing w:val="6"/>
          <w:sz w:val="24"/>
          <w:lang w:val="es-CO"/>
          <w:rPrChange w:id="2086"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87" w:author="MARTHA  CERVANTES DIAZ" w:date="2023-01-02T08:54:00Z">
            <w:rPr>
              <w:rFonts w:ascii="UHJQMA+A030-Reg"/>
              <w:color w:val="000000"/>
              <w:sz w:val="24"/>
            </w:rPr>
          </w:rPrChange>
        </w:rPr>
        <w:t>dar</w:t>
      </w:r>
      <w:r w:rsidRPr="00BF4A75">
        <w:rPr>
          <w:rFonts w:ascii="Times New Roman"/>
          <w:color w:val="000000"/>
          <w:spacing w:val="7"/>
          <w:sz w:val="24"/>
          <w:lang w:val="es-CO"/>
          <w:rPrChange w:id="2088"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2089" w:author="MARTHA  CERVANTES DIAZ" w:date="2023-01-02T08:54:00Z">
            <w:rPr>
              <w:rFonts w:ascii="UHJQMA+A030-Reg" w:hAnsi="UHJQMA+A030-Reg" w:cs="UHJQMA+A030-Reg"/>
              <w:color w:val="000000"/>
              <w:sz w:val="24"/>
            </w:rPr>
          </w:rPrChange>
        </w:rPr>
        <w:t>está</w:t>
      </w:r>
      <w:r w:rsidRPr="00BF4A75">
        <w:rPr>
          <w:rFonts w:ascii="Times New Roman"/>
          <w:color w:val="000000"/>
          <w:spacing w:val="6"/>
          <w:sz w:val="24"/>
          <w:lang w:val="es-CO"/>
          <w:rPrChange w:id="2090"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91" w:author="MARTHA  CERVANTES DIAZ" w:date="2023-01-02T08:54:00Z">
            <w:rPr>
              <w:rFonts w:ascii="UHJQMA+A030-Reg"/>
              <w:color w:val="000000"/>
              <w:sz w:val="24"/>
            </w:rPr>
          </w:rPrChange>
        </w:rPr>
        <w:t>en</w:t>
      </w:r>
      <w:r w:rsidRPr="00BF4A75">
        <w:rPr>
          <w:rFonts w:ascii="Times New Roman"/>
          <w:color w:val="000000"/>
          <w:spacing w:val="6"/>
          <w:sz w:val="24"/>
          <w:lang w:val="es-CO"/>
          <w:rPrChange w:id="2092"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093" w:author="MARTHA  CERVANTES DIAZ" w:date="2023-01-02T08:54:00Z">
            <w:rPr>
              <w:rFonts w:ascii="UHJQMA+A030-Reg"/>
              <w:color w:val="000000"/>
              <w:sz w:val="24"/>
            </w:rPr>
          </w:rPrChange>
        </w:rPr>
        <w:t>la</w:t>
      </w:r>
      <w:r w:rsidRPr="00BF4A75">
        <w:rPr>
          <w:rFonts w:ascii="Times New Roman"/>
          <w:color w:val="000000"/>
          <w:spacing w:val="6"/>
          <w:sz w:val="24"/>
          <w:lang w:val="es-CO"/>
          <w:rPrChange w:id="2094"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2095" w:author="MARTHA  CERVANTES DIAZ" w:date="2023-01-02T08:54:00Z">
            <w:rPr>
              <w:rFonts w:ascii="UHJQMA+A030-Reg" w:hAnsi="UHJQMA+A030-Reg" w:cs="UHJQMA+A030-Reg"/>
              <w:color w:val="000000"/>
              <w:sz w:val="24"/>
            </w:rPr>
          </w:rPrChange>
        </w:rPr>
        <w:t>implementación</w:t>
      </w:r>
    </w:p>
    <w:p w14:paraId="50D24293" w14:textId="77777777" w:rsidR="001D4206" w:rsidRPr="00BF4A75" w:rsidRDefault="00000000">
      <w:pPr>
        <w:framePr w:w="9599" w:wrap="auto" w:hAnchor="text" w:x="1440" w:y="1455"/>
        <w:widowControl w:val="0"/>
        <w:autoSpaceDE w:val="0"/>
        <w:autoSpaceDN w:val="0"/>
        <w:spacing w:before="13" w:after="0" w:line="275" w:lineRule="exact"/>
        <w:jc w:val="left"/>
        <w:rPr>
          <w:rFonts w:ascii="Times New Roman"/>
          <w:color w:val="000000"/>
          <w:sz w:val="24"/>
          <w:lang w:val="es-CO"/>
          <w:rPrChange w:id="2096" w:author="MARTHA  CERVANTES DIAZ" w:date="2023-01-02T08:54:00Z">
            <w:rPr>
              <w:rFonts w:ascii="Times New Roman"/>
              <w:color w:val="000000"/>
              <w:sz w:val="24"/>
            </w:rPr>
          </w:rPrChange>
        </w:rPr>
      </w:pPr>
      <w:r w:rsidRPr="00BF4A75">
        <w:rPr>
          <w:rFonts w:ascii="UHJQMA+A030-Reg"/>
          <w:color w:val="000000"/>
          <w:sz w:val="24"/>
          <w:lang w:val="es-CO"/>
          <w:rPrChange w:id="2097" w:author="MARTHA  CERVANTES DIAZ" w:date="2023-01-02T08:54:00Z">
            <w:rPr>
              <w:rFonts w:ascii="UHJQMA+A030-Reg"/>
              <w:color w:val="000000"/>
              <w:sz w:val="24"/>
            </w:rPr>
          </w:rPrChange>
        </w:rPr>
        <w:t>de</w:t>
      </w:r>
      <w:r w:rsidRPr="00BF4A75">
        <w:rPr>
          <w:rFonts w:ascii="Times New Roman"/>
          <w:color w:val="000000"/>
          <w:spacing w:val="6"/>
          <w:sz w:val="24"/>
          <w:lang w:val="es-CO"/>
          <w:rPrChange w:id="2098"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099" w:author="MARTHA  CERVANTES DIAZ" w:date="2023-01-02T08:54:00Z">
            <w:rPr>
              <w:rFonts w:ascii="UHJQMA+A030-Reg"/>
              <w:color w:val="000000"/>
              <w:spacing w:val="-1"/>
              <w:sz w:val="24"/>
            </w:rPr>
          </w:rPrChange>
        </w:rPr>
        <w:t>mecanismos</w:t>
      </w:r>
      <w:r w:rsidRPr="00BF4A75">
        <w:rPr>
          <w:rFonts w:ascii="Times New Roman"/>
          <w:color w:val="000000"/>
          <w:spacing w:val="7"/>
          <w:sz w:val="24"/>
          <w:lang w:val="es-CO"/>
          <w:rPrChange w:id="2100"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01" w:author="MARTHA  CERVANTES DIAZ" w:date="2023-01-02T08:54:00Z">
            <w:rPr>
              <w:rFonts w:ascii="UHJQMA+A030-Reg"/>
              <w:color w:val="000000"/>
              <w:sz w:val="24"/>
            </w:rPr>
          </w:rPrChange>
        </w:rPr>
        <w:t>de</w:t>
      </w:r>
      <w:r w:rsidRPr="00BF4A75">
        <w:rPr>
          <w:rFonts w:ascii="Times New Roman"/>
          <w:color w:val="000000"/>
          <w:spacing w:val="6"/>
          <w:sz w:val="24"/>
          <w:lang w:val="es-CO"/>
          <w:rPrChange w:id="2102"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103" w:author="MARTHA  CERVANTES DIAZ" w:date="2023-01-02T08:54:00Z">
            <w:rPr>
              <w:rFonts w:ascii="UHJQMA+A030-Reg" w:hAnsi="UHJQMA+A030-Reg" w:cs="UHJQMA+A030-Reg"/>
              <w:color w:val="000000"/>
              <w:spacing w:val="-1"/>
              <w:sz w:val="24"/>
            </w:rPr>
          </w:rPrChange>
        </w:rPr>
        <w:t>adaptación</w:t>
      </w:r>
      <w:r w:rsidRPr="00BF4A75">
        <w:rPr>
          <w:rFonts w:ascii="Times New Roman"/>
          <w:color w:val="000000"/>
          <w:spacing w:val="7"/>
          <w:sz w:val="24"/>
          <w:lang w:val="es-CO"/>
          <w:rPrChange w:id="2104"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05" w:author="MARTHA  CERVANTES DIAZ" w:date="2023-01-02T08:54:00Z">
            <w:rPr>
              <w:rFonts w:ascii="UHJQMA+A030-Reg"/>
              <w:color w:val="000000"/>
              <w:sz w:val="24"/>
            </w:rPr>
          </w:rPrChange>
        </w:rPr>
        <w:t>los</w:t>
      </w:r>
      <w:r w:rsidRPr="00BF4A75">
        <w:rPr>
          <w:rFonts w:ascii="Times New Roman"/>
          <w:color w:val="000000"/>
          <w:spacing w:val="6"/>
          <w:sz w:val="24"/>
          <w:lang w:val="es-CO"/>
          <w:rPrChange w:id="2106"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107" w:author="MARTHA  CERVANTES DIAZ" w:date="2023-01-02T08:54:00Z">
            <w:rPr>
              <w:rFonts w:ascii="UHJQMA+A030-Reg"/>
              <w:color w:val="000000"/>
              <w:sz w:val="24"/>
            </w:rPr>
          </w:rPrChange>
        </w:rPr>
        <w:t>cuales</w:t>
      </w:r>
      <w:r w:rsidRPr="00BF4A75">
        <w:rPr>
          <w:rFonts w:ascii="Times New Roman"/>
          <w:color w:val="000000"/>
          <w:spacing w:val="6"/>
          <w:sz w:val="24"/>
          <w:lang w:val="es-CO"/>
          <w:rPrChange w:id="2108"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109" w:author="MARTHA  CERVANTES DIAZ" w:date="2023-01-02T08:54:00Z">
            <w:rPr>
              <w:rFonts w:ascii="UHJQMA+A030-Reg"/>
              <w:color w:val="000000"/>
              <w:sz w:val="24"/>
            </w:rPr>
          </w:rPrChange>
        </w:rPr>
        <w:t>le</w:t>
      </w:r>
      <w:r w:rsidRPr="00BF4A75">
        <w:rPr>
          <w:rFonts w:ascii="Times New Roman"/>
          <w:color w:val="000000"/>
          <w:spacing w:val="6"/>
          <w:sz w:val="24"/>
          <w:lang w:val="es-CO"/>
          <w:rPrChange w:id="2110"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111" w:author="MARTHA  CERVANTES DIAZ" w:date="2023-01-02T08:54:00Z">
            <w:rPr>
              <w:rFonts w:ascii="UHJQMA+A030-Reg"/>
              <w:color w:val="000000"/>
              <w:sz w:val="24"/>
            </w:rPr>
          </w:rPrChange>
        </w:rPr>
        <w:t>concedan</w:t>
      </w:r>
      <w:r w:rsidRPr="00BF4A75">
        <w:rPr>
          <w:rFonts w:ascii="Times New Roman"/>
          <w:color w:val="000000"/>
          <w:spacing w:val="6"/>
          <w:sz w:val="24"/>
          <w:lang w:val="es-CO"/>
          <w:rPrChange w:id="2112"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113" w:author="MARTHA  CERVANTES DIAZ" w:date="2023-01-02T08:54:00Z">
            <w:rPr>
              <w:rFonts w:ascii="UHJQMA+A030-Reg"/>
              <w:color w:val="000000"/>
              <w:sz w:val="24"/>
            </w:rPr>
          </w:rPrChange>
        </w:rPr>
        <w:t>las</w:t>
      </w:r>
      <w:r w:rsidRPr="00BF4A75">
        <w:rPr>
          <w:rFonts w:ascii="Times New Roman"/>
          <w:color w:val="000000"/>
          <w:spacing w:val="6"/>
          <w:sz w:val="24"/>
          <w:lang w:val="es-CO"/>
          <w:rPrChange w:id="2114"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115" w:author="MARTHA  CERVANTES DIAZ" w:date="2023-01-02T08:54:00Z">
            <w:rPr>
              <w:rFonts w:ascii="UHJQMA+A030-Reg"/>
              <w:color w:val="000000"/>
              <w:spacing w:val="-1"/>
              <w:sz w:val="24"/>
            </w:rPr>
          </w:rPrChange>
        </w:rPr>
        <w:t>propiedades</w:t>
      </w:r>
      <w:r w:rsidRPr="00BF4A75">
        <w:rPr>
          <w:rFonts w:ascii="Times New Roman"/>
          <w:color w:val="000000"/>
          <w:spacing w:val="7"/>
          <w:sz w:val="24"/>
          <w:lang w:val="es-CO"/>
          <w:rPrChange w:id="2116"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17" w:author="MARTHA  CERVANTES DIAZ" w:date="2023-01-02T08:54:00Z">
            <w:rPr>
              <w:rFonts w:ascii="UHJQMA+A030-Reg"/>
              <w:color w:val="000000"/>
              <w:sz w:val="24"/>
            </w:rPr>
          </w:rPrChange>
        </w:rPr>
        <w:t>de</w:t>
      </w:r>
    </w:p>
    <w:p w14:paraId="2D50D865" w14:textId="77777777" w:rsidR="001D4206" w:rsidRPr="00BF4A75" w:rsidRDefault="00000000">
      <w:pPr>
        <w:framePr w:w="9599" w:wrap="auto" w:hAnchor="text" w:x="1440" w:y="1455"/>
        <w:widowControl w:val="0"/>
        <w:autoSpaceDE w:val="0"/>
        <w:autoSpaceDN w:val="0"/>
        <w:spacing w:before="13" w:after="0" w:line="275" w:lineRule="exact"/>
        <w:jc w:val="left"/>
        <w:rPr>
          <w:rFonts w:ascii="Times New Roman"/>
          <w:color w:val="000000"/>
          <w:sz w:val="24"/>
          <w:lang w:val="es-CO"/>
          <w:rPrChange w:id="2118" w:author="MARTHA  CERVANTES DIAZ" w:date="2023-01-02T08:54:00Z">
            <w:rPr>
              <w:rFonts w:ascii="Times New Roman"/>
              <w:color w:val="000000"/>
              <w:sz w:val="24"/>
            </w:rPr>
          </w:rPrChange>
        </w:rPr>
      </w:pPr>
      <w:r w:rsidRPr="00BF4A75">
        <w:rPr>
          <w:rFonts w:ascii="UHJQMA+A030-Reg" w:hAnsi="UHJQMA+A030-Reg" w:cs="UHJQMA+A030-Reg"/>
          <w:color w:val="000000"/>
          <w:spacing w:val="-1"/>
          <w:sz w:val="24"/>
          <w:lang w:val="es-CO"/>
          <w:rPrChange w:id="2119" w:author="MARTHA  CERVANTES DIAZ" w:date="2023-01-02T08:54:00Z">
            <w:rPr>
              <w:rFonts w:ascii="UHJQMA+A030-Reg" w:hAnsi="UHJQMA+A030-Reg" w:cs="UHJQMA+A030-Reg"/>
              <w:color w:val="000000"/>
              <w:spacing w:val="-1"/>
              <w:sz w:val="24"/>
            </w:rPr>
          </w:rPrChange>
        </w:rPr>
        <w:t>auto-con</w:t>
      </w:r>
      <w:r>
        <w:rPr>
          <w:rFonts w:ascii="UHJQMA+A030-Reg" w:hAnsi="UHJQMA+A030-Reg" w:cs="UHJQMA+A030-Reg"/>
          <w:color w:val="000000"/>
          <w:spacing w:val="-1"/>
          <w:sz w:val="24"/>
        </w:rPr>
        <w:t>ﬁ</w:t>
      </w:r>
      <w:r w:rsidRPr="00BF4A75">
        <w:rPr>
          <w:rFonts w:ascii="UHJQMA+A030-Reg" w:hAnsi="UHJQMA+A030-Reg" w:cs="UHJQMA+A030-Reg"/>
          <w:color w:val="000000"/>
          <w:spacing w:val="-1"/>
          <w:sz w:val="24"/>
          <w:lang w:val="es-CO"/>
          <w:rPrChange w:id="2120" w:author="MARTHA  CERVANTES DIAZ" w:date="2023-01-02T08:54:00Z">
            <w:rPr>
              <w:rFonts w:ascii="UHJQMA+A030-Reg" w:hAnsi="UHJQMA+A030-Reg" w:cs="UHJQMA+A030-Reg"/>
              <w:color w:val="000000"/>
              <w:spacing w:val="-1"/>
              <w:sz w:val="24"/>
            </w:rPr>
          </w:rPrChange>
        </w:rPr>
        <w:t>guración</w:t>
      </w:r>
      <w:r w:rsidRPr="00BF4A75">
        <w:rPr>
          <w:rFonts w:ascii="Times New Roman"/>
          <w:color w:val="000000"/>
          <w:spacing w:val="7"/>
          <w:sz w:val="24"/>
          <w:lang w:val="es-CO"/>
          <w:rPrChange w:id="212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22" w:author="MARTHA  CERVANTES DIAZ" w:date="2023-01-02T08:54:00Z">
            <w:rPr>
              <w:rFonts w:ascii="UHJQMA+A030-Reg"/>
              <w:color w:val="000000"/>
              <w:sz w:val="24"/>
            </w:rPr>
          </w:rPrChange>
        </w:rPr>
        <w:t>y</w:t>
      </w:r>
      <w:r w:rsidRPr="00BF4A75">
        <w:rPr>
          <w:rFonts w:ascii="Times New Roman"/>
          <w:color w:val="000000"/>
          <w:spacing w:val="6"/>
          <w:sz w:val="24"/>
          <w:lang w:val="es-CO"/>
          <w:rPrChange w:id="2123"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124" w:author="MARTHA  CERVANTES DIAZ" w:date="2023-01-02T08:54:00Z">
            <w:rPr>
              <w:rFonts w:ascii="UHJQMA+A030-Reg" w:hAnsi="UHJQMA+A030-Reg" w:cs="UHJQMA+A030-Reg"/>
              <w:color w:val="000000"/>
              <w:spacing w:val="-1"/>
              <w:sz w:val="24"/>
            </w:rPr>
          </w:rPrChange>
        </w:rPr>
        <w:t>auto-sanación.</w:t>
      </w:r>
    </w:p>
    <w:p w14:paraId="118A701D" w14:textId="77777777" w:rsidR="001D4206" w:rsidRPr="00BF4A75" w:rsidRDefault="00000000">
      <w:pPr>
        <w:framePr w:w="373" w:wrap="auto" w:hAnchor="text" w:x="1440" w:y="2922"/>
        <w:widowControl w:val="0"/>
        <w:autoSpaceDE w:val="0"/>
        <w:autoSpaceDN w:val="0"/>
        <w:spacing w:before="0" w:after="0" w:line="278" w:lineRule="exact"/>
        <w:jc w:val="left"/>
        <w:rPr>
          <w:rFonts w:ascii="Times New Roman"/>
          <w:color w:val="000000"/>
          <w:sz w:val="24"/>
          <w:lang w:val="es-CO"/>
          <w:rPrChange w:id="2125" w:author="MARTHA  CERVANTES DIAZ" w:date="2023-01-02T08:54:00Z">
            <w:rPr>
              <w:rFonts w:ascii="Times New Roman"/>
              <w:color w:val="000000"/>
              <w:sz w:val="24"/>
            </w:rPr>
          </w:rPrChange>
        </w:rPr>
      </w:pPr>
      <w:r w:rsidRPr="00BF4A75">
        <w:rPr>
          <w:rFonts w:ascii="JKVKLP+A030-Bol"/>
          <w:color w:val="000000"/>
          <w:sz w:val="24"/>
          <w:lang w:val="es-CO"/>
          <w:rPrChange w:id="2126" w:author="MARTHA  CERVANTES DIAZ" w:date="2023-01-02T08:54:00Z">
            <w:rPr>
              <w:rFonts w:ascii="JKVKLP+A030-Bol"/>
              <w:color w:val="000000"/>
              <w:sz w:val="24"/>
            </w:rPr>
          </w:rPrChange>
        </w:rPr>
        <w:t>3</w:t>
      </w:r>
    </w:p>
    <w:p w14:paraId="06FBBEB6" w14:textId="77777777" w:rsidR="001D4206" w:rsidRPr="00BF4A75" w:rsidRDefault="00000000">
      <w:pPr>
        <w:framePr w:w="373" w:wrap="auto" w:hAnchor="text" w:x="1440" w:y="2922"/>
        <w:widowControl w:val="0"/>
        <w:autoSpaceDE w:val="0"/>
        <w:autoSpaceDN w:val="0"/>
        <w:spacing w:before="487" w:after="0" w:line="278" w:lineRule="exact"/>
        <w:jc w:val="left"/>
        <w:rPr>
          <w:rFonts w:ascii="Times New Roman"/>
          <w:color w:val="000000"/>
          <w:sz w:val="24"/>
          <w:lang w:val="es-CO"/>
          <w:rPrChange w:id="2127" w:author="MARTHA  CERVANTES DIAZ" w:date="2023-01-02T08:54:00Z">
            <w:rPr>
              <w:rFonts w:ascii="Times New Roman"/>
              <w:color w:val="000000"/>
              <w:sz w:val="24"/>
            </w:rPr>
          </w:rPrChange>
        </w:rPr>
      </w:pPr>
      <w:r w:rsidRPr="00BF4A75">
        <w:rPr>
          <w:rFonts w:ascii="JKVKLP+A030-Bol"/>
          <w:color w:val="000000"/>
          <w:sz w:val="24"/>
          <w:lang w:val="es-CO"/>
          <w:rPrChange w:id="2128" w:author="MARTHA  CERVANTES DIAZ" w:date="2023-01-02T08:54:00Z">
            <w:rPr>
              <w:rFonts w:ascii="JKVKLP+A030-Bol"/>
              <w:color w:val="000000"/>
              <w:sz w:val="24"/>
            </w:rPr>
          </w:rPrChange>
        </w:rPr>
        <w:t>3</w:t>
      </w:r>
    </w:p>
    <w:p w14:paraId="02D00C1C" w14:textId="77777777" w:rsidR="001D4206" w:rsidRPr="00BF4A75" w:rsidRDefault="00000000">
      <w:pPr>
        <w:framePr w:w="1609" w:wrap="auto" w:hAnchor="text" w:x="1812" w:y="2922"/>
        <w:widowControl w:val="0"/>
        <w:autoSpaceDE w:val="0"/>
        <w:autoSpaceDN w:val="0"/>
        <w:spacing w:before="0" w:after="0" w:line="278" w:lineRule="exact"/>
        <w:jc w:val="left"/>
        <w:rPr>
          <w:rFonts w:ascii="Times New Roman"/>
          <w:color w:val="000000"/>
          <w:sz w:val="24"/>
          <w:lang w:val="es-CO"/>
          <w:rPrChange w:id="2129" w:author="MARTHA  CERVANTES DIAZ" w:date="2023-01-02T08:54:00Z">
            <w:rPr>
              <w:rFonts w:ascii="Times New Roman"/>
              <w:color w:val="000000"/>
              <w:sz w:val="24"/>
            </w:rPr>
          </w:rPrChange>
        </w:rPr>
      </w:pPr>
      <w:r w:rsidRPr="00BF4A75">
        <w:rPr>
          <w:rFonts w:ascii="JKVKLP+A030-Bol"/>
          <w:color w:val="000000"/>
          <w:spacing w:val="-2"/>
          <w:sz w:val="24"/>
          <w:lang w:val="es-CO"/>
          <w:rPrChange w:id="2130" w:author="MARTHA  CERVANTES DIAZ" w:date="2023-01-02T08:54:00Z">
            <w:rPr>
              <w:rFonts w:ascii="JKVKLP+A030-Bol"/>
              <w:color w:val="000000"/>
              <w:spacing w:val="-2"/>
              <w:sz w:val="24"/>
            </w:rPr>
          </w:rPrChange>
        </w:rPr>
        <w:t>OBJETIVOS</w:t>
      </w:r>
    </w:p>
    <w:p w14:paraId="026D464C" w14:textId="77777777" w:rsidR="001D4206" w:rsidRPr="00BF4A75" w:rsidRDefault="00000000">
      <w:pPr>
        <w:framePr w:w="3115" w:wrap="auto" w:hAnchor="text" w:x="1573" w:y="3687"/>
        <w:widowControl w:val="0"/>
        <w:autoSpaceDE w:val="0"/>
        <w:autoSpaceDN w:val="0"/>
        <w:spacing w:before="0" w:after="0" w:line="278" w:lineRule="exact"/>
        <w:jc w:val="left"/>
        <w:rPr>
          <w:rFonts w:ascii="Times New Roman"/>
          <w:color w:val="000000"/>
          <w:sz w:val="24"/>
          <w:lang w:val="es-CO"/>
          <w:rPrChange w:id="2131" w:author="MARTHA  CERVANTES DIAZ" w:date="2023-01-02T08:54:00Z">
            <w:rPr>
              <w:rFonts w:ascii="Times New Roman"/>
              <w:color w:val="000000"/>
              <w:sz w:val="24"/>
            </w:rPr>
          </w:rPrChange>
        </w:rPr>
      </w:pPr>
      <w:r w:rsidRPr="00BF4A75">
        <w:rPr>
          <w:rFonts w:ascii="JKVKLP+A030-Bol"/>
          <w:color w:val="000000"/>
          <w:sz w:val="24"/>
          <w:lang w:val="es-CO"/>
          <w:rPrChange w:id="2132" w:author="MARTHA  CERVANTES DIAZ" w:date="2023-01-02T08:54:00Z">
            <w:rPr>
              <w:rFonts w:ascii="JKVKLP+A030-Bol"/>
              <w:color w:val="000000"/>
              <w:sz w:val="24"/>
            </w:rPr>
          </w:rPrChange>
        </w:rPr>
        <w:t>.1</w:t>
      </w:r>
      <w:r w:rsidRPr="00BF4A75">
        <w:rPr>
          <w:rFonts w:ascii="Times New Roman"/>
          <w:color w:val="000000"/>
          <w:spacing w:val="179"/>
          <w:sz w:val="24"/>
          <w:lang w:val="es-CO"/>
          <w:rPrChange w:id="2133" w:author="MARTHA  CERVANTES DIAZ" w:date="2023-01-02T08:54:00Z">
            <w:rPr>
              <w:rFonts w:ascii="Times New Roman"/>
              <w:color w:val="000000"/>
              <w:spacing w:val="179"/>
              <w:sz w:val="24"/>
            </w:rPr>
          </w:rPrChange>
        </w:rPr>
        <w:t xml:space="preserve"> </w:t>
      </w:r>
      <w:r w:rsidRPr="00BF4A75">
        <w:rPr>
          <w:rFonts w:ascii="JKVKLP+A030-Bol"/>
          <w:color w:val="000000"/>
          <w:spacing w:val="-2"/>
          <w:sz w:val="24"/>
          <w:lang w:val="es-CO"/>
          <w:rPrChange w:id="2134" w:author="MARTHA  CERVANTES DIAZ" w:date="2023-01-02T08:54:00Z">
            <w:rPr>
              <w:rFonts w:ascii="JKVKLP+A030-Bol"/>
              <w:color w:val="000000"/>
              <w:spacing w:val="-2"/>
              <w:sz w:val="24"/>
            </w:rPr>
          </w:rPrChange>
        </w:rPr>
        <w:t>OBJETIVO</w:t>
      </w:r>
      <w:r w:rsidRPr="00BF4A75">
        <w:rPr>
          <w:rFonts w:ascii="Times New Roman"/>
          <w:color w:val="000000"/>
          <w:spacing w:val="8"/>
          <w:sz w:val="24"/>
          <w:lang w:val="es-CO"/>
          <w:rPrChange w:id="2135" w:author="MARTHA  CERVANTES DIAZ" w:date="2023-01-02T08:54:00Z">
            <w:rPr>
              <w:rFonts w:ascii="Times New Roman"/>
              <w:color w:val="000000"/>
              <w:spacing w:val="8"/>
              <w:sz w:val="24"/>
            </w:rPr>
          </w:rPrChange>
        </w:rPr>
        <w:t xml:space="preserve"> </w:t>
      </w:r>
      <w:r w:rsidRPr="00BF4A75">
        <w:rPr>
          <w:rFonts w:ascii="JKVKLP+A030-Bol"/>
          <w:color w:val="000000"/>
          <w:spacing w:val="-1"/>
          <w:sz w:val="24"/>
          <w:lang w:val="es-CO"/>
          <w:rPrChange w:id="2136" w:author="MARTHA  CERVANTES DIAZ" w:date="2023-01-02T08:54:00Z">
            <w:rPr>
              <w:rFonts w:ascii="JKVKLP+A030-Bol"/>
              <w:color w:val="000000"/>
              <w:spacing w:val="-1"/>
              <w:sz w:val="24"/>
            </w:rPr>
          </w:rPrChange>
        </w:rPr>
        <w:t>GENERAL</w:t>
      </w:r>
    </w:p>
    <w:p w14:paraId="352E86F6" w14:textId="77777777" w:rsidR="001D4206" w:rsidRPr="00BF4A75" w:rsidRDefault="00000000">
      <w:pPr>
        <w:framePr w:w="8924" w:wrap="auto" w:hAnchor="text" w:x="2025" w:y="4369"/>
        <w:widowControl w:val="0"/>
        <w:autoSpaceDE w:val="0"/>
        <w:autoSpaceDN w:val="0"/>
        <w:spacing w:before="0" w:after="0" w:line="275" w:lineRule="exact"/>
        <w:jc w:val="left"/>
        <w:rPr>
          <w:rFonts w:ascii="Times New Roman"/>
          <w:color w:val="000000"/>
          <w:sz w:val="24"/>
          <w:lang w:val="es-CO"/>
          <w:rPrChange w:id="2137" w:author="MARTHA  CERVANTES DIAZ" w:date="2023-01-02T08:54:00Z">
            <w:rPr>
              <w:rFonts w:ascii="Times New Roman"/>
              <w:color w:val="000000"/>
              <w:sz w:val="24"/>
            </w:rPr>
          </w:rPrChange>
        </w:rPr>
      </w:pPr>
      <w:r w:rsidRPr="00BF4A75">
        <w:rPr>
          <w:rFonts w:ascii="UHJQMA+A030-Reg"/>
          <w:color w:val="000000"/>
          <w:sz w:val="24"/>
          <w:lang w:val="es-CO"/>
          <w:rPrChange w:id="2138" w:author="MARTHA  CERVANTES DIAZ" w:date="2023-01-02T08:54:00Z">
            <w:rPr>
              <w:rFonts w:ascii="UHJQMA+A030-Reg"/>
              <w:color w:val="000000"/>
              <w:sz w:val="24"/>
            </w:rPr>
          </w:rPrChange>
        </w:rPr>
        <w:t>Implementar</w:t>
      </w:r>
      <w:r w:rsidRPr="00BF4A75">
        <w:rPr>
          <w:rFonts w:ascii="Times New Roman"/>
          <w:color w:val="000000"/>
          <w:spacing w:val="7"/>
          <w:sz w:val="24"/>
          <w:lang w:val="es-CO"/>
          <w:rPrChange w:id="213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40" w:author="MARTHA  CERVANTES DIAZ" w:date="2023-01-02T08:54:00Z">
            <w:rPr>
              <w:rFonts w:ascii="UHJQMA+A030-Reg"/>
              <w:color w:val="000000"/>
              <w:sz w:val="24"/>
            </w:rPr>
          </w:rPrChange>
        </w:rPr>
        <w:t>un</w:t>
      </w:r>
      <w:r w:rsidRPr="00BF4A75">
        <w:rPr>
          <w:rFonts w:ascii="Times New Roman"/>
          <w:color w:val="000000"/>
          <w:spacing w:val="6"/>
          <w:sz w:val="24"/>
          <w:lang w:val="es-CO"/>
          <w:rPrChange w:id="214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142" w:author="MARTHA  CERVANTES DIAZ" w:date="2023-01-02T08:54:00Z">
            <w:rPr>
              <w:rFonts w:ascii="UHJQMA+A030-Reg"/>
              <w:color w:val="000000"/>
              <w:spacing w:val="-1"/>
              <w:sz w:val="24"/>
            </w:rPr>
          </w:rPrChange>
        </w:rPr>
        <w:t>conjunto</w:t>
      </w:r>
      <w:r w:rsidRPr="00BF4A75">
        <w:rPr>
          <w:rFonts w:ascii="Times New Roman"/>
          <w:color w:val="000000"/>
          <w:spacing w:val="7"/>
          <w:sz w:val="24"/>
          <w:lang w:val="es-CO"/>
          <w:rPrChange w:id="214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44" w:author="MARTHA  CERVANTES DIAZ" w:date="2023-01-02T08:54:00Z">
            <w:rPr>
              <w:rFonts w:ascii="UHJQMA+A030-Reg"/>
              <w:color w:val="000000"/>
              <w:sz w:val="24"/>
            </w:rPr>
          </w:rPrChange>
        </w:rPr>
        <w:t>de</w:t>
      </w:r>
      <w:r w:rsidRPr="00BF4A75">
        <w:rPr>
          <w:rFonts w:ascii="Times New Roman"/>
          <w:color w:val="000000"/>
          <w:spacing w:val="6"/>
          <w:sz w:val="24"/>
          <w:lang w:val="es-CO"/>
          <w:rPrChange w:id="214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146" w:author="MARTHA  CERVANTES DIAZ" w:date="2023-01-02T08:54:00Z">
            <w:rPr>
              <w:rFonts w:ascii="UHJQMA+A030-Reg"/>
              <w:color w:val="000000"/>
              <w:spacing w:val="-1"/>
              <w:sz w:val="24"/>
            </w:rPr>
          </w:rPrChange>
        </w:rPr>
        <w:t>mecanismos</w:t>
      </w:r>
      <w:r w:rsidRPr="00BF4A75">
        <w:rPr>
          <w:rFonts w:ascii="Times New Roman"/>
          <w:color w:val="000000"/>
          <w:spacing w:val="7"/>
          <w:sz w:val="24"/>
          <w:lang w:val="es-CO"/>
          <w:rPrChange w:id="2147"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2148" w:author="MARTHA  CERVANTES DIAZ" w:date="2023-01-02T08:54:00Z">
            <w:rPr>
              <w:rFonts w:ascii="UHJQMA+A030-Reg" w:hAnsi="UHJQMA+A030-Reg" w:cs="UHJQMA+A030-Reg"/>
              <w:color w:val="000000"/>
              <w:spacing w:val="-1"/>
              <w:sz w:val="24"/>
            </w:rPr>
          </w:rPrChange>
        </w:rPr>
        <w:t>autonómicos</w:t>
      </w:r>
      <w:r w:rsidRPr="00BF4A75">
        <w:rPr>
          <w:rFonts w:ascii="Times New Roman"/>
          <w:color w:val="000000"/>
          <w:spacing w:val="7"/>
          <w:sz w:val="24"/>
          <w:lang w:val="es-CO"/>
          <w:rPrChange w:id="214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150" w:author="MARTHA  CERVANTES DIAZ" w:date="2023-01-02T08:54:00Z">
            <w:rPr>
              <w:rFonts w:ascii="UHJQMA+A030-Reg"/>
              <w:color w:val="000000"/>
              <w:spacing w:val="-1"/>
              <w:sz w:val="24"/>
            </w:rPr>
          </w:rPrChange>
        </w:rPr>
        <w:t>para</w:t>
      </w:r>
      <w:r w:rsidRPr="00BF4A75">
        <w:rPr>
          <w:rFonts w:ascii="Times New Roman"/>
          <w:color w:val="000000"/>
          <w:spacing w:val="7"/>
          <w:sz w:val="24"/>
          <w:lang w:val="es-CO"/>
          <w:rPrChange w:id="215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52" w:author="MARTHA  CERVANTES DIAZ" w:date="2023-01-02T08:54:00Z">
            <w:rPr>
              <w:rFonts w:ascii="UHJQMA+A030-Reg"/>
              <w:color w:val="000000"/>
              <w:sz w:val="24"/>
            </w:rPr>
          </w:rPrChange>
        </w:rPr>
        <w:t>permitir</w:t>
      </w:r>
      <w:r w:rsidRPr="00BF4A75">
        <w:rPr>
          <w:rFonts w:ascii="Times New Roman"/>
          <w:color w:val="000000"/>
          <w:spacing w:val="7"/>
          <w:sz w:val="24"/>
          <w:lang w:val="es-CO"/>
          <w:rPrChange w:id="215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54" w:author="MARTHA  CERVANTES DIAZ" w:date="2023-01-02T08:54:00Z">
            <w:rPr>
              <w:rFonts w:ascii="UHJQMA+A030-Reg"/>
              <w:color w:val="000000"/>
              <w:sz w:val="24"/>
            </w:rPr>
          </w:rPrChange>
        </w:rPr>
        <w:t>la</w:t>
      </w:r>
      <w:r w:rsidRPr="00BF4A75">
        <w:rPr>
          <w:rFonts w:ascii="Times New Roman"/>
          <w:color w:val="000000"/>
          <w:spacing w:val="6"/>
          <w:sz w:val="24"/>
          <w:lang w:val="es-CO"/>
          <w:rPrChange w:id="2155"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156" w:author="MARTHA  CERVANTES DIAZ" w:date="2023-01-02T08:54:00Z">
            <w:rPr>
              <w:rFonts w:ascii="UHJQMA+A030-Reg" w:hAnsi="UHJQMA+A030-Reg" w:cs="UHJQMA+A030-Reg"/>
              <w:color w:val="000000"/>
              <w:spacing w:val="-1"/>
              <w:sz w:val="24"/>
            </w:rPr>
          </w:rPrChange>
        </w:rPr>
        <w:t>adaptación</w:t>
      </w:r>
    </w:p>
    <w:p w14:paraId="54FC626E" w14:textId="77777777" w:rsidR="001D4206" w:rsidRPr="00BF4A75" w:rsidRDefault="00000000">
      <w:pPr>
        <w:framePr w:w="8924" w:wrap="auto" w:hAnchor="text" w:x="2025" w:y="4369"/>
        <w:widowControl w:val="0"/>
        <w:autoSpaceDE w:val="0"/>
        <w:autoSpaceDN w:val="0"/>
        <w:spacing w:before="13" w:after="0" w:line="275" w:lineRule="exact"/>
        <w:jc w:val="left"/>
        <w:rPr>
          <w:rFonts w:ascii="Times New Roman"/>
          <w:color w:val="000000"/>
          <w:sz w:val="24"/>
          <w:lang w:val="es-CO"/>
          <w:rPrChange w:id="2157" w:author="MARTHA  CERVANTES DIAZ" w:date="2023-01-02T08:54:00Z">
            <w:rPr>
              <w:rFonts w:ascii="Times New Roman"/>
              <w:color w:val="000000"/>
              <w:sz w:val="24"/>
            </w:rPr>
          </w:rPrChange>
        </w:rPr>
      </w:pPr>
      <w:r w:rsidRPr="00BF4A75">
        <w:rPr>
          <w:rFonts w:ascii="UHJQMA+A030-Reg"/>
          <w:color w:val="000000"/>
          <w:sz w:val="24"/>
          <w:lang w:val="es-CO"/>
          <w:rPrChange w:id="2158" w:author="MARTHA  CERVANTES DIAZ" w:date="2023-01-02T08:54:00Z">
            <w:rPr>
              <w:rFonts w:ascii="UHJQMA+A030-Reg"/>
              <w:color w:val="000000"/>
              <w:sz w:val="24"/>
            </w:rPr>
          </w:rPrChange>
        </w:rPr>
        <w:t>de</w:t>
      </w:r>
      <w:r w:rsidRPr="00BF4A75">
        <w:rPr>
          <w:rFonts w:ascii="Times New Roman"/>
          <w:color w:val="000000"/>
          <w:spacing w:val="6"/>
          <w:sz w:val="24"/>
          <w:lang w:val="es-CO"/>
          <w:rPrChange w:id="215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160" w:author="MARTHA  CERVANTES DIAZ" w:date="2023-01-02T08:54:00Z">
            <w:rPr>
              <w:rFonts w:ascii="UHJQMA+A030-Reg"/>
              <w:color w:val="000000"/>
              <w:sz w:val="24"/>
            </w:rPr>
          </w:rPrChange>
        </w:rPr>
        <w:t>la</w:t>
      </w:r>
      <w:r w:rsidRPr="00BF4A75">
        <w:rPr>
          <w:rFonts w:ascii="Times New Roman"/>
          <w:color w:val="000000"/>
          <w:spacing w:val="6"/>
          <w:sz w:val="24"/>
          <w:lang w:val="es-CO"/>
          <w:rPrChange w:id="216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162" w:author="MARTHA  CERVANTES DIAZ" w:date="2023-01-02T08:54:00Z">
            <w:rPr>
              <w:rFonts w:ascii="UHJQMA+A030-Reg"/>
              <w:color w:val="000000"/>
              <w:spacing w:val="-1"/>
              <w:sz w:val="24"/>
            </w:rPr>
          </w:rPrChange>
        </w:rPr>
        <w:t>Arquitectura</w:t>
      </w:r>
      <w:r w:rsidRPr="00BF4A75">
        <w:rPr>
          <w:rFonts w:ascii="Times New Roman"/>
          <w:color w:val="000000"/>
          <w:spacing w:val="7"/>
          <w:sz w:val="24"/>
          <w:lang w:val="es-CO"/>
          <w:rPrChange w:id="216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64" w:author="MARTHA  CERVANTES DIAZ" w:date="2023-01-02T08:54:00Z">
            <w:rPr>
              <w:rFonts w:ascii="UHJQMA+A030-Reg"/>
              <w:color w:val="000000"/>
              <w:sz w:val="24"/>
            </w:rPr>
          </w:rPrChange>
        </w:rPr>
        <w:t>Software</w:t>
      </w:r>
      <w:r w:rsidRPr="00BF4A75">
        <w:rPr>
          <w:rFonts w:ascii="Times New Roman"/>
          <w:color w:val="000000"/>
          <w:spacing w:val="6"/>
          <w:sz w:val="24"/>
          <w:lang w:val="es-CO"/>
          <w:rPrChange w:id="2165" w:author="MARTHA  CERVANTES DIAZ" w:date="2023-01-02T08:54:00Z">
            <w:rPr>
              <w:rFonts w:ascii="Times New Roman"/>
              <w:color w:val="000000"/>
              <w:spacing w:val="6"/>
              <w:sz w:val="24"/>
            </w:rPr>
          </w:rPrChange>
        </w:rPr>
        <w:t xml:space="preserve"> </w:t>
      </w:r>
      <w:r w:rsidRPr="00BF4A75">
        <w:rPr>
          <w:rFonts w:ascii="UHJQMA+A030-Reg"/>
          <w:color w:val="000000"/>
          <w:spacing w:val="-8"/>
          <w:sz w:val="24"/>
          <w:lang w:val="es-CO"/>
          <w:rPrChange w:id="2166" w:author="MARTHA  CERVANTES DIAZ" w:date="2023-01-02T08:54:00Z">
            <w:rPr>
              <w:rFonts w:ascii="UHJQMA+A030-Reg"/>
              <w:color w:val="000000"/>
              <w:spacing w:val="-8"/>
              <w:sz w:val="24"/>
            </w:rPr>
          </w:rPrChange>
        </w:rPr>
        <w:t>IoT</w:t>
      </w:r>
      <w:r w:rsidRPr="00BF4A75">
        <w:rPr>
          <w:rFonts w:ascii="Times New Roman"/>
          <w:color w:val="000000"/>
          <w:spacing w:val="14"/>
          <w:sz w:val="24"/>
          <w:lang w:val="es-CO"/>
          <w:rPrChange w:id="2167" w:author="MARTHA  CERVANTES DIAZ" w:date="2023-01-02T08:54:00Z">
            <w:rPr>
              <w:rFonts w:ascii="Times New Roman"/>
              <w:color w:val="000000"/>
              <w:spacing w:val="14"/>
              <w:sz w:val="24"/>
            </w:rPr>
          </w:rPrChange>
        </w:rPr>
        <w:t xml:space="preserve"> </w:t>
      </w:r>
      <w:r w:rsidRPr="00BF4A75">
        <w:rPr>
          <w:rFonts w:ascii="UHJQMA+A030-Reg"/>
          <w:color w:val="000000"/>
          <w:spacing w:val="-1"/>
          <w:sz w:val="24"/>
          <w:lang w:val="es-CO"/>
          <w:rPrChange w:id="2168" w:author="MARTHA  CERVANTES DIAZ" w:date="2023-01-02T08:54:00Z">
            <w:rPr>
              <w:rFonts w:ascii="UHJQMA+A030-Reg"/>
              <w:color w:val="000000"/>
              <w:spacing w:val="-1"/>
              <w:sz w:val="24"/>
            </w:rPr>
          </w:rPrChange>
        </w:rPr>
        <w:t>respecto</w:t>
      </w:r>
      <w:r w:rsidRPr="00BF4A75">
        <w:rPr>
          <w:rFonts w:ascii="Times New Roman"/>
          <w:color w:val="000000"/>
          <w:spacing w:val="7"/>
          <w:sz w:val="24"/>
          <w:lang w:val="es-CO"/>
          <w:rPrChange w:id="216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70" w:author="MARTHA  CERVANTES DIAZ" w:date="2023-01-02T08:54:00Z">
            <w:rPr>
              <w:rFonts w:ascii="UHJQMA+A030-Reg"/>
              <w:color w:val="000000"/>
              <w:sz w:val="24"/>
            </w:rPr>
          </w:rPrChange>
        </w:rPr>
        <w:t>a</w:t>
      </w:r>
      <w:r w:rsidRPr="00BF4A75">
        <w:rPr>
          <w:rFonts w:ascii="Times New Roman"/>
          <w:color w:val="000000"/>
          <w:spacing w:val="6"/>
          <w:sz w:val="24"/>
          <w:lang w:val="es-CO"/>
          <w:rPrChange w:id="217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172" w:author="MARTHA  CERVANTES DIAZ" w:date="2023-01-02T08:54:00Z">
            <w:rPr>
              <w:rFonts w:ascii="UHJQMA+A030-Reg"/>
              <w:color w:val="000000"/>
              <w:sz w:val="24"/>
            </w:rPr>
          </w:rPrChange>
        </w:rPr>
        <w:t>un</w:t>
      </w:r>
      <w:r w:rsidRPr="00BF4A75">
        <w:rPr>
          <w:rFonts w:ascii="Times New Roman"/>
          <w:color w:val="000000"/>
          <w:spacing w:val="6"/>
          <w:sz w:val="24"/>
          <w:lang w:val="es-CO"/>
          <w:rPrChange w:id="217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174" w:author="MARTHA  CERVANTES DIAZ" w:date="2023-01-02T08:54:00Z">
            <w:rPr>
              <w:rFonts w:ascii="UHJQMA+A030-Reg"/>
              <w:color w:val="000000"/>
              <w:sz w:val="24"/>
            </w:rPr>
          </w:rPrChange>
        </w:rPr>
        <w:t>modelo</w:t>
      </w:r>
      <w:r w:rsidRPr="00BF4A75">
        <w:rPr>
          <w:rFonts w:ascii="Times New Roman"/>
          <w:color w:val="000000"/>
          <w:spacing w:val="6"/>
          <w:sz w:val="24"/>
          <w:lang w:val="es-CO"/>
          <w:rPrChange w:id="217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176" w:author="MARTHA  CERVANTES DIAZ" w:date="2023-01-02T08:54:00Z">
            <w:rPr>
              <w:rFonts w:ascii="UHJQMA+A030-Reg"/>
              <w:color w:val="000000"/>
              <w:spacing w:val="-1"/>
              <w:sz w:val="24"/>
            </w:rPr>
          </w:rPrChange>
        </w:rPr>
        <w:t>objetivo</w:t>
      </w:r>
      <w:r w:rsidRPr="00BF4A75">
        <w:rPr>
          <w:rFonts w:ascii="Times New Roman"/>
          <w:color w:val="000000"/>
          <w:spacing w:val="7"/>
          <w:sz w:val="24"/>
          <w:lang w:val="es-CO"/>
          <w:rPrChange w:id="217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78" w:author="MARTHA  CERVANTES DIAZ" w:date="2023-01-02T08:54:00Z">
            <w:rPr>
              <w:rFonts w:ascii="UHJQMA+A030-Reg"/>
              <w:color w:val="000000"/>
              <w:sz w:val="24"/>
            </w:rPr>
          </w:rPrChange>
        </w:rPr>
        <w:t>en</w:t>
      </w:r>
      <w:r w:rsidRPr="00BF4A75">
        <w:rPr>
          <w:rFonts w:ascii="Times New Roman"/>
          <w:color w:val="000000"/>
          <w:spacing w:val="6"/>
          <w:sz w:val="24"/>
          <w:lang w:val="es-CO"/>
          <w:rPrChange w:id="217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180" w:author="MARTHA  CERVANTES DIAZ" w:date="2023-01-02T08:54:00Z">
            <w:rPr>
              <w:rFonts w:ascii="UHJQMA+A030-Reg"/>
              <w:color w:val="000000"/>
              <w:sz w:val="24"/>
            </w:rPr>
          </w:rPrChange>
        </w:rPr>
        <w:t>la</w:t>
      </w:r>
      <w:r w:rsidRPr="00BF4A75">
        <w:rPr>
          <w:rFonts w:ascii="Times New Roman"/>
          <w:color w:val="000000"/>
          <w:spacing w:val="6"/>
          <w:sz w:val="24"/>
          <w:lang w:val="es-CO"/>
          <w:rPrChange w:id="218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182" w:author="MARTHA  CERVANTES DIAZ" w:date="2023-01-02T08:54:00Z">
            <w:rPr>
              <w:rFonts w:ascii="UHJQMA+A030-Reg"/>
              <w:color w:val="000000"/>
              <w:spacing w:val="-1"/>
              <w:sz w:val="24"/>
            </w:rPr>
          </w:rPrChange>
        </w:rPr>
        <w:t>plataforma</w:t>
      </w:r>
    </w:p>
    <w:p w14:paraId="7158EAB4" w14:textId="77777777" w:rsidR="001D4206" w:rsidRPr="00BF4A75" w:rsidRDefault="00000000">
      <w:pPr>
        <w:framePr w:w="8924" w:wrap="auto" w:hAnchor="text" w:x="2025" w:y="4369"/>
        <w:widowControl w:val="0"/>
        <w:autoSpaceDE w:val="0"/>
        <w:autoSpaceDN w:val="0"/>
        <w:spacing w:before="13" w:after="0" w:line="275" w:lineRule="exact"/>
        <w:jc w:val="left"/>
        <w:rPr>
          <w:rFonts w:ascii="Times New Roman"/>
          <w:color w:val="000000"/>
          <w:sz w:val="24"/>
          <w:lang w:val="es-CO"/>
          <w:rPrChange w:id="2183" w:author="MARTHA  CERVANTES DIAZ" w:date="2023-01-02T08:54:00Z">
            <w:rPr>
              <w:rFonts w:ascii="Times New Roman"/>
              <w:color w:val="000000"/>
              <w:sz w:val="24"/>
            </w:rPr>
          </w:rPrChange>
        </w:rPr>
      </w:pPr>
      <w:r w:rsidRPr="00BF4A75">
        <w:rPr>
          <w:rFonts w:ascii="UHJQMA+A030-Reg"/>
          <w:color w:val="000000"/>
          <w:spacing w:val="1"/>
          <w:sz w:val="24"/>
          <w:lang w:val="es-CO"/>
          <w:rPrChange w:id="2184" w:author="MARTHA  CERVANTES DIAZ" w:date="2023-01-02T08:54:00Z">
            <w:rPr>
              <w:rFonts w:ascii="UHJQMA+A030-Reg"/>
              <w:color w:val="000000"/>
              <w:spacing w:val="1"/>
              <w:sz w:val="24"/>
            </w:rPr>
          </w:rPrChange>
        </w:rPr>
        <w:t>Smart</w:t>
      </w:r>
      <w:r w:rsidRPr="00BF4A75">
        <w:rPr>
          <w:rFonts w:ascii="Times New Roman"/>
          <w:color w:val="000000"/>
          <w:spacing w:val="5"/>
          <w:sz w:val="24"/>
          <w:lang w:val="es-CO"/>
          <w:rPrChange w:id="2185" w:author="MARTHA  CERVANTES DIAZ" w:date="2023-01-02T08:54:00Z">
            <w:rPr>
              <w:rFonts w:ascii="Times New Roman"/>
              <w:color w:val="000000"/>
              <w:spacing w:val="5"/>
              <w:sz w:val="24"/>
            </w:rPr>
          </w:rPrChange>
        </w:rPr>
        <w:t xml:space="preserve"> </w:t>
      </w:r>
      <w:r w:rsidRPr="00BF4A75">
        <w:rPr>
          <w:rFonts w:ascii="UHJQMA+A030-Reg"/>
          <w:color w:val="000000"/>
          <w:spacing w:val="-1"/>
          <w:sz w:val="24"/>
          <w:lang w:val="es-CO"/>
          <w:rPrChange w:id="2186" w:author="MARTHA  CERVANTES DIAZ" w:date="2023-01-02T08:54:00Z">
            <w:rPr>
              <w:rFonts w:ascii="UHJQMA+A030-Reg"/>
              <w:color w:val="000000"/>
              <w:spacing w:val="-1"/>
              <w:sz w:val="24"/>
            </w:rPr>
          </w:rPrChange>
        </w:rPr>
        <w:t>Campus</w:t>
      </w:r>
      <w:r w:rsidRPr="00BF4A75">
        <w:rPr>
          <w:rFonts w:ascii="Times New Roman"/>
          <w:color w:val="000000"/>
          <w:spacing w:val="7"/>
          <w:sz w:val="24"/>
          <w:lang w:val="es-CO"/>
          <w:rPrChange w:id="218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188" w:author="MARTHA  CERVANTES DIAZ" w:date="2023-01-02T08:54:00Z">
            <w:rPr>
              <w:rFonts w:ascii="UHJQMA+A030-Reg"/>
              <w:color w:val="000000"/>
              <w:sz w:val="24"/>
            </w:rPr>
          </w:rPrChange>
        </w:rPr>
        <w:t>UIS</w:t>
      </w:r>
    </w:p>
    <w:p w14:paraId="7B30E5EF" w14:textId="77777777" w:rsidR="001D4206" w:rsidRPr="00BF4A75" w:rsidRDefault="00000000">
      <w:pPr>
        <w:framePr w:w="373" w:wrap="auto" w:hAnchor="text" w:x="1440" w:y="5810"/>
        <w:widowControl w:val="0"/>
        <w:autoSpaceDE w:val="0"/>
        <w:autoSpaceDN w:val="0"/>
        <w:spacing w:before="0" w:after="0" w:line="278" w:lineRule="exact"/>
        <w:jc w:val="left"/>
        <w:rPr>
          <w:rFonts w:ascii="Times New Roman"/>
          <w:color w:val="000000"/>
          <w:sz w:val="24"/>
          <w:lang w:val="es-CO"/>
          <w:rPrChange w:id="2189" w:author="MARTHA  CERVANTES DIAZ" w:date="2023-01-02T08:54:00Z">
            <w:rPr>
              <w:rFonts w:ascii="Times New Roman"/>
              <w:color w:val="000000"/>
              <w:sz w:val="24"/>
            </w:rPr>
          </w:rPrChange>
        </w:rPr>
      </w:pPr>
      <w:r w:rsidRPr="00BF4A75">
        <w:rPr>
          <w:rFonts w:ascii="JKVKLP+A030-Bol"/>
          <w:color w:val="000000"/>
          <w:sz w:val="24"/>
          <w:lang w:val="es-CO"/>
          <w:rPrChange w:id="2190" w:author="MARTHA  CERVANTES DIAZ" w:date="2023-01-02T08:54:00Z">
            <w:rPr>
              <w:rFonts w:ascii="JKVKLP+A030-Bol"/>
              <w:color w:val="000000"/>
              <w:sz w:val="24"/>
            </w:rPr>
          </w:rPrChange>
        </w:rPr>
        <w:t>3</w:t>
      </w:r>
    </w:p>
    <w:p w14:paraId="1DF20D6B" w14:textId="77777777" w:rsidR="001D4206" w:rsidRPr="00BF4A75" w:rsidRDefault="00000000">
      <w:pPr>
        <w:framePr w:w="3712" w:wrap="auto" w:hAnchor="text" w:x="1573" w:y="5810"/>
        <w:widowControl w:val="0"/>
        <w:autoSpaceDE w:val="0"/>
        <w:autoSpaceDN w:val="0"/>
        <w:spacing w:before="0" w:after="0" w:line="278" w:lineRule="exact"/>
        <w:jc w:val="left"/>
        <w:rPr>
          <w:rFonts w:ascii="Times New Roman"/>
          <w:color w:val="000000"/>
          <w:sz w:val="24"/>
          <w:lang w:val="es-CO"/>
          <w:rPrChange w:id="2191" w:author="MARTHA  CERVANTES DIAZ" w:date="2023-01-02T08:54:00Z">
            <w:rPr>
              <w:rFonts w:ascii="Times New Roman"/>
              <w:color w:val="000000"/>
              <w:sz w:val="24"/>
            </w:rPr>
          </w:rPrChange>
        </w:rPr>
      </w:pPr>
      <w:r w:rsidRPr="00BF4A75">
        <w:rPr>
          <w:rFonts w:ascii="JKVKLP+A030-Bol"/>
          <w:color w:val="000000"/>
          <w:sz w:val="24"/>
          <w:lang w:val="es-CO"/>
          <w:rPrChange w:id="2192" w:author="MARTHA  CERVANTES DIAZ" w:date="2023-01-02T08:54:00Z">
            <w:rPr>
              <w:rFonts w:ascii="JKVKLP+A030-Bol"/>
              <w:color w:val="000000"/>
              <w:sz w:val="24"/>
            </w:rPr>
          </w:rPrChange>
        </w:rPr>
        <w:t>.2</w:t>
      </w:r>
      <w:r w:rsidRPr="00BF4A75">
        <w:rPr>
          <w:rFonts w:ascii="Times New Roman"/>
          <w:color w:val="000000"/>
          <w:spacing w:val="179"/>
          <w:sz w:val="24"/>
          <w:lang w:val="es-CO"/>
          <w:rPrChange w:id="2193" w:author="MARTHA  CERVANTES DIAZ" w:date="2023-01-02T08:54:00Z">
            <w:rPr>
              <w:rFonts w:ascii="Times New Roman"/>
              <w:color w:val="000000"/>
              <w:spacing w:val="179"/>
              <w:sz w:val="24"/>
            </w:rPr>
          </w:rPrChange>
        </w:rPr>
        <w:t xml:space="preserve"> </w:t>
      </w:r>
      <w:r w:rsidRPr="00BF4A75">
        <w:rPr>
          <w:rFonts w:ascii="JKVKLP+A030-Bol"/>
          <w:color w:val="000000"/>
          <w:spacing w:val="-2"/>
          <w:sz w:val="24"/>
          <w:lang w:val="es-CO"/>
          <w:rPrChange w:id="2194" w:author="MARTHA  CERVANTES DIAZ" w:date="2023-01-02T08:54:00Z">
            <w:rPr>
              <w:rFonts w:ascii="JKVKLP+A030-Bol"/>
              <w:color w:val="000000"/>
              <w:spacing w:val="-2"/>
              <w:sz w:val="24"/>
            </w:rPr>
          </w:rPrChange>
        </w:rPr>
        <w:t>OBJETIVOS</w:t>
      </w:r>
      <w:r w:rsidRPr="00BF4A75">
        <w:rPr>
          <w:rFonts w:ascii="Times New Roman"/>
          <w:color w:val="000000"/>
          <w:spacing w:val="7"/>
          <w:sz w:val="24"/>
          <w:lang w:val="es-CO"/>
          <w:rPrChange w:id="2195" w:author="MARTHA  CERVANTES DIAZ" w:date="2023-01-02T08:54:00Z">
            <w:rPr>
              <w:rFonts w:ascii="Times New Roman"/>
              <w:color w:val="000000"/>
              <w:spacing w:val="7"/>
              <w:sz w:val="24"/>
            </w:rPr>
          </w:rPrChange>
        </w:rPr>
        <w:t xml:space="preserve"> </w:t>
      </w:r>
      <w:r w:rsidRPr="00BF4A75">
        <w:rPr>
          <w:rFonts w:ascii="JKVKLP+A030-Bol" w:hAnsi="JKVKLP+A030-Bol" w:cs="JKVKLP+A030-Bol"/>
          <w:color w:val="000000"/>
          <w:spacing w:val="-1"/>
          <w:sz w:val="24"/>
          <w:lang w:val="es-CO"/>
          <w:rPrChange w:id="2196" w:author="MARTHA  CERVANTES DIAZ" w:date="2023-01-02T08:54:00Z">
            <w:rPr>
              <w:rFonts w:ascii="JKVKLP+A030-Bol" w:hAnsi="JKVKLP+A030-Bol" w:cs="JKVKLP+A030-Bol"/>
              <w:color w:val="000000"/>
              <w:spacing w:val="-1"/>
              <w:sz w:val="24"/>
            </w:rPr>
          </w:rPrChange>
        </w:rPr>
        <w:t>ESPECÍFICOS</w:t>
      </w:r>
    </w:p>
    <w:p w14:paraId="69F984A1" w14:textId="77777777" w:rsidR="001D4206" w:rsidRPr="00BF4A75" w:rsidRDefault="00000000">
      <w:pPr>
        <w:framePr w:w="8637" w:wrap="auto" w:hAnchor="text" w:x="2025" w:y="6491"/>
        <w:widowControl w:val="0"/>
        <w:autoSpaceDE w:val="0"/>
        <w:autoSpaceDN w:val="0"/>
        <w:spacing w:before="0" w:after="0" w:line="275" w:lineRule="exact"/>
        <w:jc w:val="left"/>
        <w:rPr>
          <w:rFonts w:ascii="Times New Roman"/>
          <w:color w:val="000000"/>
          <w:sz w:val="24"/>
          <w:lang w:val="es-CO"/>
          <w:rPrChange w:id="2197" w:author="MARTHA  CERVANTES DIAZ" w:date="2023-01-02T08:54:00Z">
            <w:rPr>
              <w:rFonts w:ascii="Times New Roman"/>
              <w:color w:val="000000"/>
              <w:sz w:val="24"/>
            </w:rPr>
          </w:rPrChange>
        </w:rPr>
      </w:pPr>
      <w:r w:rsidRPr="00BF4A75">
        <w:rPr>
          <w:rFonts w:ascii="UHJQMA+A030-Reg"/>
          <w:color w:val="000000"/>
          <w:spacing w:val="-1"/>
          <w:sz w:val="24"/>
          <w:lang w:val="es-CO"/>
          <w:rPrChange w:id="2198" w:author="MARTHA  CERVANTES DIAZ" w:date="2023-01-02T08:54:00Z">
            <w:rPr>
              <w:rFonts w:ascii="UHJQMA+A030-Reg"/>
              <w:color w:val="000000"/>
              <w:spacing w:val="-1"/>
              <w:sz w:val="24"/>
            </w:rPr>
          </w:rPrChange>
        </w:rPr>
        <w:t>Proponer</w:t>
      </w:r>
      <w:r w:rsidRPr="00BF4A75">
        <w:rPr>
          <w:rFonts w:ascii="Times New Roman"/>
          <w:color w:val="000000"/>
          <w:spacing w:val="7"/>
          <w:sz w:val="24"/>
          <w:lang w:val="es-CO"/>
          <w:rPrChange w:id="219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00" w:author="MARTHA  CERVANTES DIAZ" w:date="2023-01-02T08:54:00Z">
            <w:rPr>
              <w:rFonts w:ascii="UHJQMA+A030-Reg"/>
              <w:color w:val="000000"/>
              <w:sz w:val="24"/>
            </w:rPr>
          </w:rPrChange>
        </w:rPr>
        <w:t>una</w:t>
      </w:r>
      <w:r w:rsidRPr="00BF4A75">
        <w:rPr>
          <w:rFonts w:ascii="Times New Roman"/>
          <w:color w:val="000000"/>
          <w:spacing w:val="6"/>
          <w:sz w:val="24"/>
          <w:lang w:val="es-CO"/>
          <w:rPrChange w:id="2201"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202" w:author="MARTHA  CERVANTES DIAZ" w:date="2023-01-02T08:54:00Z">
            <w:rPr>
              <w:rFonts w:ascii="UHJQMA+A030-Reg" w:hAnsi="UHJQMA+A030-Reg" w:cs="UHJQMA+A030-Reg"/>
              <w:color w:val="000000"/>
              <w:spacing w:val="-1"/>
              <w:sz w:val="24"/>
            </w:rPr>
          </w:rPrChange>
        </w:rPr>
        <w:t>notación</w:t>
      </w:r>
      <w:r w:rsidRPr="00BF4A75">
        <w:rPr>
          <w:rFonts w:ascii="Times New Roman"/>
          <w:color w:val="000000"/>
          <w:spacing w:val="7"/>
          <w:sz w:val="24"/>
          <w:lang w:val="es-CO"/>
          <w:rPrChange w:id="220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04" w:author="MARTHA  CERVANTES DIAZ" w:date="2023-01-02T08:54:00Z">
            <w:rPr>
              <w:rFonts w:ascii="UHJQMA+A030-Reg"/>
              <w:color w:val="000000"/>
              <w:sz w:val="24"/>
            </w:rPr>
          </w:rPrChange>
        </w:rPr>
        <w:t>(lenguaje)</w:t>
      </w:r>
      <w:r w:rsidRPr="00BF4A75">
        <w:rPr>
          <w:rFonts w:ascii="Times New Roman"/>
          <w:color w:val="000000"/>
          <w:spacing w:val="7"/>
          <w:sz w:val="24"/>
          <w:lang w:val="es-CO"/>
          <w:rPrChange w:id="220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206" w:author="MARTHA  CERVANTES DIAZ" w:date="2023-01-02T08:54:00Z">
            <w:rPr>
              <w:rFonts w:ascii="UHJQMA+A030-Reg"/>
              <w:color w:val="000000"/>
              <w:spacing w:val="-1"/>
              <w:sz w:val="24"/>
            </w:rPr>
          </w:rPrChange>
        </w:rPr>
        <w:t>para</w:t>
      </w:r>
      <w:r w:rsidRPr="00BF4A75">
        <w:rPr>
          <w:rFonts w:ascii="Times New Roman"/>
          <w:color w:val="000000"/>
          <w:spacing w:val="7"/>
          <w:sz w:val="24"/>
          <w:lang w:val="es-CO"/>
          <w:rPrChange w:id="220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08" w:author="MARTHA  CERVANTES DIAZ" w:date="2023-01-02T08:54:00Z">
            <w:rPr>
              <w:rFonts w:ascii="UHJQMA+A030-Reg"/>
              <w:color w:val="000000"/>
              <w:sz w:val="24"/>
            </w:rPr>
          </w:rPrChange>
        </w:rPr>
        <w:t>describir</w:t>
      </w:r>
      <w:r w:rsidRPr="00BF4A75">
        <w:rPr>
          <w:rFonts w:ascii="Times New Roman"/>
          <w:color w:val="000000"/>
          <w:spacing w:val="6"/>
          <w:sz w:val="24"/>
          <w:lang w:val="es-CO"/>
          <w:rPrChange w:id="220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210" w:author="MARTHA  CERVANTES DIAZ" w:date="2023-01-02T08:54:00Z">
            <w:rPr>
              <w:rFonts w:ascii="UHJQMA+A030-Reg"/>
              <w:color w:val="000000"/>
              <w:sz w:val="24"/>
            </w:rPr>
          </w:rPrChange>
        </w:rPr>
        <w:t>una</w:t>
      </w:r>
      <w:r w:rsidRPr="00BF4A75">
        <w:rPr>
          <w:rFonts w:ascii="Times New Roman"/>
          <w:color w:val="000000"/>
          <w:spacing w:val="6"/>
          <w:sz w:val="24"/>
          <w:lang w:val="es-CO"/>
          <w:rPrChange w:id="221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212" w:author="MARTHA  CERVANTES DIAZ" w:date="2023-01-02T08:54:00Z">
            <w:rPr>
              <w:rFonts w:ascii="UHJQMA+A030-Reg"/>
              <w:color w:val="000000"/>
              <w:spacing w:val="-1"/>
              <w:sz w:val="24"/>
            </w:rPr>
          </w:rPrChange>
        </w:rPr>
        <w:t>arquitectura</w:t>
      </w:r>
      <w:r w:rsidRPr="00BF4A75">
        <w:rPr>
          <w:rFonts w:ascii="Times New Roman"/>
          <w:color w:val="000000"/>
          <w:spacing w:val="7"/>
          <w:sz w:val="24"/>
          <w:lang w:val="es-CO"/>
          <w:rPrChange w:id="221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214" w:author="MARTHA  CERVANTES DIAZ" w:date="2023-01-02T08:54:00Z">
            <w:rPr>
              <w:rFonts w:ascii="UHJQMA+A030-Reg"/>
              <w:color w:val="000000"/>
              <w:spacing w:val="-1"/>
              <w:sz w:val="24"/>
            </w:rPr>
          </w:rPrChange>
        </w:rPr>
        <w:t>objetivo</w:t>
      </w:r>
      <w:r w:rsidRPr="00BF4A75">
        <w:rPr>
          <w:rFonts w:ascii="Times New Roman"/>
          <w:color w:val="000000"/>
          <w:spacing w:val="7"/>
          <w:sz w:val="24"/>
          <w:lang w:val="es-CO"/>
          <w:rPrChange w:id="221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16" w:author="MARTHA  CERVANTES DIAZ" w:date="2023-01-02T08:54:00Z">
            <w:rPr>
              <w:rFonts w:ascii="UHJQMA+A030-Reg"/>
              <w:color w:val="000000"/>
              <w:sz w:val="24"/>
            </w:rPr>
          </w:rPrChange>
        </w:rPr>
        <w:t>de</w:t>
      </w:r>
      <w:r w:rsidRPr="00BF4A75">
        <w:rPr>
          <w:rFonts w:ascii="Times New Roman"/>
          <w:color w:val="000000"/>
          <w:spacing w:val="6"/>
          <w:sz w:val="24"/>
          <w:lang w:val="es-CO"/>
          <w:rPrChange w:id="221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218" w:author="MARTHA  CERVANTES DIAZ" w:date="2023-01-02T08:54:00Z">
            <w:rPr>
              <w:rFonts w:ascii="UHJQMA+A030-Reg"/>
              <w:color w:val="000000"/>
              <w:sz w:val="24"/>
            </w:rPr>
          </w:rPrChange>
        </w:rPr>
        <w:t>un</w:t>
      </w:r>
    </w:p>
    <w:p w14:paraId="24620EA0" w14:textId="77777777" w:rsidR="001D4206" w:rsidRPr="00BF4A75" w:rsidRDefault="00000000">
      <w:pPr>
        <w:framePr w:w="8637" w:wrap="auto" w:hAnchor="text" w:x="2025" w:y="6491"/>
        <w:widowControl w:val="0"/>
        <w:autoSpaceDE w:val="0"/>
        <w:autoSpaceDN w:val="0"/>
        <w:spacing w:before="13" w:after="0" w:line="275" w:lineRule="exact"/>
        <w:jc w:val="left"/>
        <w:rPr>
          <w:rFonts w:ascii="Times New Roman"/>
          <w:color w:val="000000"/>
          <w:sz w:val="24"/>
          <w:lang w:val="es-CO"/>
          <w:rPrChange w:id="2219" w:author="MARTHA  CERVANTES DIAZ" w:date="2023-01-02T08:54:00Z">
            <w:rPr>
              <w:rFonts w:ascii="Times New Roman"/>
              <w:color w:val="000000"/>
              <w:sz w:val="24"/>
            </w:rPr>
          </w:rPrChange>
        </w:rPr>
      </w:pPr>
      <w:r w:rsidRPr="00BF4A75">
        <w:rPr>
          <w:rFonts w:ascii="UHJQMA+A030-Reg"/>
          <w:color w:val="000000"/>
          <w:spacing w:val="-1"/>
          <w:sz w:val="24"/>
          <w:lang w:val="es-CO"/>
          <w:rPrChange w:id="2220" w:author="MARTHA  CERVANTES DIAZ" w:date="2023-01-02T08:54:00Z">
            <w:rPr>
              <w:rFonts w:ascii="UHJQMA+A030-Reg"/>
              <w:color w:val="000000"/>
              <w:spacing w:val="-1"/>
              <w:sz w:val="24"/>
            </w:rPr>
          </w:rPrChange>
        </w:rPr>
        <w:t>sistema</w:t>
      </w:r>
      <w:r w:rsidRPr="00BF4A75">
        <w:rPr>
          <w:rFonts w:ascii="Times New Roman"/>
          <w:color w:val="000000"/>
          <w:spacing w:val="7"/>
          <w:sz w:val="24"/>
          <w:lang w:val="es-CO"/>
          <w:rPrChange w:id="222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22" w:author="MARTHA  CERVANTES DIAZ" w:date="2023-01-02T08:54:00Z">
            <w:rPr>
              <w:rFonts w:ascii="UHJQMA+A030-Reg"/>
              <w:color w:val="000000"/>
              <w:sz w:val="24"/>
            </w:rPr>
          </w:rPrChange>
        </w:rPr>
        <w:t>software</w:t>
      </w:r>
      <w:r w:rsidRPr="00BF4A75">
        <w:rPr>
          <w:rFonts w:ascii="Times New Roman"/>
          <w:color w:val="000000"/>
          <w:spacing w:val="6"/>
          <w:sz w:val="24"/>
          <w:lang w:val="es-CO"/>
          <w:rPrChange w:id="222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224" w:author="MARTHA  CERVANTES DIAZ" w:date="2023-01-02T08:54:00Z">
            <w:rPr>
              <w:rFonts w:ascii="UHJQMA+A030-Reg"/>
              <w:color w:val="000000"/>
              <w:sz w:val="24"/>
            </w:rPr>
          </w:rPrChange>
        </w:rPr>
        <w:t>I</w:t>
      </w:r>
      <w:r w:rsidRPr="00BF4A75">
        <w:rPr>
          <w:rFonts w:ascii="Times New Roman"/>
          <w:color w:val="000000"/>
          <w:spacing w:val="-60"/>
          <w:sz w:val="24"/>
          <w:lang w:val="es-CO"/>
          <w:rPrChange w:id="2225" w:author="MARTHA  CERVANTES DIAZ" w:date="2023-01-02T08:54:00Z">
            <w:rPr>
              <w:rFonts w:ascii="Times New Roman"/>
              <w:color w:val="000000"/>
              <w:spacing w:val="-60"/>
              <w:sz w:val="24"/>
            </w:rPr>
          </w:rPrChange>
        </w:rPr>
        <w:t xml:space="preserve"> </w:t>
      </w:r>
      <w:r w:rsidRPr="00BF4A75">
        <w:rPr>
          <w:rFonts w:ascii="UHJQMA+A030-Reg"/>
          <w:color w:val="000000"/>
          <w:spacing w:val="-15"/>
          <w:sz w:val="24"/>
          <w:lang w:val="es-CO"/>
          <w:rPrChange w:id="2226" w:author="MARTHA  CERVANTES DIAZ" w:date="2023-01-02T08:54:00Z">
            <w:rPr>
              <w:rFonts w:ascii="UHJQMA+A030-Reg"/>
              <w:color w:val="000000"/>
              <w:spacing w:val="-15"/>
              <w:sz w:val="24"/>
            </w:rPr>
          </w:rPrChange>
        </w:rPr>
        <w:t>oT.</w:t>
      </w:r>
    </w:p>
    <w:p w14:paraId="60D7C672" w14:textId="77777777" w:rsidR="001D4206" w:rsidRPr="00BF4A75" w:rsidRDefault="00000000">
      <w:pPr>
        <w:framePr w:w="8224" w:wrap="auto" w:hAnchor="text" w:x="2025" w:y="7268"/>
        <w:widowControl w:val="0"/>
        <w:autoSpaceDE w:val="0"/>
        <w:autoSpaceDN w:val="0"/>
        <w:spacing w:before="0" w:after="0" w:line="275" w:lineRule="exact"/>
        <w:jc w:val="left"/>
        <w:rPr>
          <w:rFonts w:ascii="Times New Roman"/>
          <w:color w:val="000000"/>
          <w:sz w:val="24"/>
          <w:lang w:val="es-CO"/>
          <w:rPrChange w:id="2227" w:author="MARTHA  CERVANTES DIAZ" w:date="2023-01-02T08:54:00Z">
            <w:rPr>
              <w:rFonts w:ascii="Times New Roman"/>
              <w:color w:val="000000"/>
              <w:sz w:val="24"/>
            </w:rPr>
          </w:rPrChange>
        </w:rPr>
      </w:pPr>
      <w:r w:rsidRPr="00BF4A75">
        <w:rPr>
          <w:rFonts w:ascii="UHJQMA+A030-Reg" w:hAnsi="UHJQMA+A030-Reg" w:cs="UHJQMA+A030-Reg"/>
          <w:color w:val="000000"/>
          <w:sz w:val="24"/>
          <w:lang w:val="es-CO"/>
          <w:rPrChange w:id="2228" w:author="MARTHA  CERVANTES DIAZ" w:date="2023-01-02T08:54:00Z">
            <w:rPr>
              <w:rFonts w:ascii="UHJQMA+A030-Reg" w:hAnsi="UHJQMA+A030-Reg" w:cs="UHJQMA+A030-Reg"/>
              <w:color w:val="000000"/>
              <w:sz w:val="24"/>
            </w:rPr>
          </w:rPrChange>
        </w:rPr>
        <w:t>Diseñar</w:t>
      </w:r>
      <w:r w:rsidRPr="00BF4A75">
        <w:rPr>
          <w:rFonts w:ascii="Times New Roman"/>
          <w:color w:val="000000"/>
          <w:spacing w:val="7"/>
          <w:sz w:val="24"/>
          <w:lang w:val="es-CO"/>
          <w:rPrChange w:id="222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30" w:author="MARTHA  CERVANTES DIAZ" w:date="2023-01-02T08:54:00Z">
            <w:rPr>
              <w:rFonts w:ascii="UHJQMA+A030-Reg"/>
              <w:color w:val="000000"/>
              <w:sz w:val="24"/>
            </w:rPr>
          </w:rPrChange>
        </w:rPr>
        <w:t>un</w:t>
      </w:r>
      <w:r w:rsidRPr="00BF4A75">
        <w:rPr>
          <w:rFonts w:ascii="Times New Roman"/>
          <w:color w:val="000000"/>
          <w:spacing w:val="6"/>
          <w:sz w:val="24"/>
          <w:lang w:val="es-CO"/>
          <w:rPrChange w:id="223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232" w:author="MARTHA  CERVANTES DIAZ" w:date="2023-01-02T08:54:00Z">
            <w:rPr>
              <w:rFonts w:ascii="UHJQMA+A030-Reg"/>
              <w:color w:val="000000"/>
              <w:spacing w:val="-1"/>
              <w:sz w:val="24"/>
            </w:rPr>
          </w:rPrChange>
        </w:rPr>
        <w:t>mecanismo</w:t>
      </w:r>
      <w:r w:rsidRPr="00BF4A75">
        <w:rPr>
          <w:rFonts w:ascii="Times New Roman"/>
          <w:color w:val="000000"/>
          <w:spacing w:val="6"/>
          <w:sz w:val="24"/>
          <w:lang w:val="es-CO"/>
          <w:rPrChange w:id="223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234" w:author="MARTHA  CERVANTES DIAZ" w:date="2023-01-02T08:54:00Z">
            <w:rPr>
              <w:rFonts w:ascii="UHJQMA+A030-Reg"/>
              <w:color w:val="000000"/>
              <w:spacing w:val="-1"/>
              <w:sz w:val="24"/>
            </w:rPr>
          </w:rPrChange>
        </w:rPr>
        <w:t>para</w:t>
      </w:r>
      <w:r w:rsidRPr="00BF4A75">
        <w:rPr>
          <w:rFonts w:ascii="Times New Roman"/>
          <w:color w:val="000000"/>
          <w:spacing w:val="7"/>
          <w:sz w:val="24"/>
          <w:lang w:val="es-CO"/>
          <w:rPrChange w:id="223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236" w:author="MARTHA  CERVANTES DIAZ" w:date="2023-01-02T08:54:00Z">
            <w:rPr>
              <w:rFonts w:ascii="UHJQMA+A030-Reg"/>
              <w:color w:val="000000"/>
              <w:spacing w:val="-1"/>
              <w:sz w:val="24"/>
            </w:rPr>
          </w:rPrChange>
        </w:rPr>
        <w:t>determinar</w:t>
      </w:r>
      <w:r w:rsidRPr="00BF4A75">
        <w:rPr>
          <w:rFonts w:ascii="Times New Roman"/>
          <w:color w:val="000000"/>
          <w:spacing w:val="7"/>
          <w:sz w:val="24"/>
          <w:lang w:val="es-CO"/>
          <w:rPrChange w:id="223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38" w:author="MARTHA  CERVANTES DIAZ" w:date="2023-01-02T08:54:00Z">
            <w:rPr>
              <w:rFonts w:ascii="UHJQMA+A030-Reg"/>
              <w:color w:val="000000"/>
              <w:sz w:val="24"/>
            </w:rPr>
          </w:rPrChange>
        </w:rPr>
        <w:t>las</w:t>
      </w:r>
      <w:r w:rsidRPr="00BF4A75">
        <w:rPr>
          <w:rFonts w:ascii="Times New Roman"/>
          <w:color w:val="000000"/>
          <w:spacing w:val="6"/>
          <w:sz w:val="24"/>
          <w:lang w:val="es-CO"/>
          <w:rPrChange w:id="223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240" w:author="MARTHA  CERVANTES DIAZ" w:date="2023-01-02T08:54:00Z">
            <w:rPr>
              <w:rFonts w:ascii="UHJQMA+A030-Reg"/>
              <w:color w:val="000000"/>
              <w:spacing w:val="-1"/>
              <w:sz w:val="24"/>
            </w:rPr>
          </w:rPrChange>
        </w:rPr>
        <w:t>diferencias</w:t>
      </w:r>
      <w:r w:rsidRPr="00BF4A75">
        <w:rPr>
          <w:rFonts w:ascii="Times New Roman"/>
          <w:color w:val="000000"/>
          <w:spacing w:val="7"/>
          <w:sz w:val="24"/>
          <w:lang w:val="es-CO"/>
          <w:rPrChange w:id="2241" w:author="MARTHA  CERVANTES DIAZ" w:date="2023-01-02T08:54:00Z">
            <w:rPr>
              <w:rFonts w:ascii="Times New Roman"/>
              <w:color w:val="000000"/>
              <w:spacing w:val="7"/>
              <w:sz w:val="24"/>
            </w:rPr>
          </w:rPrChange>
        </w:rPr>
        <w:t xml:space="preserve"> </w:t>
      </w:r>
      <w:r w:rsidRPr="00BF4A75">
        <w:rPr>
          <w:rFonts w:ascii="UHJQMA+A030-Reg"/>
          <w:color w:val="000000"/>
          <w:spacing w:val="-2"/>
          <w:sz w:val="24"/>
          <w:lang w:val="es-CO"/>
          <w:rPrChange w:id="2242" w:author="MARTHA  CERVANTES DIAZ" w:date="2023-01-02T08:54:00Z">
            <w:rPr>
              <w:rFonts w:ascii="UHJQMA+A030-Reg"/>
              <w:color w:val="000000"/>
              <w:spacing w:val="-2"/>
              <w:sz w:val="24"/>
            </w:rPr>
          </w:rPrChange>
        </w:rPr>
        <w:t>existentes</w:t>
      </w:r>
      <w:r w:rsidRPr="00BF4A75">
        <w:rPr>
          <w:rFonts w:ascii="Times New Roman"/>
          <w:color w:val="000000"/>
          <w:spacing w:val="8"/>
          <w:sz w:val="24"/>
          <w:lang w:val="es-CO"/>
          <w:rPrChange w:id="2243" w:author="MARTHA  CERVANTES DIAZ" w:date="2023-01-02T08:54:00Z">
            <w:rPr>
              <w:rFonts w:ascii="Times New Roman"/>
              <w:color w:val="000000"/>
              <w:spacing w:val="8"/>
              <w:sz w:val="24"/>
            </w:rPr>
          </w:rPrChange>
        </w:rPr>
        <w:t xml:space="preserve"> </w:t>
      </w:r>
      <w:r w:rsidRPr="00BF4A75">
        <w:rPr>
          <w:rFonts w:ascii="UHJQMA+A030-Reg"/>
          <w:color w:val="000000"/>
          <w:spacing w:val="-1"/>
          <w:sz w:val="24"/>
          <w:lang w:val="es-CO"/>
          <w:rPrChange w:id="2244" w:author="MARTHA  CERVANTES DIAZ" w:date="2023-01-02T08:54:00Z">
            <w:rPr>
              <w:rFonts w:ascii="UHJQMA+A030-Reg"/>
              <w:color w:val="000000"/>
              <w:spacing w:val="-1"/>
              <w:sz w:val="24"/>
            </w:rPr>
          </w:rPrChange>
        </w:rPr>
        <w:t>entre</w:t>
      </w:r>
      <w:r w:rsidRPr="00BF4A75">
        <w:rPr>
          <w:rFonts w:ascii="Times New Roman"/>
          <w:color w:val="000000"/>
          <w:spacing w:val="7"/>
          <w:sz w:val="24"/>
          <w:lang w:val="es-CO"/>
          <w:rPrChange w:id="224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46" w:author="MARTHA  CERVANTES DIAZ" w:date="2023-01-02T08:54:00Z">
            <w:rPr>
              <w:rFonts w:ascii="UHJQMA+A030-Reg"/>
              <w:color w:val="000000"/>
              <w:sz w:val="24"/>
            </w:rPr>
          </w:rPrChange>
        </w:rPr>
        <w:t>una</w:t>
      </w:r>
    </w:p>
    <w:p w14:paraId="50E4F7B4" w14:textId="77777777" w:rsidR="001D4206" w:rsidRPr="00BF4A75" w:rsidRDefault="00000000">
      <w:pPr>
        <w:framePr w:w="8224" w:wrap="auto" w:hAnchor="text" w:x="2025" w:y="7268"/>
        <w:widowControl w:val="0"/>
        <w:autoSpaceDE w:val="0"/>
        <w:autoSpaceDN w:val="0"/>
        <w:spacing w:before="13" w:after="0" w:line="275" w:lineRule="exact"/>
        <w:jc w:val="left"/>
        <w:rPr>
          <w:rFonts w:ascii="Times New Roman"/>
          <w:color w:val="000000"/>
          <w:sz w:val="24"/>
          <w:lang w:val="es-CO"/>
          <w:rPrChange w:id="2247" w:author="MARTHA  CERVANTES DIAZ" w:date="2023-01-02T08:54:00Z">
            <w:rPr>
              <w:rFonts w:ascii="Times New Roman"/>
              <w:color w:val="000000"/>
              <w:sz w:val="24"/>
            </w:rPr>
          </w:rPrChange>
        </w:rPr>
      </w:pPr>
      <w:r w:rsidRPr="00BF4A75">
        <w:rPr>
          <w:rFonts w:ascii="UHJQMA+A030-Reg"/>
          <w:color w:val="000000"/>
          <w:spacing w:val="-1"/>
          <w:sz w:val="24"/>
          <w:lang w:val="es-CO"/>
          <w:rPrChange w:id="2248" w:author="MARTHA  CERVANTES DIAZ" w:date="2023-01-02T08:54:00Z">
            <w:rPr>
              <w:rFonts w:ascii="UHJQMA+A030-Reg"/>
              <w:color w:val="000000"/>
              <w:spacing w:val="-1"/>
              <w:sz w:val="24"/>
            </w:rPr>
          </w:rPrChange>
        </w:rPr>
        <w:t>arquitectura</w:t>
      </w:r>
      <w:r w:rsidRPr="00BF4A75">
        <w:rPr>
          <w:rFonts w:ascii="Times New Roman"/>
          <w:color w:val="000000"/>
          <w:spacing w:val="7"/>
          <w:sz w:val="24"/>
          <w:lang w:val="es-CO"/>
          <w:rPrChange w:id="224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50" w:author="MARTHA  CERVANTES DIAZ" w:date="2023-01-02T08:54:00Z">
            <w:rPr>
              <w:rFonts w:ascii="UHJQMA+A030-Reg"/>
              <w:color w:val="000000"/>
              <w:sz w:val="24"/>
            </w:rPr>
          </w:rPrChange>
        </w:rPr>
        <w:t>actual</w:t>
      </w:r>
      <w:r w:rsidRPr="00BF4A75">
        <w:rPr>
          <w:rFonts w:ascii="Times New Roman"/>
          <w:color w:val="000000"/>
          <w:spacing w:val="7"/>
          <w:sz w:val="24"/>
          <w:lang w:val="es-CO"/>
          <w:rPrChange w:id="225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52" w:author="MARTHA  CERVANTES DIAZ" w:date="2023-01-02T08:54:00Z">
            <w:rPr>
              <w:rFonts w:ascii="UHJQMA+A030-Reg"/>
              <w:color w:val="000000"/>
              <w:sz w:val="24"/>
            </w:rPr>
          </w:rPrChange>
        </w:rPr>
        <w:t>en</w:t>
      </w:r>
      <w:r w:rsidRPr="00BF4A75">
        <w:rPr>
          <w:rFonts w:ascii="Times New Roman"/>
          <w:color w:val="000000"/>
          <w:spacing w:val="6"/>
          <w:sz w:val="24"/>
          <w:lang w:val="es-CO"/>
          <w:rPrChange w:id="2253"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2254" w:author="MARTHA  CERVANTES DIAZ" w:date="2023-01-02T08:54:00Z">
            <w:rPr>
              <w:rFonts w:ascii="UHJQMA+A030-Reg" w:hAnsi="UHJQMA+A030-Reg" w:cs="UHJQMA+A030-Reg"/>
              <w:color w:val="000000"/>
              <w:sz w:val="24"/>
            </w:rPr>
          </w:rPrChange>
        </w:rPr>
        <w:t>ejecución</w:t>
      </w:r>
      <w:r w:rsidRPr="00BF4A75">
        <w:rPr>
          <w:rFonts w:ascii="Times New Roman"/>
          <w:color w:val="000000"/>
          <w:spacing w:val="6"/>
          <w:sz w:val="24"/>
          <w:lang w:val="es-CO"/>
          <w:rPrChange w:id="225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256" w:author="MARTHA  CERVANTES DIAZ" w:date="2023-01-02T08:54:00Z">
            <w:rPr>
              <w:rFonts w:ascii="UHJQMA+A030-Reg"/>
              <w:color w:val="000000"/>
              <w:sz w:val="24"/>
            </w:rPr>
          </w:rPrChange>
        </w:rPr>
        <w:t>y</w:t>
      </w:r>
      <w:r w:rsidRPr="00BF4A75">
        <w:rPr>
          <w:rFonts w:ascii="Times New Roman"/>
          <w:color w:val="000000"/>
          <w:spacing w:val="6"/>
          <w:sz w:val="24"/>
          <w:lang w:val="es-CO"/>
          <w:rPrChange w:id="225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258" w:author="MARTHA  CERVANTES DIAZ" w:date="2023-01-02T08:54:00Z">
            <w:rPr>
              <w:rFonts w:ascii="UHJQMA+A030-Reg"/>
              <w:color w:val="000000"/>
              <w:sz w:val="24"/>
            </w:rPr>
          </w:rPrChange>
        </w:rPr>
        <w:t>una</w:t>
      </w:r>
      <w:r w:rsidRPr="00BF4A75">
        <w:rPr>
          <w:rFonts w:ascii="Times New Roman"/>
          <w:color w:val="000000"/>
          <w:spacing w:val="6"/>
          <w:sz w:val="24"/>
          <w:lang w:val="es-CO"/>
          <w:rPrChange w:id="225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260" w:author="MARTHA  CERVANTES DIAZ" w:date="2023-01-02T08:54:00Z">
            <w:rPr>
              <w:rFonts w:ascii="UHJQMA+A030-Reg"/>
              <w:color w:val="000000"/>
              <w:spacing w:val="-1"/>
              <w:sz w:val="24"/>
            </w:rPr>
          </w:rPrChange>
        </w:rPr>
        <w:t>arquitectura</w:t>
      </w:r>
      <w:r w:rsidRPr="00BF4A75">
        <w:rPr>
          <w:rFonts w:ascii="Times New Roman"/>
          <w:color w:val="000000"/>
          <w:spacing w:val="7"/>
          <w:sz w:val="24"/>
          <w:lang w:val="es-CO"/>
          <w:rPrChange w:id="2261"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262" w:author="MARTHA  CERVANTES DIAZ" w:date="2023-01-02T08:54:00Z">
            <w:rPr>
              <w:rFonts w:ascii="UHJQMA+A030-Reg"/>
              <w:color w:val="000000"/>
              <w:spacing w:val="-1"/>
              <w:sz w:val="24"/>
            </w:rPr>
          </w:rPrChange>
        </w:rPr>
        <w:t>objetivo</w:t>
      </w:r>
      <w:r w:rsidRPr="00BF4A75">
        <w:rPr>
          <w:rFonts w:ascii="Times New Roman"/>
          <w:color w:val="000000"/>
          <w:spacing w:val="7"/>
          <w:sz w:val="24"/>
          <w:lang w:val="es-CO"/>
          <w:rPrChange w:id="2263"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2264" w:author="MARTHA  CERVANTES DIAZ" w:date="2023-01-02T08:54:00Z">
            <w:rPr>
              <w:rFonts w:ascii="UHJQMA+A030-Reg" w:hAnsi="UHJQMA+A030-Reg" w:cs="UHJQMA+A030-Reg"/>
              <w:color w:val="000000"/>
              <w:sz w:val="24"/>
            </w:rPr>
          </w:rPrChange>
        </w:rPr>
        <w:t>especi</w:t>
      </w:r>
      <w:r>
        <w:rPr>
          <w:rFonts w:ascii="UHJQMA+A030-Reg" w:hAnsi="UHJQMA+A030-Reg" w:cs="UHJQMA+A030-Reg"/>
          <w:color w:val="000000"/>
          <w:sz w:val="24"/>
        </w:rPr>
        <w:t>ﬁ</w:t>
      </w:r>
      <w:r w:rsidRPr="00BF4A75">
        <w:rPr>
          <w:rFonts w:ascii="UHJQMA+A030-Reg" w:hAnsi="UHJQMA+A030-Reg" w:cs="UHJQMA+A030-Reg"/>
          <w:color w:val="000000"/>
          <w:sz w:val="24"/>
          <w:lang w:val="es-CO"/>
          <w:rPrChange w:id="2265" w:author="MARTHA  CERVANTES DIAZ" w:date="2023-01-02T08:54:00Z">
            <w:rPr>
              <w:rFonts w:ascii="UHJQMA+A030-Reg" w:hAnsi="UHJQMA+A030-Reg" w:cs="UHJQMA+A030-Reg"/>
              <w:color w:val="000000"/>
              <w:sz w:val="24"/>
            </w:rPr>
          </w:rPrChange>
        </w:rPr>
        <w:t>cada.</w:t>
      </w:r>
    </w:p>
    <w:p w14:paraId="7AFF8AA1" w14:textId="77777777" w:rsidR="001D4206" w:rsidRPr="00BF4A75" w:rsidRDefault="00000000">
      <w:pPr>
        <w:framePr w:w="8529" w:wrap="auto" w:hAnchor="text" w:x="2025" w:y="8045"/>
        <w:widowControl w:val="0"/>
        <w:autoSpaceDE w:val="0"/>
        <w:autoSpaceDN w:val="0"/>
        <w:spacing w:before="0" w:after="0" w:line="275" w:lineRule="exact"/>
        <w:jc w:val="left"/>
        <w:rPr>
          <w:rFonts w:ascii="Times New Roman"/>
          <w:color w:val="000000"/>
          <w:sz w:val="24"/>
          <w:lang w:val="es-CO"/>
          <w:rPrChange w:id="2266" w:author="MARTHA  CERVANTES DIAZ" w:date="2023-01-02T08:54:00Z">
            <w:rPr>
              <w:rFonts w:ascii="Times New Roman"/>
              <w:color w:val="000000"/>
              <w:sz w:val="24"/>
            </w:rPr>
          </w:rPrChange>
        </w:rPr>
      </w:pPr>
      <w:r w:rsidRPr="00BF4A75">
        <w:rPr>
          <w:rFonts w:ascii="UHJQMA+A030-Reg" w:hAnsi="UHJQMA+A030-Reg" w:cs="UHJQMA+A030-Reg"/>
          <w:color w:val="000000"/>
          <w:sz w:val="24"/>
          <w:lang w:val="es-CO"/>
          <w:rPrChange w:id="2267" w:author="MARTHA  CERVANTES DIAZ" w:date="2023-01-02T08:54:00Z">
            <w:rPr>
              <w:rFonts w:ascii="UHJQMA+A030-Reg" w:hAnsi="UHJQMA+A030-Reg" w:cs="UHJQMA+A030-Reg"/>
              <w:color w:val="000000"/>
              <w:sz w:val="24"/>
            </w:rPr>
          </w:rPrChange>
        </w:rPr>
        <w:t>Diseñar</w:t>
      </w:r>
      <w:r w:rsidRPr="00BF4A75">
        <w:rPr>
          <w:rFonts w:ascii="Times New Roman"/>
          <w:color w:val="000000"/>
          <w:spacing w:val="7"/>
          <w:sz w:val="24"/>
          <w:lang w:val="es-CO"/>
          <w:rPrChange w:id="226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69" w:author="MARTHA  CERVANTES DIAZ" w:date="2023-01-02T08:54:00Z">
            <w:rPr>
              <w:rFonts w:ascii="UHJQMA+A030-Reg"/>
              <w:color w:val="000000"/>
              <w:sz w:val="24"/>
            </w:rPr>
          </w:rPrChange>
        </w:rPr>
        <w:t>un</w:t>
      </w:r>
      <w:r w:rsidRPr="00BF4A75">
        <w:rPr>
          <w:rFonts w:ascii="Times New Roman"/>
          <w:color w:val="000000"/>
          <w:spacing w:val="6"/>
          <w:sz w:val="24"/>
          <w:lang w:val="es-CO"/>
          <w:rPrChange w:id="2270"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271" w:author="MARTHA  CERVANTES DIAZ" w:date="2023-01-02T08:54:00Z">
            <w:rPr>
              <w:rFonts w:ascii="UHJQMA+A030-Reg"/>
              <w:color w:val="000000"/>
              <w:spacing w:val="-1"/>
              <w:sz w:val="24"/>
            </w:rPr>
          </w:rPrChange>
        </w:rPr>
        <w:t>conjunto</w:t>
      </w:r>
      <w:r w:rsidRPr="00BF4A75">
        <w:rPr>
          <w:rFonts w:ascii="Times New Roman"/>
          <w:color w:val="000000"/>
          <w:spacing w:val="7"/>
          <w:sz w:val="24"/>
          <w:lang w:val="es-CO"/>
          <w:rPrChange w:id="2272"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73" w:author="MARTHA  CERVANTES DIAZ" w:date="2023-01-02T08:54:00Z">
            <w:rPr>
              <w:rFonts w:ascii="UHJQMA+A030-Reg"/>
              <w:color w:val="000000"/>
              <w:sz w:val="24"/>
            </w:rPr>
          </w:rPrChange>
        </w:rPr>
        <w:t>de</w:t>
      </w:r>
      <w:r w:rsidRPr="00BF4A75">
        <w:rPr>
          <w:rFonts w:ascii="Times New Roman"/>
          <w:color w:val="000000"/>
          <w:spacing w:val="6"/>
          <w:sz w:val="24"/>
          <w:lang w:val="es-CO"/>
          <w:rPrChange w:id="2274"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275" w:author="MARTHA  CERVANTES DIAZ" w:date="2023-01-02T08:54:00Z">
            <w:rPr>
              <w:rFonts w:ascii="UHJQMA+A030-Reg"/>
              <w:color w:val="000000"/>
              <w:spacing w:val="-1"/>
              <w:sz w:val="24"/>
            </w:rPr>
          </w:rPrChange>
        </w:rPr>
        <w:t>mecanismos</w:t>
      </w:r>
      <w:r w:rsidRPr="00BF4A75">
        <w:rPr>
          <w:rFonts w:ascii="Times New Roman"/>
          <w:color w:val="000000"/>
          <w:spacing w:val="7"/>
          <w:sz w:val="24"/>
          <w:lang w:val="es-CO"/>
          <w:rPrChange w:id="2276"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77" w:author="MARTHA  CERVANTES DIAZ" w:date="2023-01-02T08:54:00Z">
            <w:rPr>
              <w:rFonts w:ascii="UHJQMA+A030-Reg"/>
              <w:color w:val="000000"/>
              <w:sz w:val="24"/>
            </w:rPr>
          </w:rPrChange>
        </w:rPr>
        <w:t>de</w:t>
      </w:r>
      <w:r w:rsidRPr="00BF4A75">
        <w:rPr>
          <w:rFonts w:ascii="Times New Roman"/>
          <w:color w:val="000000"/>
          <w:spacing w:val="6"/>
          <w:sz w:val="24"/>
          <w:lang w:val="es-CO"/>
          <w:rPrChange w:id="2278"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279" w:author="MARTHA  CERVANTES DIAZ" w:date="2023-01-02T08:54:00Z">
            <w:rPr>
              <w:rFonts w:ascii="UHJQMA+A030-Reg" w:hAnsi="UHJQMA+A030-Reg" w:cs="UHJQMA+A030-Reg"/>
              <w:color w:val="000000"/>
              <w:spacing w:val="-1"/>
              <w:sz w:val="24"/>
            </w:rPr>
          </w:rPrChange>
        </w:rPr>
        <w:t>adaptación</w:t>
      </w:r>
      <w:r w:rsidRPr="00BF4A75">
        <w:rPr>
          <w:rFonts w:ascii="Times New Roman"/>
          <w:color w:val="000000"/>
          <w:spacing w:val="7"/>
          <w:sz w:val="24"/>
          <w:lang w:val="es-CO"/>
          <w:rPrChange w:id="2280"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81" w:author="MARTHA  CERVANTES DIAZ" w:date="2023-01-02T08:54:00Z">
            <w:rPr>
              <w:rFonts w:ascii="UHJQMA+A030-Reg"/>
              <w:color w:val="000000"/>
              <w:sz w:val="24"/>
            </w:rPr>
          </w:rPrChange>
        </w:rPr>
        <w:t>que</w:t>
      </w:r>
      <w:r w:rsidRPr="00BF4A75">
        <w:rPr>
          <w:rFonts w:ascii="Times New Roman"/>
          <w:color w:val="000000"/>
          <w:spacing w:val="6"/>
          <w:sz w:val="24"/>
          <w:lang w:val="es-CO"/>
          <w:rPrChange w:id="2282"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283" w:author="MARTHA  CERVANTES DIAZ" w:date="2023-01-02T08:54:00Z">
            <w:rPr>
              <w:rFonts w:ascii="UHJQMA+A030-Reg"/>
              <w:color w:val="000000"/>
              <w:sz w:val="24"/>
            </w:rPr>
          </w:rPrChange>
        </w:rPr>
        <w:t>permitan</w:t>
      </w:r>
      <w:r w:rsidRPr="00BF4A75">
        <w:rPr>
          <w:rFonts w:ascii="Times New Roman"/>
          <w:color w:val="000000"/>
          <w:spacing w:val="6"/>
          <w:sz w:val="24"/>
          <w:lang w:val="es-CO"/>
          <w:rPrChange w:id="2284"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285" w:author="MARTHA  CERVANTES DIAZ" w:date="2023-01-02T08:54:00Z">
            <w:rPr>
              <w:rFonts w:ascii="UHJQMA+A030-Reg"/>
              <w:color w:val="000000"/>
              <w:sz w:val="24"/>
            </w:rPr>
          </w:rPrChange>
        </w:rPr>
        <w:t>disminuir</w:t>
      </w:r>
      <w:r w:rsidRPr="00BF4A75">
        <w:rPr>
          <w:rFonts w:ascii="Times New Roman"/>
          <w:color w:val="000000"/>
          <w:spacing w:val="7"/>
          <w:sz w:val="24"/>
          <w:lang w:val="es-CO"/>
          <w:rPrChange w:id="2286"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87" w:author="MARTHA  CERVANTES DIAZ" w:date="2023-01-02T08:54:00Z">
            <w:rPr>
              <w:rFonts w:ascii="UHJQMA+A030-Reg"/>
              <w:color w:val="000000"/>
              <w:sz w:val="24"/>
            </w:rPr>
          </w:rPrChange>
        </w:rPr>
        <w:t>las</w:t>
      </w:r>
    </w:p>
    <w:p w14:paraId="38764550" w14:textId="77777777" w:rsidR="001D4206" w:rsidRPr="00BF4A75" w:rsidRDefault="00000000">
      <w:pPr>
        <w:framePr w:w="8529" w:wrap="auto" w:hAnchor="text" w:x="2025" w:y="8045"/>
        <w:widowControl w:val="0"/>
        <w:autoSpaceDE w:val="0"/>
        <w:autoSpaceDN w:val="0"/>
        <w:spacing w:before="13" w:after="0" w:line="275" w:lineRule="exact"/>
        <w:jc w:val="left"/>
        <w:rPr>
          <w:rFonts w:ascii="Times New Roman"/>
          <w:color w:val="000000"/>
          <w:sz w:val="24"/>
          <w:lang w:val="es-CO"/>
          <w:rPrChange w:id="2288" w:author="MARTHA  CERVANTES DIAZ" w:date="2023-01-02T08:54:00Z">
            <w:rPr>
              <w:rFonts w:ascii="Times New Roman"/>
              <w:color w:val="000000"/>
              <w:sz w:val="24"/>
            </w:rPr>
          </w:rPrChange>
        </w:rPr>
      </w:pPr>
      <w:r w:rsidRPr="00BF4A75">
        <w:rPr>
          <w:rFonts w:ascii="UHJQMA+A030-Reg"/>
          <w:color w:val="000000"/>
          <w:spacing w:val="-1"/>
          <w:sz w:val="24"/>
          <w:lang w:val="es-CO"/>
          <w:rPrChange w:id="2289" w:author="MARTHA  CERVANTES DIAZ" w:date="2023-01-02T08:54:00Z">
            <w:rPr>
              <w:rFonts w:ascii="UHJQMA+A030-Reg"/>
              <w:color w:val="000000"/>
              <w:spacing w:val="-1"/>
              <w:sz w:val="24"/>
            </w:rPr>
          </w:rPrChange>
        </w:rPr>
        <w:t>diferencias</w:t>
      </w:r>
      <w:r w:rsidRPr="00BF4A75">
        <w:rPr>
          <w:rFonts w:ascii="Times New Roman"/>
          <w:color w:val="000000"/>
          <w:spacing w:val="7"/>
          <w:sz w:val="24"/>
          <w:lang w:val="es-CO"/>
          <w:rPrChange w:id="2290"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291" w:author="MARTHA  CERVANTES DIAZ" w:date="2023-01-02T08:54:00Z">
            <w:rPr>
              <w:rFonts w:ascii="UHJQMA+A030-Reg"/>
              <w:color w:val="000000"/>
              <w:spacing w:val="-1"/>
              <w:sz w:val="24"/>
            </w:rPr>
          </w:rPrChange>
        </w:rPr>
        <w:t>entre</w:t>
      </w:r>
      <w:r w:rsidRPr="00BF4A75">
        <w:rPr>
          <w:rFonts w:ascii="Times New Roman"/>
          <w:color w:val="000000"/>
          <w:spacing w:val="7"/>
          <w:sz w:val="24"/>
          <w:lang w:val="es-CO"/>
          <w:rPrChange w:id="2292"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93" w:author="MARTHA  CERVANTES DIAZ" w:date="2023-01-02T08:54:00Z">
            <w:rPr>
              <w:rFonts w:ascii="UHJQMA+A030-Reg"/>
              <w:color w:val="000000"/>
              <w:sz w:val="24"/>
            </w:rPr>
          </w:rPrChange>
        </w:rPr>
        <w:t>la</w:t>
      </w:r>
      <w:r w:rsidRPr="00BF4A75">
        <w:rPr>
          <w:rFonts w:ascii="Times New Roman"/>
          <w:color w:val="000000"/>
          <w:spacing w:val="6"/>
          <w:sz w:val="24"/>
          <w:lang w:val="es-CO"/>
          <w:rPrChange w:id="2294"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295" w:author="MARTHA  CERVANTES DIAZ" w:date="2023-01-02T08:54:00Z">
            <w:rPr>
              <w:rFonts w:ascii="UHJQMA+A030-Reg"/>
              <w:color w:val="000000"/>
              <w:spacing w:val="-1"/>
              <w:sz w:val="24"/>
            </w:rPr>
          </w:rPrChange>
        </w:rPr>
        <w:t>arquitectura</w:t>
      </w:r>
      <w:r w:rsidRPr="00BF4A75">
        <w:rPr>
          <w:rFonts w:ascii="Times New Roman"/>
          <w:color w:val="000000"/>
          <w:spacing w:val="7"/>
          <w:sz w:val="24"/>
          <w:lang w:val="es-CO"/>
          <w:rPrChange w:id="2296"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97" w:author="MARTHA  CERVANTES DIAZ" w:date="2023-01-02T08:54:00Z">
            <w:rPr>
              <w:rFonts w:ascii="UHJQMA+A030-Reg"/>
              <w:color w:val="000000"/>
              <w:sz w:val="24"/>
            </w:rPr>
          </w:rPrChange>
        </w:rPr>
        <w:t>actual</w:t>
      </w:r>
      <w:r w:rsidRPr="00BF4A75">
        <w:rPr>
          <w:rFonts w:ascii="Times New Roman"/>
          <w:color w:val="000000"/>
          <w:spacing w:val="7"/>
          <w:sz w:val="24"/>
          <w:lang w:val="es-CO"/>
          <w:rPrChange w:id="229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299" w:author="MARTHA  CERVANTES DIAZ" w:date="2023-01-02T08:54:00Z">
            <w:rPr>
              <w:rFonts w:ascii="UHJQMA+A030-Reg"/>
              <w:color w:val="000000"/>
              <w:sz w:val="24"/>
            </w:rPr>
          </w:rPrChange>
        </w:rPr>
        <w:t>y</w:t>
      </w:r>
      <w:r w:rsidRPr="00BF4A75">
        <w:rPr>
          <w:rFonts w:ascii="Times New Roman"/>
          <w:color w:val="000000"/>
          <w:spacing w:val="6"/>
          <w:sz w:val="24"/>
          <w:lang w:val="es-CO"/>
          <w:rPrChange w:id="2300"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301" w:author="MARTHA  CERVANTES DIAZ" w:date="2023-01-02T08:54:00Z">
            <w:rPr>
              <w:rFonts w:ascii="UHJQMA+A030-Reg"/>
              <w:color w:val="000000"/>
              <w:sz w:val="24"/>
            </w:rPr>
          </w:rPrChange>
        </w:rPr>
        <w:t>la</w:t>
      </w:r>
      <w:r w:rsidRPr="00BF4A75">
        <w:rPr>
          <w:rFonts w:ascii="Times New Roman"/>
          <w:color w:val="000000"/>
          <w:spacing w:val="6"/>
          <w:sz w:val="24"/>
          <w:lang w:val="es-CO"/>
          <w:rPrChange w:id="2302"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303" w:author="MARTHA  CERVANTES DIAZ" w:date="2023-01-02T08:54:00Z">
            <w:rPr>
              <w:rFonts w:ascii="UHJQMA+A030-Reg"/>
              <w:color w:val="000000"/>
              <w:spacing w:val="-1"/>
              <w:sz w:val="24"/>
            </w:rPr>
          </w:rPrChange>
        </w:rPr>
        <w:t>arquitectura</w:t>
      </w:r>
      <w:r w:rsidRPr="00BF4A75">
        <w:rPr>
          <w:rFonts w:ascii="Times New Roman"/>
          <w:color w:val="000000"/>
          <w:spacing w:val="7"/>
          <w:sz w:val="24"/>
          <w:lang w:val="es-CO"/>
          <w:rPrChange w:id="2304"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305" w:author="MARTHA  CERVANTES DIAZ" w:date="2023-01-02T08:54:00Z">
            <w:rPr>
              <w:rFonts w:ascii="UHJQMA+A030-Reg"/>
              <w:color w:val="000000"/>
              <w:spacing w:val="-1"/>
              <w:sz w:val="24"/>
            </w:rPr>
          </w:rPrChange>
        </w:rPr>
        <w:t>objetivo.</w:t>
      </w:r>
    </w:p>
    <w:p w14:paraId="2C4DED99" w14:textId="77777777" w:rsidR="001D4206" w:rsidRPr="00BF4A75" w:rsidRDefault="00000000">
      <w:pPr>
        <w:framePr w:w="8810" w:wrap="auto" w:hAnchor="text" w:x="2025" w:y="8823"/>
        <w:widowControl w:val="0"/>
        <w:autoSpaceDE w:val="0"/>
        <w:autoSpaceDN w:val="0"/>
        <w:spacing w:before="0" w:after="0" w:line="275" w:lineRule="exact"/>
        <w:jc w:val="left"/>
        <w:rPr>
          <w:rFonts w:ascii="Times New Roman"/>
          <w:color w:val="000000"/>
          <w:sz w:val="24"/>
          <w:lang w:val="es-CO"/>
          <w:rPrChange w:id="2306" w:author="MARTHA  CERVANTES DIAZ" w:date="2023-01-02T08:54:00Z">
            <w:rPr>
              <w:rFonts w:ascii="Times New Roman"/>
              <w:color w:val="000000"/>
              <w:sz w:val="24"/>
            </w:rPr>
          </w:rPrChange>
        </w:rPr>
      </w:pPr>
      <w:r w:rsidRPr="00BF4A75">
        <w:rPr>
          <w:rFonts w:ascii="UHJQMA+A030-Reg"/>
          <w:color w:val="000000"/>
          <w:spacing w:val="-1"/>
          <w:sz w:val="24"/>
          <w:lang w:val="es-CO"/>
          <w:rPrChange w:id="2307" w:author="MARTHA  CERVANTES DIAZ" w:date="2023-01-02T08:54:00Z">
            <w:rPr>
              <w:rFonts w:ascii="UHJQMA+A030-Reg"/>
              <w:color w:val="000000"/>
              <w:spacing w:val="-1"/>
              <w:sz w:val="24"/>
            </w:rPr>
          </w:rPrChange>
        </w:rPr>
        <w:t>Evaluar</w:t>
      </w:r>
      <w:r w:rsidRPr="00BF4A75">
        <w:rPr>
          <w:rFonts w:ascii="Times New Roman"/>
          <w:color w:val="000000"/>
          <w:spacing w:val="7"/>
          <w:sz w:val="24"/>
          <w:lang w:val="es-CO"/>
          <w:rPrChange w:id="230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09" w:author="MARTHA  CERVANTES DIAZ" w:date="2023-01-02T08:54:00Z">
            <w:rPr>
              <w:rFonts w:ascii="UHJQMA+A030-Reg"/>
              <w:color w:val="000000"/>
              <w:sz w:val="24"/>
            </w:rPr>
          </w:rPrChange>
        </w:rPr>
        <w:t>la</w:t>
      </w:r>
      <w:r w:rsidRPr="00BF4A75">
        <w:rPr>
          <w:rFonts w:ascii="Times New Roman"/>
          <w:color w:val="000000"/>
          <w:spacing w:val="6"/>
          <w:sz w:val="24"/>
          <w:lang w:val="es-CO"/>
          <w:rPrChange w:id="2310"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2311" w:author="MARTHA  CERVANTES DIAZ" w:date="2023-01-02T08:54:00Z">
            <w:rPr>
              <w:rFonts w:ascii="UHJQMA+A030-Reg" w:hAnsi="UHJQMA+A030-Reg" w:cs="UHJQMA+A030-Reg"/>
              <w:color w:val="000000"/>
              <w:sz w:val="24"/>
            </w:rPr>
          </w:rPrChange>
        </w:rPr>
        <w:t>implementación</w:t>
      </w:r>
      <w:r w:rsidRPr="00BF4A75">
        <w:rPr>
          <w:rFonts w:ascii="Times New Roman"/>
          <w:color w:val="000000"/>
          <w:spacing w:val="6"/>
          <w:sz w:val="24"/>
          <w:lang w:val="es-CO"/>
          <w:rPrChange w:id="2312"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313" w:author="MARTHA  CERVANTES DIAZ" w:date="2023-01-02T08:54:00Z">
            <w:rPr>
              <w:rFonts w:ascii="UHJQMA+A030-Reg"/>
              <w:color w:val="000000"/>
              <w:spacing w:val="-1"/>
              <w:sz w:val="24"/>
            </w:rPr>
          </w:rPrChange>
        </w:rPr>
        <w:t>realizada</w:t>
      </w:r>
      <w:r w:rsidRPr="00BF4A75">
        <w:rPr>
          <w:rFonts w:ascii="Times New Roman"/>
          <w:color w:val="000000"/>
          <w:spacing w:val="7"/>
          <w:sz w:val="24"/>
          <w:lang w:val="es-CO"/>
          <w:rPrChange w:id="2314"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15" w:author="MARTHA  CERVANTES DIAZ" w:date="2023-01-02T08:54:00Z">
            <w:rPr>
              <w:rFonts w:ascii="UHJQMA+A030-Reg"/>
              <w:color w:val="000000"/>
              <w:sz w:val="24"/>
            </w:rPr>
          </w:rPrChange>
        </w:rPr>
        <w:t>a</w:t>
      </w:r>
      <w:r w:rsidRPr="00BF4A75">
        <w:rPr>
          <w:rFonts w:ascii="Times New Roman"/>
          <w:color w:val="000000"/>
          <w:spacing w:val="6"/>
          <w:sz w:val="24"/>
          <w:lang w:val="es-CO"/>
          <w:rPrChange w:id="2316"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317" w:author="MARTHA  CERVANTES DIAZ" w:date="2023-01-02T08:54:00Z">
            <w:rPr>
              <w:rFonts w:ascii="UHJQMA+A030-Reg"/>
              <w:color w:val="000000"/>
              <w:spacing w:val="1"/>
              <w:sz w:val="24"/>
            </w:rPr>
          </w:rPrChange>
        </w:rPr>
        <w:t>partir</w:t>
      </w:r>
      <w:r w:rsidRPr="00BF4A75">
        <w:rPr>
          <w:rFonts w:ascii="Times New Roman"/>
          <w:color w:val="000000"/>
          <w:spacing w:val="5"/>
          <w:sz w:val="24"/>
          <w:lang w:val="es-CO"/>
          <w:rPrChange w:id="2318" w:author="MARTHA  CERVANTES DIAZ" w:date="2023-01-02T08:54:00Z">
            <w:rPr>
              <w:rFonts w:ascii="Times New Roman"/>
              <w:color w:val="000000"/>
              <w:spacing w:val="5"/>
              <w:sz w:val="24"/>
            </w:rPr>
          </w:rPrChange>
        </w:rPr>
        <w:t xml:space="preserve"> </w:t>
      </w:r>
      <w:r w:rsidRPr="00BF4A75">
        <w:rPr>
          <w:rFonts w:ascii="UHJQMA+A030-Reg"/>
          <w:color w:val="000000"/>
          <w:sz w:val="24"/>
          <w:lang w:val="es-CO"/>
          <w:rPrChange w:id="2319" w:author="MARTHA  CERVANTES DIAZ" w:date="2023-01-02T08:54:00Z">
            <w:rPr>
              <w:rFonts w:ascii="UHJQMA+A030-Reg"/>
              <w:color w:val="000000"/>
              <w:sz w:val="24"/>
            </w:rPr>
          </w:rPrChange>
        </w:rPr>
        <w:t>de</w:t>
      </w:r>
      <w:r w:rsidRPr="00BF4A75">
        <w:rPr>
          <w:rFonts w:ascii="Times New Roman"/>
          <w:color w:val="000000"/>
          <w:spacing w:val="6"/>
          <w:sz w:val="24"/>
          <w:lang w:val="es-CO"/>
          <w:rPrChange w:id="2320"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321" w:author="MARTHA  CERVANTES DIAZ" w:date="2023-01-02T08:54:00Z">
            <w:rPr>
              <w:rFonts w:ascii="UHJQMA+A030-Reg"/>
              <w:color w:val="000000"/>
              <w:sz w:val="24"/>
            </w:rPr>
          </w:rPrChange>
        </w:rPr>
        <w:t>un</w:t>
      </w:r>
      <w:r w:rsidRPr="00BF4A75">
        <w:rPr>
          <w:rFonts w:ascii="Times New Roman"/>
          <w:color w:val="000000"/>
          <w:spacing w:val="6"/>
          <w:sz w:val="24"/>
          <w:lang w:val="es-CO"/>
          <w:rPrChange w:id="2322"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323" w:author="MARTHA  CERVANTES DIAZ" w:date="2023-01-02T08:54:00Z">
            <w:rPr>
              <w:rFonts w:ascii="UHJQMA+A030-Reg"/>
              <w:color w:val="000000"/>
              <w:spacing w:val="-1"/>
              <w:sz w:val="24"/>
            </w:rPr>
          </w:rPrChange>
        </w:rPr>
        <w:t>conjunto</w:t>
      </w:r>
      <w:r w:rsidRPr="00BF4A75">
        <w:rPr>
          <w:rFonts w:ascii="Times New Roman"/>
          <w:color w:val="000000"/>
          <w:spacing w:val="7"/>
          <w:sz w:val="24"/>
          <w:lang w:val="es-CO"/>
          <w:rPrChange w:id="2324"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25" w:author="MARTHA  CERVANTES DIAZ" w:date="2023-01-02T08:54:00Z">
            <w:rPr>
              <w:rFonts w:ascii="UHJQMA+A030-Reg"/>
              <w:color w:val="000000"/>
              <w:sz w:val="24"/>
            </w:rPr>
          </w:rPrChange>
        </w:rPr>
        <w:t>de</w:t>
      </w:r>
      <w:r w:rsidRPr="00BF4A75">
        <w:rPr>
          <w:rFonts w:ascii="Times New Roman"/>
          <w:color w:val="000000"/>
          <w:spacing w:val="6"/>
          <w:sz w:val="24"/>
          <w:lang w:val="es-CO"/>
          <w:rPrChange w:id="2326"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327" w:author="MARTHA  CERVANTES DIAZ" w:date="2023-01-02T08:54:00Z">
            <w:rPr>
              <w:rFonts w:ascii="UHJQMA+A030-Reg"/>
              <w:color w:val="000000"/>
              <w:sz w:val="24"/>
            </w:rPr>
          </w:rPrChange>
        </w:rPr>
        <w:t>pruebas</w:t>
      </w:r>
      <w:r w:rsidRPr="00BF4A75">
        <w:rPr>
          <w:rFonts w:ascii="Times New Roman"/>
          <w:color w:val="000000"/>
          <w:spacing w:val="6"/>
          <w:sz w:val="24"/>
          <w:lang w:val="es-CO"/>
          <w:rPrChange w:id="2328"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329" w:author="MARTHA  CERVANTES DIAZ" w:date="2023-01-02T08:54:00Z">
            <w:rPr>
              <w:rFonts w:ascii="UHJQMA+A030-Reg"/>
              <w:color w:val="000000"/>
              <w:sz w:val="24"/>
            </w:rPr>
          </w:rPrChange>
        </w:rPr>
        <w:t>con</w:t>
      </w:r>
      <w:r w:rsidRPr="00BF4A75">
        <w:rPr>
          <w:rFonts w:ascii="Times New Roman"/>
          <w:color w:val="000000"/>
          <w:spacing w:val="6"/>
          <w:sz w:val="24"/>
          <w:lang w:val="es-CO"/>
          <w:rPrChange w:id="2330"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331" w:author="MARTHA  CERVANTES DIAZ" w:date="2023-01-02T08:54:00Z">
            <w:rPr>
              <w:rFonts w:ascii="UHJQMA+A030-Reg"/>
              <w:color w:val="000000"/>
              <w:sz w:val="24"/>
            </w:rPr>
          </w:rPrChange>
        </w:rPr>
        <w:t>el</w:t>
      </w:r>
      <w:r w:rsidRPr="00BF4A75">
        <w:rPr>
          <w:rFonts w:ascii="Times New Roman"/>
          <w:color w:val="000000"/>
          <w:spacing w:val="7"/>
          <w:sz w:val="24"/>
          <w:lang w:val="es-CO"/>
          <w:rPrChange w:id="2332" w:author="MARTHA  CERVANTES DIAZ" w:date="2023-01-02T08:54:00Z">
            <w:rPr>
              <w:rFonts w:ascii="Times New Roman"/>
              <w:color w:val="000000"/>
              <w:spacing w:val="7"/>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2333" w:author="MARTHA  CERVANTES DIAZ" w:date="2023-01-02T08:54:00Z">
            <w:rPr>
              <w:rFonts w:ascii="UHJQMA+A030-Reg" w:hAnsi="UHJQMA+A030-Reg" w:cs="UHJQMA+A030-Reg"/>
              <w:color w:val="000000"/>
              <w:sz w:val="24"/>
            </w:rPr>
          </w:rPrChange>
        </w:rPr>
        <w:t>n</w:t>
      </w:r>
    </w:p>
    <w:p w14:paraId="44A0D0C3" w14:textId="77777777" w:rsidR="001D4206" w:rsidRPr="00BF4A75" w:rsidRDefault="00000000">
      <w:pPr>
        <w:framePr w:w="8810" w:wrap="auto" w:hAnchor="text" w:x="2025" w:y="8823"/>
        <w:widowControl w:val="0"/>
        <w:autoSpaceDE w:val="0"/>
        <w:autoSpaceDN w:val="0"/>
        <w:spacing w:before="13" w:after="0" w:line="275" w:lineRule="exact"/>
        <w:jc w:val="left"/>
        <w:rPr>
          <w:rFonts w:ascii="Times New Roman"/>
          <w:color w:val="000000"/>
          <w:sz w:val="24"/>
          <w:lang w:val="es-CO"/>
          <w:rPrChange w:id="2334" w:author="MARTHA  CERVANTES DIAZ" w:date="2023-01-02T08:54:00Z">
            <w:rPr>
              <w:rFonts w:ascii="Times New Roman"/>
              <w:color w:val="000000"/>
              <w:sz w:val="24"/>
            </w:rPr>
          </w:rPrChange>
        </w:rPr>
      </w:pPr>
      <w:r w:rsidRPr="00BF4A75">
        <w:rPr>
          <w:rFonts w:ascii="UHJQMA+A030-Reg"/>
          <w:color w:val="000000"/>
          <w:sz w:val="24"/>
          <w:lang w:val="es-CO"/>
          <w:rPrChange w:id="2335" w:author="MARTHA  CERVANTES DIAZ" w:date="2023-01-02T08:54:00Z">
            <w:rPr>
              <w:rFonts w:ascii="UHJQMA+A030-Reg"/>
              <w:color w:val="000000"/>
              <w:sz w:val="24"/>
            </w:rPr>
          </w:rPrChange>
        </w:rPr>
        <w:t>de</w:t>
      </w:r>
      <w:r w:rsidRPr="00BF4A75">
        <w:rPr>
          <w:rFonts w:ascii="Times New Roman"/>
          <w:color w:val="000000"/>
          <w:spacing w:val="6"/>
          <w:sz w:val="24"/>
          <w:lang w:val="es-CO"/>
          <w:rPrChange w:id="2336"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337" w:author="MARTHA  CERVANTES DIAZ" w:date="2023-01-02T08:54:00Z">
            <w:rPr>
              <w:rFonts w:ascii="UHJQMA+A030-Reg"/>
              <w:color w:val="000000"/>
              <w:sz w:val="24"/>
            </w:rPr>
          </w:rPrChange>
        </w:rPr>
        <w:t>establecer</w:t>
      </w:r>
      <w:r w:rsidRPr="00BF4A75">
        <w:rPr>
          <w:rFonts w:ascii="Times New Roman"/>
          <w:color w:val="000000"/>
          <w:spacing w:val="7"/>
          <w:sz w:val="24"/>
          <w:lang w:val="es-CO"/>
          <w:rPrChange w:id="233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39" w:author="MARTHA  CERVANTES DIAZ" w:date="2023-01-02T08:54:00Z">
            <w:rPr>
              <w:rFonts w:ascii="UHJQMA+A030-Reg"/>
              <w:color w:val="000000"/>
              <w:sz w:val="24"/>
            </w:rPr>
          </w:rPrChange>
        </w:rPr>
        <w:t>la</w:t>
      </w:r>
      <w:r w:rsidRPr="00BF4A75">
        <w:rPr>
          <w:rFonts w:ascii="Times New Roman"/>
          <w:color w:val="000000"/>
          <w:spacing w:val="6"/>
          <w:sz w:val="24"/>
          <w:lang w:val="es-CO"/>
          <w:rPrChange w:id="2340"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341" w:author="MARTHA  CERVANTES DIAZ" w:date="2023-01-02T08:54:00Z">
            <w:rPr>
              <w:rFonts w:ascii="UHJQMA+A030-Reg"/>
              <w:color w:val="000000"/>
              <w:spacing w:val="-1"/>
              <w:sz w:val="24"/>
            </w:rPr>
          </w:rPrChange>
        </w:rPr>
        <w:t>efectividad</w:t>
      </w:r>
      <w:r w:rsidRPr="00BF4A75">
        <w:rPr>
          <w:rFonts w:ascii="Times New Roman"/>
          <w:color w:val="000000"/>
          <w:spacing w:val="7"/>
          <w:sz w:val="24"/>
          <w:lang w:val="es-CO"/>
          <w:rPrChange w:id="2342"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43" w:author="MARTHA  CERVANTES DIAZ" w:date="2023-01-02T08:54:00Z">
            <w:rPr>
              <w:rFonts w:ascii="UHJQMA+A030-Reg"/>
              <w:color w:val="000000"/>
              <w:sz w:val="24"/>
            </w:rPr>
          </w:rPrChange>
        </w:rPr>
        <w:t>de</w:t>
      </w:r>
      <w:r w:rsidRPr="00BF4A75">
        <w:rPr>
          <w:rFonts w:ascii="Times New Roman"/>
          <w:color w:val="000000"/>
          <w:spacing w:val="6"/>
          <w:sz w:val="24"/>
          <w:lang w:val="es-CO"/>
          <w:rPrChange w:id="2344"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345" w:author="MARTHA  CERVANTES DIAZ" w:date="2023-01-02T08:54:00Z">
            <w:rPr>
              <w:rFonts w:ascii="UHJQMA+A030-Reg"/>
              <w:color w:val="000000"/>
              <w:sz w:val="24"/>
            </w:rPr>
          </w:rPrChange>
        </w:rPr>
        <w:t>los</w:t>
      </w:r>
      <w:r w:rsidRPr="00BF4A75">
        <w:rPr>
          <w:rFonts w:ascii="Times New Roman"/>
          <w:color w:val="000000"/>
          <w:spacing w:val="6"/>
          <w:sz w:val="24"/>
          <w:lang w:val="es-CO"/>
          <w:rPrChange w:id="2346"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347" w:author="MARTHA  CERVANTES DIAZ" w:date="2023-01-02T08:54:00Z">
            <w:rPr>
              <w:rFonts w:ascii="UHJQMA+A030-Reg"/>
              <w:color w:val="000000"/>
              <w:spacing w:val="-1"/>
              <w:sz w:val="24"/>
            </w:rPr>
          </w:rPrChange>
        </w:rPr>
        <w:t>mecanismos</w:t>
      </w:r>
      <w:r w:rsidRPr="00BF4A75">
        <w:rPr>
          <w:rFonts w:ascii="Times New Roman"/>
          <w:color w:val="000000"/>
          <w:spacing w:val="7"/>
          <w:sz w:val="24"/>
          <w:lang w:val="es-CO"/>
          <w:rPrChange w:id="234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49" w:author="MARTHA  CERVANTES DIAZ" w:date="2023-01-02T08:54:00Z">
            <w:rPr>
              <w:rFonts w:ascii="UHJQMA+A030-Reg"/>
              <w:color w:val="000000"/>
              <w:sz w:val="24"/>
            </w:rPr>
          </w:rPrChange>
        </w:rPr>
        <w:t>usados.</w:t>
      </w:r>
    </w:p>
    <w:p w14:paraId="68759BEF" w14:textId="77777777" w:rsidR="001D4206" w:rsidRPr="00BF4A75" w:rsidRDefault="00000000">
      <w:pPr>
        <w:framePr w:w="373" w:wrap="auto" w:hAnchor="text" w:x="6054" w:y="14774"/>
        <w:widowControl w:val="0"/>
        <w:autoSpaceDE w:val="0"/>
        <w:autoSpaceDN w:val="0"/>
        <w:spacing w:before="0" w:after="0" w:line="275" w:lineRule="exact"/>
        <w:jc w:val="left"/>
        <w:rPr>
          <w:rFonts w:ascii="Times New Roman"/>
          <w:color w:val="000000"/>
          <w:sz w:val="24"/>
          <w:lang w:val="es-CO"/>
          <w:rPrChange w:id="2350" w:author="MARTHA  CERVANTES DIAZ" w:date="2023-01-02T08:54:00Z">
            <w:rPr>
              <w:rFonts w:ascii="Times New Roman"/>
              <w:color w:val="000000"/>
              <w:sz w:val="24"/>
            </w:rPr>
          </w:rPrChange>
        </w:rPr>
      </w:pPr>
      <w:r w:rsidRPr="00BF4A75">
        <w:rPr>
          <w:rFonts w:ascii="UHJQMA+A030-Reg"/>
          <w:color w:val="000000"/>
          <w:sz w:val="24"/>
          <w:lang w:val="es-CO"/>
          <w:rPrChange w:id="2351" w:author="MARTHA  CERVANTES DIAZ" w:date="2023-01-02T08:54:00Z">
            <w:rPr>
              <w:rFonts w:ascii="UHJQMA+A030-Reg"/>
              <w:color w:val="000000"/>
              <w:sz w:val="24"/>
            </w:rPr>
          </w:rPrChange>
        </w:rPr>
        <w:t>3</w:t>
      </w:r>
    </w:p>
    <w:p w14:paraId="02EC0A87" w14:textId="77777777" w:rsidR="001D4206" w:rsidRPr="00BF4A75" w:rsidRDefault="00000000">
      <w:pPr>
        <w:spacing w:before="0" w:after="0" w:line="0" w:lineRule="atLeast"/>
        <w:jc w:val="left"/>
        <w:rPr>
          <w:rFonts w:ascii="Arial"/>
          <w:color w:val="FF0000"/>
          <w:sz w:val="2"/>
          <w:lang w:val="es-CO"/>
          <w:rPrChange w:id="2352" w:author="MARTHA  CERVANTES DIAZ" w:date="2023-01-02T08:54:00Z">
            <w:rPr>
              <w:rFonts w:ascii="Arial"/>
              <w:color w:val="FF0000"/>
              <w:sz w:val="2"/>
            </w:rPr>
          </w:rPrChange>
        </w:rPr>
      </w:pPr>
      <w:r>
        <w:rPr>
          <w:noProof/>
        </w:rPr>
        <w:pict w14:anchorId="221A66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0" o:spid="_x0000_s1037" type="#_x0000_t75" style="position:absolute;margin-left:88.55pt;margin-top:223.1pt;width:6.3pt;height:6.3pt;z-index:-251653120;mso-position-horizontal:absolute;mso-position-horizontal-relative:page;mso-position-vertical:absolute;mso-position-vertical-relative:page">
            <v:imagedata r:id="rId4" o:title="image1"/>
            <w10:wrap anchorx="page" anchory="page"/>
          </v:shape>
        </w:pict>
      </w:r>
      <w:r>
        <w:rPr>
          <w:noProof/>
        </w:rPr>
        <w:pict w14:anchorId="69D7D4D6">
          <v:shape id="_x00001" o:spid="_x0000_s1036" type="#_x0000_t75" style="position:absolute;margin-left:88.55pt;margin-top:329.2pt;width:6.3pt;height:6.3pt;z-index:-251654144;mso-position-horizontal:absolute;mso-position-horizontal-relative:page;mso-position-vertical:absolute;mso-position-vertical-relative:page">
            <v:imagedata r:id="rId4" o:title="image2"/>
            <w10:wrap anchorx="page" anchory="page"/>
          </v:shape>
        </w:pict>
      </w:r>
      <w:r>
        <w:rPr>
          <w:noProof/>
        </w:rPr>
        <w:pict w14:anchorId="180CF7E7">
          <v:shape id="_x00002" o:spid="_x0000_s1035" type="#_x0000_t75" style="position:absolute;margin-left:88.55pt;margin-top:368.05pt;width:6.3pt;height:6.3pt;z-index:-251655168;mso-position-horizontal:absolute;mso-position-horizontal-relative:page;mso-position-vertical:absolute;mso-position-vertical-relative:page">
            <v:imagedata r:id="rId4" o:title="image3"/>
            <w10:wrap anchorx="page" anchory="page"/>
          </v:shape>
        </w:pict>
      </w:r>
      <w:r>
        <w:rPr>
          <w:noProof/>
        </w:rPr>
        <w:pict w14:anchorId="448F0A72">
          <v:shape id="_x00003" o:spid="_x0000_s1034" type="#_x0000_t75" style="position:absolute;margin-left:88.55pt;margin-top:406.9pt;width:6.3pt;height:6.3pt;z-index:-251656192;mso-position-horizontal:absolute;mso-position-horizontal-relative:page;mso-position-vertical:absolute;mso-position-vertical-relative:page">
            <v:imagedata r:id="rId4" o:title="image4"/>
            <w10:wrap anchorx="page" anchory="page"/>
          </v:shape>
        </w:pict>
      </w:r>
      <w:r>
        <w:rPr>
          <w:noProof/>
        </w:rPr>
        <w:pict w14:anchorId="3E9093BA">
          <v:shape id="_x00004" o:spid="_x0000_s1033" type="#_x0000_t75" style="position:absolute;margin-left:88.55pt;margin-top:445.8pt;width:6.3pt;height:6.3pt;z-index:-251657216;mso-position-horizontal:absolute;mso-position-horizontal-relative:page;mso-position-vertical:absolute;mso-position-vertical-relative:page">
            <v:imagedata r:id="rId5" o:title="image5"/>
            <w10:wrap anchorx="page" anchory="page"/>
          </v:shape>
        </w:pict>
      </w:r>
      <w:r w:rsidRPr="00BF4A75">
        <w:rPr>
          <w:rFonts w:ascii="Arial"/>
          <w:color w:val="FF0000"/>
          <w:sz w:val="2"/>
          <w:lang w:val="es-CO"/>
          <w:rPrChange w:id="2353" w:author="MARTHA  CERVANTES DIAZ" w:date="2023-01-02T08:54:00Z">
            <w:rPr>
              <w:rFonts w:ascii="Arial"/>
              <w:color w:val="FF0000"/>
              <w:sz w:val="2"/>
            </w:rPr>
          </w:rPrChange>
        </w:rPr>
        <w:br w:type="page"/>
      </w:r>
    </w:p>
    <w:p w14:paraId="345C8355" w14:textId="77777777" w:rsidR="001D4206" w:rsidRPr="00BF4A75" w:rsidRDefault="00000000">
      <w:pPr>
        <w:spacing w:before="0" w:after="0" w:line="0" w:lineRule="atLeast"/>
        <w:jc w:val="left"/>
        <w:rPr>
          <w:rFonts w:ascii="Arial"/>
          <w:color w:val="FF0000"/>
          <w:sz w:val="2"/>
          <w:lang w:val="es-CO"/>
          <w:rPrChange w:id="2354" w:author="MARTHA  CERVANTES DIAZ" w:date="2023-01-02T08:54:00Z">
            <w:rPr>
              <w:rFonts w:ascii="Arial"/>
              <w:color w:val="FF0000"/>
              <w:sz w:val="2"/>
            </w:rPr>
          </w:rPrChange>
        </w:rPr>
      </w:pPr>
      <w:bookmarkStart w:id="2355" w:name="br5"/>
      <w:bookmarkEnd w:id="2355"/>
      <w:r w:rsidRPr="00BF4A75">
        <w:rPr>
          <w:rFonts w:ascii="Arial"/>
          <w:color w:val="FF0000"/>
          <w:sz w:val="2"/>
          <w:lang w:val="es-CO"/>
          <w:rPrChange w:id="2356" w:author="MARTHA  CERVANTES DIAZ" w:date="2023-01-02T08:54:00Z">
            <w:rPr>
              <w:rFonts w:ascii="Arial"/>
              <w:color w:val="FF0000"/>
              <w:sz w:val="2"/>
            </w:rPr>
          </w:rPrChange>
        </w:rPr>
        <w:lastRenderedPageBreak/>
        <w:t xml:space="preserve"> </w:t>
      </w:r>
    </w:p>
    <w:p w14:paraId="5C2726C0" w14:textId="77777777" w:rsidR="001D4206" w:rsidRPr="00BF4A75" w:rsidRDefault="00000000">
      <w:pPr>
        <w:framePr w:w="373" w:wrap="auto" w:hAnchor="text" w:x="1440" w:y="1456"/>
        <w:widowControl w:val="0"/>
        <w:autoSpaceDE w:val="0"/>
        <w:autoSpaceDN w:val="0"/>
        <w:spacing w:before="0" w:after="0" w:line="278" w:lineRule="exact"/>
        <w:jc w:val="left"/>
        <w:rPr>
          <w:rFonts w:ascii="Times New Roman"/>
          <w:color w:val="000000"/>
          <w:sz w:val="24"/>
          <w:lang w:val="es-CO"/>
          <w:rPrChange w:id="2357" w:author="MARTHA  CERVANTES DIAZ" w:date="2023-01-02T08:54:00Z">
            <w:rPr>
              <w:rFonts w:ascii="Times New Roman"/>
              <w:color w:val="000000"/>
              <w:sz w:val="24"/>
            </w:rPr>
          </w:rPrChange>
        </w:rPr>
      </w:pPr>
      <w:r w:rsidRPr="00BF4A75">
        <w:rPr>
          <w:rFonts w:ascii="JKVKLP+A030-Bol"/>
          <w:color w:val="000000"/>
          <w:sz w:val="24"/>
          <w:lang w:val="es-CO"/>
          <w:rPrChange w:id="2358" w:author="MARTHA  CERVANTES DIAZ" w:date="2023-01-02T08:54:00Z">
            <w:rPr>
              <w:rFonts w:ascii="JKVKLP+A030-Bol"/>
              <w:color w:val="000000"/>
              <w:sz w:val="24"/>
            </w:rPr>
          </w:rPrChange>
        </w:rPr>
        <w:t>4</w:t>
      </w:r>
    </w:p>
    <w:p w14:paraId="6506808B" w14:textId="77777777" w:rsidR="001D4206" w:rsidRPr="00BF4A75" w:rsidRDefault="00000000">
      <w:pPr>
        <w:framePr w:w="3160" w:wrap="auto" w:hAnchor="text" w:x="1812" w:y="1456"/>
        <w:widowControl w:val="0"/>
        <w:autoSpaceDE w:val="0"/>
        <w:autoSpaceDN w:val="0"/>
        <w:spacing w:before="0" w:after="0" w:line="278" w:lineRule="exact"/>
        <w:jc w:val="left"/>
        <w:rPr>
          <w:rFonts w:ascii="Times New Roman"/>
          <w:color w:val="000000"/>
          <w:sz w:val="24"/>
          <w:lang w:val="es-CO"/>
          <w:rPrChange w:id="2359" w:author="MARTHA  CERVANTES DIAZ" w:date="2023-01-02T08:54:00Z">
            <w:rPr>
              <w:rFonts w:ascii="Times New Roman"/>
              <w:color w:val="000000"/>
              <w:sz w:val="24"/>
            </w:rPr>
          </w:rPrChange>
        </w:rPr>
      </w:pPr>
      <w:r w:rsidRPr="00BF4A75">
        <w:rPr>
          <w:rFonts w:ascii="JKVKLP+A030-Bol"/>
          <w:color w:val="000000"/>
          <w:spacing w:val="-2"/>
          <w:sz w:val="24"/>
          <w:lang w:val="es-CO"/>
          <w:rPrChange w:id="2360" w:author="MARTHA  CERVANTES DIAZ" w:date="2023-01-02T08:54:00Z">
            <w:rPr>
              <w:rFonts w:ascii="JKVKLP+A030-Bol"/>
              <w:color w:val="000000"/>
              <w:spacing w:val="-2"/>
              <w:sz w:val="24"/>
            </w:rPr>
          </w:rPrChange>
        </w:rPr>
        <w:t>MARCO</w:t>
      </w:r>
      <w:r w:rsidRPr="00BF4A75">
        <w:rPr>
          <w:rFonts w:ascii="Times New Roman"/>
          <w:color w:val="000000"/>
          <w:spacing w:val="7"/>
          <w:sz w:val="24"/>
          <w:lang w:val="es-CO"/>
          <w:rPrChange w:id="2361" w:author="MARTHA  CERVANTES DIAZ" w:date="2023-01-02T08:54:00Z">
            <w:rPr>
              <w:rFonts w:ascii="Times New Roman"/>
              <w:color w:val="000000"/>
              <w:spacing w:val="7"/>
              <w:sz w:val="24"/>
            </w:rPr>
          </w:rPrChange>
        </w:rPr>
        <w:t xml:space="preserve"> </w:t>
      </w:r>
      <w:r w:rsidRPr="00BF4A75">
        <w:rPr>
          <w:rFonts w:ascii="JKVKLP+A030-Bol"/>
          <w:color w:val="000000"/>
          <w:spacing w:val="-1"/>
          <w:sz w:val="24"/>
          <w:lang w:val="es-CO"/>
          <w:rPrChange w:id="2362" w:author="MARTHA  CERVANTES DIAZ" w:date="2023-01-02T08:54:00Z">
            <w:rPr>
              <w:rFonts w:ascii="JKVKLP+A030-Bol"/>
              <w:color w:val="000000"/>
              <w:spacing w:val="-1"/>
              <w:sz w:val="24"/>
            </w:rPr>
          </w:rPrChange>
        </w:rPr>
        <w:t>DE</w:t>
      </w:r>
      <w:r w:rsidRPr="00BF4A75">
        <w:rPr>
          <w:rFonts w:ascii="Times New Roman"/>
          <w:color w:val="000000"/>
          <w:spacing w:val="7"/>
          <w:sz w:val="24"/>
          <w:lang w:val="es-CO"/>
          <w:rPrChange w:id="2363" w:author="MARTHA  CERVANTES DIAZ" w:date="2023-01-02T08:54:00Z">
            <w:rPr>
              <w:rFonts w:ascii="Times New Roman"/>
              <w:color w:val="000000"/>
              <w:spacing w:val="7"/>
              <w:sz w:val="24"/>
            </w:rPr>
          </w:rPrChange>
        </w:rPr>
        <w:t xml:space="preserve"> </w:t>
      </w:r>
      <w:r w:rsidRPr="00BF4A75">
        <w:rPr>
          <w:rFonts w:ascii="JKVKLP+A030-Bol"/>
          <w:color w:val="000000"/>
          <w:sz w:val="24"/>
          <w:lang w:val="es-CO"/>
          <w:rPrChange w:id="2364" w:author="MARTHA  CERVANTES DIAZ" w:date="2023-01-02T08:54:00Z">
            <w:rPr>
              <w:rFonts w:ascii="JKVKLP+A030-Bol"/>
              <w:color w:val="000000"/>
              <w:sz w:val="24"/>
            </w:rPr>
          </w:rPrChange>
        </w:rPr>
        <w:t>REFERENCIA</w:t>
      </w:r>
    </w:p>
    <w:p w14:paraId="457E4ACF" w14:textId="77777777" w:rsidR="001D4206" w:rsidRPr="00BF4A75" w:rsidRDefault="00000000">
      <w:pPr>
        <w:framePr w:w="8919" w:wrap="auto" w:hAnchor="text" w:x="1440" w:y="2220"/>
        <w:widowControl w:val="0"/>
        <w:autoSpaceDE w:val="0"/>
        <w:autoSpaceDN w:val="0"/>
        <w:spacing w:before="0" w:after="0" w:line="275" w:lineRule="exact"/>
        <w:jc w:val="left"/>
        <w:rPr>
          <w:rFonts w:ascii="Times New Roman"/>
          <w:color w:val="000000"/>
          <w:sz w:val="24"/>
          <w:lang w:val="es-CO"/>
          <w:rPrChange w:id="2365" w:author="MARTHA  CERVANTES DIAZ" w:date="2023-01-02T08:54:00Z">
            <w:rPr>
              <w:rFonts w:ascii="Times New Roman"/>
              <w:color w:val="000000"/>
              <w:sz w:val="24"/>
            </w:rPr>
          </w:rPrChange>
        </w:rPr>
      </w:pPr>
      <w:commentRangeStart w:id="2366"/>
      <w:r w:rsidRPr="00BF4A75">
        <w:rPr>
          <w:rFonts w:ascii="UHJQMA+A030-Reg"/>
          <w:color w:val="000000"/>
          <w:spacing w:val="-1"/>
          <w:sz w:val="24"/>
          <w:lang w:val="es-CO"/>
          <w:rPrChange w:id="2367" w:author="MARTHA  CERVANTES DIAZ" w:date="2023-01-02T08:54:00Z">
            <w:rPr>
              <w:rFonts w:ascii="UHJQMA+A030-Reg"/>
              <w:color w:val="000000"/>
              <w:spacing w:val="-1"/>
              <w:sz w:val="24"/>
            </w:rPr>
          </w:rPrChange>
        </w:rPr>
        <w:t>Como</w:t>
      </w:r>
      <w:r w:rsidRPr="00BF4A75">
        <w:rPr>
          <w:rFonts w:ascii="Times New Roman"/>
          <w:color w:val="000000"/>
          <w:spacing w:val="7"/>
          <w:sz w:val="24"/>
          <w:lang w:val="es-CO"/>
          <w:rPrChange w:id="236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69" w:author="MARTHA  CERVANTES DIAZ" w:date="2023-01-02T08:54:00Z">
            <w:rPr>
              <w:rFonts w:ascii="UHJQMA+A030-Reg"/>
              <w:color w:val="000000"/>
              <w:sz w:val="24"/>
            </w:rPr>
          </w:rPrChange>
        </w:rPr>
        <w:t>base</w:t>
      </w:r>
      <w:r w:rsidRPr="00BF4A75">
        <w:rPr>
          <w:rFonts w:ascii="Times New Roman"/>
          <w:color w:val="000000"/>
          <w:spacing w:val="6"/>
          <w:sz w:val="24"/>
          <w:lang w:val="es-CO"/>
          <w:rPrChange w:id="2370"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371" w:author="MARTHA  CERVANTES DIAZ" w:date="2023-01-02T08:54:00Z">
            <w:rPr>
              <w:rFonts w:ascii="UHJQMA+A030-Reg"/>
              <w:color w:val="000000"/>
              <w:spacing w:val="-1"/>
              <w:sz w:val="24"/>
            </w:rPr>
          </w:rPrChange>
        </w:rPr>
        <w:t>para</w:t>
      </w:r>
      <w:r w:rsidRPr="00BF4A75">
        <w:rPr>
          <w:rFonts w:ascii="Times New Roman"/>
          <w:color w:val="000000"/>
          <w:spacing w:val="7"/>
          <w:sz w:val="24"/>
          <w:lang w:val="es-CO"/>
          <w:rPrChange w:id="2372"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73" w:author="MARTHA  CERVANTES DIAZ" w:date="2023-01-02T08:54:00Z">
            <w:rPr>
              <w:rFonts w:ascii="UHJQMA+A030-Reg"/>
              <w:color w:val="000000"/>
              <w:sz w:val="24"/>
            </w:rPr>
          </w:rPrChange>
        </w:rPr>
        <w:t>el</w:t>
      </w:r>
      <w:r w:rsidRPr="00BF4A75">
        <w:rPr>
          <w:rFonts w:ascii="Times New Roman"/>
          <w:color w:val="000000"/>
          <w:spacing w:val="7"/>
          <w:sz w:val="24"/>
          <w:lang w:val="es-CO"/>
          <w:rPrChange w:id="2374"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75" w:author="MARTHA  CERVANTES DIAZ" w:date="2023-01-02T08:54:00Z">
            <w:rPr>
              <w:rFonts w:ascii="UHJQMA+A030-Reg"/>
              <w:color w:val="000000"/>
              <w:sz w:val="24"/>
            </w:rPr>
          </w:rPrChange>
        </w:rPr>
        <w:t>desarrollo</w:t>
      </w:r>
      <w:r w:rsidRPr="00BF4A75">
        <w:rPr>
          <w:rFonts w:ascii="Times New Roman"/>
          <w:color w:val="000000"/>
          <w:spacing w:val="6"/>
          <w:sz w:val="24"/>
          <w:lang w:val="es-CO"/>
          <w:rPrChange w:id="2376"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377" w:author="MARTHA  CERVANTES DIAZ" w:date="2023-01-02T08:54:00Z">
            <w:rPr>
              <w:rFonts w:ascii="UHJQMA+A030-Reg"/>
              <w:color w:val="000000"/>
              <w:sz w:val="24"/>
            </w:rPr>
          </w:rPrChange>
        </w:rPr>
        <w:t>del</w:t>
      </w:r>
      <w:r w:rsidRPr="00BF4A75">
        <w:rPr>
          <w:rFonts w:ascii="Times New Roman"/>
          <w:color w:val="000000"/>
          <w:spacing w:val="7"/>
          <w:sz w:val="24"/>
          <w:lang w:val="es-CO"/>
          <w:rPrChange w:id="2378" w:author="MARTHA  CERVANTES DIAZ" w:date="2023-01-02T08:54:00Z">
            <w:rPr>
              <w:rFonts w:ascii="Times New Roman"/>
              <w:color w:val="000000"/>
              <w:spacing w:val="7"/>
              <w:sz w:val="24"/>
            </w:rPr>
          </w:rPrChange>
        </w:rPr>
        <w:t xml:space="preserve"> </w:t>
      </w:r>
      <w:r w:rsidRPr="00BF4A75">
        <w:rPr>
          <w:rFonts w:ascii="UHJQMA+A030-Reg"/>
          <w:color w:val="000000"/>
          <w:spacing w:val="-2"/>
          <w:sz w:val="24"/>
          <w:lang w:val="es-CO"/>
          <w:rPrChange w:id="2379" w:author="MARTHA  CERVANTES DIAZ" w:date="2023-01-02T08:54:00Z">
            <w:rPr>
              <w:rFonts w:ascii="UHJQMA+A030-Reg"/>
              <w:color w:val="000000"/>
              <w:spacing w:val="-2"/>
              <w:sz w:val="24"/>
            </w:rPr>
          </w:rPrChange>
        </w:rPr>
        <w:t>proyecto</w:t>
      </w:r>
      <w:r w:rsidRPr="00BF4A75">
        <w:rPr>
          <w:rFonts w:ascii="Times New Roman"/>
          <w:color w:val="000000"/>
          <w:spacing w:val="8"/>
          <w:sz w:val="24"/>
          <w:lang w:val="es-CO"/>
          <w:rPrChange w:id="2380" w:author="MARTHA  CERVANTES DIAZ" w:date="2023-01-02T08:54:00Z">
            <w:rPr>
              <w:rFonts w:ascii="Times New Roman"/>
              <w:color w:val="000000"/>
              <w:spacing w:val="8"/>
              <w:sz w:val="24"/>
            </w:rPr>
          </w:rPrChange>
        </w:rPr>
        <w:t xml:space="preserve"> </w:t>
      </w:r>
      <w:r w:rsidRPr="00BF4A75">
        <w:rPr>
          <w:rFonts w:ascii="UHJQMA+A030-Reg"/>
          <w:color w:val="000000"/>
          <w:sz w:val="24"/>
          <w:lang w:val="es-CO"/>
          <w:rPrChange w:id="2381" w:author="MARTHA  CERVANTES DIAZ" w:date="2023-01-02T08:54:00Z">
            <w:rPr>
              <w:rFonts w:ascii="UHJQMA+A030-Reg"/>
              <w:color w:val="000000"/>
              <w:sz w:val="24"/>
            </w:rPr>
          </w:rPrChange>
        </w:rPr>
        <w:t>se</w:t>
      </w:r>
      <w:r w:rsidRPr="00BF4A75">
        <w:rPr>
          <w:rFonts w:ascii="Times New Roman"/>
          <w:color w:val="000000"/>
          <w:spacing w:val="6"/>
          <w:sz w:val="24"/>
          <w:lang w:val="es-CO"/>
          <w:rPrChange w:id="2382"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383" w:author="MARTHA  CERVANTES DIAZ" w:date="2023-01-02T08:54:00Z">
            <w:rPr>
              <w:rFonts w:ascii="UHJQMA+A030-Reg"/>
              <w:color w:val="000000"/>
              <w:spacing w:val="-1"/>
              <w:sz w:val="24"/>
            </w:rPr>
          </w:rPrChange>
        </w:rPr>
        <w:t>encuentra</w:t>
      </w:r>
      <w:r w:rsidRPr="00BF4A75">
        <w:rPr>
          <w:rFonts w:ascii="Times New Roman"/>
          <w:color w:val="000000"/>
          <w:spacing w:val="7"/>
          <w:sz w:val="24"/>
          <w:lang w:val="es-CO"/>
          <w:rPrChange w:id="2384"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85" w:author="MARTHA  CERVANTES DIAZ" w:date="2023-01-02T08:54:00Z">
            <w:rPr>
              <w:rFonts w:ascii="UHJQMA+A030-Reg"/>
              <w:color w:val="000000"/>
              <w:sz w:val="24"/>
            </w:rPr>
          </w:rPrChange>
        </w:rPr>
        <w:t>en</w:t>
      </w:r>
      <w:r w:rsidRPr="00BF4A75">
        <w:rPr>
          <w:rFonts w:ascii="Times New Roman"/>
          <w:color w:val="000000"/>
          <w:spacing w:val="6"/>
          <w:sz w:val="24"/>
          <w:lang w:val="es-CO"/>
          <w:rPrChange w:id="2386"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387" w:author="MARTHA  CERVANTES DIAZ" w:date="2023-01-02T08:54:00Z">
            <w:rPr>
              <w:rFonts w:ascii="UHJQMA+A030-Reg"/>
              <w:color w:val="000000"/>
              <w:sz w:val="24"/>
            </w:rPr>
          </w:rPrChange>
        </w:rPr>
        <w:t>el</w:t>
      </w:r>
      <w:r w:rsidRPr="00BF4A75">
        <w:rPr>
          <w:rFonts w:ascii="Times New Roman"/>
          <w:color w:val="000000"/>
          <w:spacing w:val="7"/>
          <w:sz w:val="24"/>
          <w:lang w:val="es-CO"/>
          <w:rPrChange w:id="238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89" w:author="MARTHA  CERVANTES DIAZ" w:date="2023-01-02T08:54:00Z">
            <w:rPr>
              <w:rFonts w:ascii="UHJQMA+A030-Reg"/>
              <w:color w:val="000000"/>
              <w:sz w:val="24"/>
            </w:rPr>
          </w:rPrChange>
        </w:rPr>
        <w:t>establecer</w:t>
      </w:r>
      <w:r w:rsidRPr="00BF4A75">
        <w:rPr>
          <w:rFonts w:ascii="Times New Roman"/>
          <w:color w:val="000000"/>
          <w:spacing w:val="7"/>
          <w:sz w:val="24"/>
          <w:lang w:val="es-CO"/>
          <w:rPrChange w:id="2390"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91" w:author="MARTHA  CERVANTES DIAZ" w:date="2023-01-02T08:54:00Z">
            <w:rPr>
              <w:rFonts w:ascii="UHJQMA+A030-Reg"/>
              <w:color w:val="000000"/>
              <w:sz w:val="24"/>
            </w:rPr>
          </w:rPrChange>
        </w:rPr>
        <w:t>los</w:t>
      </w:r>
    </w:p>
    <w:p w14:paraId="1908B9C6" w14:textId="77777777" w:rsidR="001D4206" w:rsidRPr="00BF4A75" w:rsidRDefault="00000000">
      <w:pPr>
        <w:framePr w:w="8919" w:wrap="auto" w:hAnchor="text" w:x="1440" w:y="2220"/>
        <w:widowControl w:val="0"/>
        <w:autoSpaceDE w:val="0"/>
        <w:autoSpaceDN w:val="0"/>
        <w:spacing w:before="13" w:after="0" w:line="275" w:lineRule="exact"/>
        <w:jc w:val="left"/>
        <w:rPr>
          <w:rFonts w:ascii="Times New Roman"/>
          <w:color w:val="000000"/>
          <w:sz w:val="24"/>
          <w:lang w:val="es-CO"/>
          <w:rPrChange w:id="2392" w:author="MARTHA  CERVANTES DIAZ" w:date="2023-01-02T08:54:00Z">
            <w:rPr>
              <w:rFonts w:ascii="Times New Roman"/>
              <w:color w:val="000000"/>
              <w:sz w:val="24"/>
            </w:rPr>
          </w:rPrChange>
        </w:rPr>
      </w:pPr>
      <w:r w:rsidRPr="00BF4A75">
        <w:rPr>
          <w:rFonts w:ascii="UHJQMA+A030-Reg"/>
          <w:color w:val="000000"/>
          <w:spacing w:val="-1"/>
          <w:sz w:val="24"/>
          <w:lang w:val="es-CO"/>
          <w:rPrChange w:id="2393" w:author="MARTHA  CERVANTES DIAZ" w:date="2023-01-02T08:54:00Z">
            <w:rPr>
              <w:rFonts w:ascii="UHJQMA+A030-Reg"/>
              <w:color w:val="000000"/>
              <w:spacing w:val="-1"/>
              <w:sz w:val="24"/>
            </w:rPr>
          </w:rPrChange>
        </w:rPr>
        <w:t>fundamentos</w:t>
      </w:r>
      <w:r w:rsidRPr="00BF4A75">
        <w:rPr>
          <w:rFonts w:ascii="Times New Roman"/>
          <w:color w:val="000000"/>
          <w:spacing w:val="7"/>
          <w:sz w:val="24"/>
          <w:lang w:val="es-CO"/>
          <w:rPrChange w:id="2394"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395" w:author="MARTHA  CERVANTES DIAZ" w:date="2023-01-02T08:54:00Z">
            <w:rPr>
              <w:rFonts w:ascii="UHJQMA+A030-Reg"/>
              <w:color w:val="000000"/>
              <w:sz w:val="24"/>
            </w:rPr>
          </w:rPrChange>
        </w:rPr>
        <w:t>necesarios</w:t>
      </w:r>
      <w:r w:rsidRPr="00BF4A75">
        <w:rPr>
          <w:rFonts w:ascii="Times New Roman"/>
          <w:color w:val="000000"/>
          <w:spacing w:val="6"/>
          <w:sz w:val="24"/>
          <w:lang w:val="es-CO"/>
          <w:rPrChange w:id="2396"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397" w:author="MARTHA  CERVANTES DIAZ" w:date="2023-01-02T08:54:00Z">
            <w:rPr>
              <w:rFonts w:ascii="UHJQMA+A030-Reg"/>
              <w:color w:val="000000"/>
              <w:spacing w:val="-1"/>
              <w:sz w:val="24"/>
            </w:rPr>
          </w:rPrChange>
        </w:rPr>
        <w:t>para</w:t>
      </w:r>
      <w:r w:rsidRPr="00BF4A75">
        <w:rPr>
          <w:rFonts w:ascii="Times New Roman"/>
          <w:color w:val="000000"/>
          <w:spacing w:val="7"/>
          <w:sz w:val="24"/>
          <w:lang w:val="es-CO"/>
          <w:rPrChange w:id="2398"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399" w:author="MARTHA  CERVANTES DIAZ" w:date="2023-01-02T08:54:00Z">
            <w:rPr>
              <w:rFonts w:ascii="UHJQMA+A030-Reg"/>
              <w:color w:val="000000"/>
              <w:spacing w:val="-1"/>
              <w:sz w:val="24"/>
            </w:rPr>
          </w:rPrChange>
        </w:rPr>
        <w:t>realizar</w:t>
      </w:r>
      <w:r w:rsidRPr="00BF4A75">
        <w:rPr>
          <w:rFonts w:ascii="Times New Roman"/>
          <w:color w:val="000000"/>
          <w:spacing w:val="7"/>
          <w:sz w:val="24"/>
          <w:lang w:val="es-CO"/>
          <w:rPrChange w:id="2400"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401" w:author="MARTHA  CERVANTES DIAZ" w:date="2023-01-02T08:54:00Z">
            <w:rPr>
              <w:rFonts w:ascii="UHJQMA+A030-Reg"/>
              <w:color w:val="000000"/>
              <w:sz w:val="24"/>
            </w:rPr>
          </w:rPrChange>
        </w:rPr>
        <w:t>la</w:t>
      </w:r>
      <w:r w:rsidRPr="00BF4A75">
        <w:rPr>
          <w:rFonts w:ascii="Times New Roman"/>
          <w:color w:val="000000"/>
          <w:spacing w:val="6"/>
          <w:sz w:val="24"/>
          <w:lang w:val="es-CO"/>
          <w:rPrChange w:id="2402"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2403" w:author="MARTHA  CERVANTES DIAZ" w:date="2023-01-02T08:54:00Z">
            <w:rPr>
              <w:rFonts w:ascii="UHJQMA+A030-Reg" w:hAnsi="UHJQMA+A030-Reg" w:cs="UHJQMA+A030-Reg"/>
              <w:color w:val="000000"/>
              <w:sz w:val="24"/>
            </w:rPr>
          </w:rPrChange>
        </w:rPr>
        <w:t>implementación</w:t>
      </w:r>
      <w:r w:rsidRPr="00BF4A75">
        <w:rPr>
          <w:rFonts w:ascii="Times New Roman"/>
          <w:color w:val="000000"/>
          <w:spacing w:val="6"/>
          <w:sz w:val="24"/>
          <w:lang w:val="es-CO"/>
          <w:rPrChange w:id="2404"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05" w:author="MARTHA  CERVANTES DIAZ" w:date="2023-01-02T08:54:00Z">
            <w:rPr>
              <w:rFonts w:ascii="UHJQMA+A030-Reg"/>
              <w:color w:val="000000"/>
              <w:sz w:val="24"/>
            </w:rPr>
          </w:rPrChange>
        </w:rPr>
        <w:t>de</w:t>
      </w:r>
      <w:r w:rsidRPr="00BF4A75">
        <w:rPr>
          <w:rFonts w:ascii="Times New Roman"/>
          <w:color w:val="000000"/>
          <w:spacing w:val="6"/>
          <w:sz w:val="24"/>
          <w:lang w:val="es-CO"/>
          <w:rPrChange w:id="2406"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07" w:author="MARTHA  CERVANTES DIAZ" w:date="2023-01-02T08:54:00Z">
            <w:rPr>
              <w:rFonts w:ascii="UHJQMA+A030-Reg"/>
              <w:color w:val="000000"/>
              <w:sz w:val="24"/>
            </w:rPr>
          </w:rPrChange>
        </w:rPr>
        <w:t>los</w:t>
      </w:r>
      <w:r w:rsidRPr="00BF4A75">
        <w:rPr>
          <w:rFonts w:ascii="Times New Roman"/>
          <w:color w:val="000000"/>
          <w:spacing w:val="6"/>
          <w:sz w:val="24"/>
          <w:lang w:val="es-CO"/>
          <w:rPrChange w:id="2408"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409" w:author="MARTHA  CERVANTES DIAZ" w:date="2023-01-02T08:54:00Z">
            <w:rPr>
              <w:rFonts w:ascii="UHJQMA+A030-Reg"/>
              <w:color w:val="000000"/>
              <w:spacing w:val="-1"/>
              <w:sz w:val="24"/>
            </w:rPr>
          </w:rPrChange>
        </w:rPr>
        <w:t>mecanismos</w:t>
      </w:r>
      <w:r w:rsidRPr="00BF4A75">
        <w:rPr>
          <w:rFonts w:ascii="Times New Roman"/>
          <w:color w:val="000000"/>
          <w:spacing w:val="7"/>
          <w:sz w:val="24"/>
          <w:lang w:val="es-CO"/>
          <w:rPrChange w:id="2410"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411" w:author="MARTHA  CERVANTES DIAZ" w:date="2023-01-02T08:54:00Z">
            <w:rPr>
              <w:rFonts w:ascii="UHJQMA+A030-Reg"/>
              <w:color w:val="000000"/>
              <w:sz w:val="24"/>
            </w:rPr>
          </w:rPrChange>
        </w:rPr>
        <w:t>de</w:t>
      </w:r>
    </w:p>
    <w:p w14:paraId="7ECB9AD9" w14:textId="0D1A2946" w:rsidR="001D4206" w:rsidRPr="00BF4A75" w:rsidRDefault="00000000">
      <w:pPr>
        <w:framePr w:w="8919" w:wrap="auto" w:hAnchor="text" w:x="1440" w:y="2220"/>
        <w:widowControl w:val="0"/>
        <w:autoSpaceDE w:val="0"/>
        <w:autoSpaceDN w:val="0"/>
        <w:spacing w:before="13" w:after="0" w:line="275" w:lineRule="exact"/>
        <w:jc w:val="left"/>
        <w:rPr>
          <w:rFonts w:ascii="Times New Roman"/>
          <w:color w:val="000000"/>
          <w:sz w:val="24"/>
          <w:lang w:val="es-CO"/>
          <w:rPrChange w:id="2412" w:author="MARTHA  CERVANTES DIAZ" w:date="2023-01-02T08:54:00Z">
            <w:rPr>
              <w:rFonts w:ascii="Times New Roman"/>
              <w:color w:val="000000"/>
              <w:sz w:val="24"/>
            </w:rPr>
          </w:rPrChange>
        </w:rPr>
      </w:pPr>
      <w:del w:id="2413" w:author="MARTHA  CERVANTES DIAZ" w:date="2023-01-02T09:18:00Z">
        <w:r w:rsidRPr="00BF4A75" w:rsidDel="008C6C19">
          <w:rPr>
            <w:rFonts w:ascii="UHJQMA+A030-Reg" w:hAnsi="UHJQMA+A030-Reg" w:cs="UHJQMA+A030-Reg"/>
            <w:color w:val="000000"/>
            <w:spacing w:val="-1"/>
            <w:sz w:val="24"/>
            <w:lang w:val="es-CO"/>
            <w:rPrChange w:id="2414" w:author="MARTHA  CERVANTES DIAZ" w:date="2023-01-02T08:54:00Z">
              <w:rPr>
                <w:rFonts w:ascii="UHJQMA+A030-Reg" w:hAnsi="UHJQMA+A030-Reg" w:cs="UHJQMA+A030-Reg"/>
                <w:color w:val="000000"/>
                <w:spacing w:val="-1"/>
                <w:sz w:val="24"/>
              </w:rPr>
            </w:rPrChange>
          </w:rPr>
          <w:delText>adaptación</w:delText>
        </w:r>
        <w:r w:rsidRPr="00BF4A75" w:rsidDel="008C6C19">
          <w:rPr>
            <w:rFonts w:ascii="Times New Roman"/>
            <w:color w:val="000000"/>
            <w:spacing w:val="7"/>
            <w:sz w:val="24"/>
            <w:lang w:val="es-CO"/>
            <w:rPrChange w:id="2415" w:author="MARTHA  CERVANTES DIAZ" w:date="2023-01-02T08:54:00Z">
              <w:rPr>
                <w:rFonts w:ascii="Times New Roman"/>
                <w:color w:val="000000"/>
                <w:spacing w:val="7"/>
                <w:sz w:val="24"/>
              </w:rPr>
            </w:rPrChange>
          </w:rPr>
          <w:delText xml:space="preserve"> </w:delText>
        </w:r>
        <w:r w:rsidRPr="00BF4A75" w:rsidDel="008C6C19">
          <w:rPr>
            <w:rFonts w:ascii="UHJQMA+A030-Reg"/>
            <w:color w:val="000000"/>
            <w:sz w:val="24"/>
            <w:lang w:val="es-CO"/>
            <w:rPrChange w:id="2416" w:author="MARTHA  CERVANTES DIAZ" w:date="2023-01-02T08:54:00Z">
              <w:rPr>
                <w:rFonts w:ascii="UHJQMA+A030-Reg"/>
                <w:color w:val="000000"/>
                <w:sz w:val="24"/>
              </w:rPr>
            </w:rPrChange>
          </w:rPr>
          <w:delText>a</w:delText>
        </w:r>
        <w:r w:rsidRPr="00BF4A75" w:rsidDel="008C6C19">
          <w:rPr>
            <w:rFonts w:ascii="Times New Roman"/>
            <w:color w:val="000000"/>
            <w:spacing w:val="6"/>
            <w:sz w:val="24"/>
            <w:lang w:val="es-CO"/>
            <w:rPrChange w:id="2417" w:author="MARTHA  CERVANTES DIAZ" w:date="2023-01-02T08:54:00Z">
              <w:rPr>
                <w:rFonts w:ascii="Times New Roman"/>
                <w:color w:val="000000"/>
                <w:spacing w:val="6"/>
                <w:sz w:val="24"/>
              </w:rPr>
            </w:rPrChange>
          </w:rPr>
          <w:delText xml:space="preserve"> </w:delText>
        </w:r>
        <w:r w:rsidRPr="00BF4A75" w:rsidDel="008C6C19">
          <w:rPr>
            <w:rFonts w:ascii="UHJQMA+A030-Reg"/>
            <w:color w:val="000000"/>
            <w:spacing w:val="-2"/>
            <w:sz w:val="24"/>
            <w:lang w:val="es-CO"/>
            <w:rPrChange w:id="2418" w:author="MARTHA  CERVANTES DIAZ" w:date="2023-01-02T08:54:00Z">
              <w:rPr>
                <w:rFonts w:ascii="UHJQMA+A030-Reg"/>
                <w:color w:val="000000"/>
                <w:spacing w:val="-2"/>
                <w:sz w:val="24"/>
              </w:rPr>
            </w:rPrChange>
          </w:rPr>
          <w:delText>seleccionar</w:delText>
        </w:r>
      </w:del>
      <w:ins w:id="2419" w:author="MARTHA  CERVANTES DIAZ" w:date="2023-01-02T09:18:00Z">
        <w:r w:rsidR="008C6C19" w:rsidRPr="008C6C19">
          <w:rPr>
            <w:rFonts w:ascii="UHJQMA+A030-Reg" w:hAnsi="UHJQMA+A030-Reg" w:cs="UHJQMA+A030-Reg"/>
            <w:color w:val="000000"/>
            <w:spacing w:val="-1"/>
            <w:sz w:val="24"/>
            <w:lang w:val="es-CO"/>
          </w:rPr>
          <w:t>adaptación</w:t>
        </w:r>
        <w:r w:rsidR="008C6C19" w:rsidRPr="008C6C19">
          <w:rPr>
            <w:rFonts w:ascii="Times New Roman"/>
            <w:color w:val="000000"/>
            <w:spacing w:val="7"/>
            <w:sz w:val="24"/>
            <w:lang w:val="es-CO"/>
          </w:rPr>
          <w:t xml:space="preserve"> </w:t>
        </w:r>
        <w:r w:rsidR="008C6C19" w:rsidRPr="008C6C19">
          <w:rPr>
            <w:rFonts w:ascii="UHJQMA+A030-Reg"/>
            <w:color w:val="000000"/>
            <w:sz w:val="24"/>
            <w:lang w:val="es-CO"/>
          </w:rPr>
          <w:t>para seleccionar</w:t>
        </w:r>
      </w:ins>
      <w:r w:rsidRPr="00BF4A75">
        <w:rPr>
          <w:rFonts w:ascii="UHJQMA+A030-Reg"/>
          <w:color w:val="000000"/>
          <w:spacing w:val="-2"/>
          <w:sz w:val="24"/>
          <w:lang w:val="es-CO"/>
          <w:rPrChange w:id="2420" w:author="MARTHA  CERVANTES DIAZ" w:date="2023-01-02T08:54:00Z">
            <w:rPr>
              <w:rFonts w:ascii="UHJQMA+A030-Reg"/>
              <w:color w:val="000000"/>
              <w:spacing w:val="-2"/>
              <w:sz w:val="24"/>
            </w:rPr>
          </w:rPrChange>
        </w:rPr>
        <w:t>.</w:t>
      </w:r>
      <w:r w:rsidRPr="00BF4A75">
        <w:rPr>
          <w:rFonts w:ascii="Times New Roman"/>
          <w:color w:val="000000"/>
          <w:spacing w:val="8"/>
          <w:sz w:val="24"/>
          <w:lang w:val="es-CO"/>
          <w:rPrChange w:id="2421" w:author="MARTHA  CERVANTES DIAZ" w:date="2023-01-02T08:54:00Z">
            <w:rPr>
              <w:rFonts w:ascii="Times New Roman"/>
              <w:color w:val="000000"/>
              <w:spacing w:val="8"/>
              <w:sz w:val="24"/>
            </w:rPr>
          </w:rPrChange>
        </w:rPr>
        <w:t xml:space="preserve"> </w:t>
      </w:r>
      <w:r w:rsidRPr="00BF4A75">
        <w:rPr>
          <w:rFonts w:ascii="UHJQMA+A030-Reg"/>
          <w:color w:val="000000"/>
          <w:sz w:val="24"/>
          <w:lang w:val="es-CO"/>
          <w:rPrChange w:id="2422" w:author="MARTHA  CERVANTES DIAZ" w:date="2023-01-02T08:54:00Z">
            <w:rPr>
              <w:rFonts w:ascii="UHJQMA+A030-Reg"/>
              <w:color w:val="000000"/>
              <w:sz w:val="24"/>
            </w:rPr>
          </w:rPrChange>
        </w:rPr>
        <w:t>Siendo</w:t>
      </w:r>
      <w:r w:rsidRPr="00BF4A75">
        <w:rPr>
          <w:rFonts w:ascii="Times New Roman"/>
          <w:color w:val="000000"/>
          <w:spacing w:val="6"/>
          <w:sz w:val="24"/>
          <w:lang w:val="es-CO"/>
          <w:rPrChange w:id="2423"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2424" w:author="MARTHA  CERVANTES DIAZ" w:date="2023-01-02T08:54:00Z">
            <w:rPr>
              <w:rFonts w:ascii="UHJQMA+A030-Reg" w:hAnsi="UHJQMA+A030-Reg" w:cs="UHJQMA+A030-Reg"/>
              <w:color w:val="000000"/>
              <w:sz w:val="24"/>
            </w:rPr>
          </w:rPrChange>
        </w:rPr>
        <w:t>así,</w:t>
      </w:r>
      <w:r w:rsidRPr="00BF4A75">
        <w:rPr>
          <w:rFonts w:ascii="Times New Roman"/>
          <w:color w:val="000000"/>
          <w:spacing w:val="7"/>
          <w:sz w:val="24"/>
          <w:lang w:val="es-CO"/>
          <w:rPrChange w:id="242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426" w:author="MARTHA  CERVANTES DIAZ" w:date="2023-01-02T08:54:00Z">
            <w:rPr>
              <w:rFonts w:ascii="UHJQMA+A030-Reg"/>
              <w:color w:val="000000"/>
              <w:sz w:val="24"/>
            </w:rPr>
          </w:rPrChange>
        </w:rPr>
        <w:t>es</w:t>
      </w:r>
      <w:r w:rsidRPr="00BF4A75">
        <w:rPr>
          <w:rFonts w:ascii="Times New Roman"/>
          <w:color w:val="000000"/>
          <w:spacing w:val="7"/>
          <w:sz w:val="24"/>
          <w:lang w:val="es-CO"/>
          <w:rPrChange w:id="242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428" w:author="MARTHA  CERVANTES DIAZ" w:date="2023-01-02T08:54:00Z">
            <w:rPr>
              <w:rFonts w:ascii="UHJQMA+A030-Reg"/>
              <w:color w:val="000000"/>
              <w:sz w:val="24"/>
            </w:rPr>
          </w:rPrChange>
        </w:rPr>
        <w:t>necesario</w:t>
      </w:r>
      <w:r w:rsidRPr="00BF4A75">
        <w:rPr>
          <w:rFonts w:ascii="Times New Roman"/>
          <w:color w:val="000000"/>
          <w:spacing w:val="6"/>
          <w:sz w:val="24"/>
          <w:lang w:val="es-CO"/>
          <w:rPrChange w:id="242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30" w:author="MARTHA  CERVANTES DIAZ" w:date="2023-01-02T08:54:00Z">
            <w:rPr>
              <w:rFonts w:ascii="UHJQMA+A030-Reg"/>
              <w:color w:val="000000"/>
              <w:sz w:val="24"/>
            </w:rPr>
          </w:rPrChange>
        </w:rPr>
        <w:t>conocer</w:t>
      </w:r>
      <w:r w:rsidRPr="00BF4A75">
        <w:rPr>
          <w:rFonts w:ascii="Times New Roman"/>
          <w:color w:val="000000"/>
          <w:spacing w:val="7"/>
          <w:sz w:val="24"/>
          <w:lang w:val="es-CO"/>
          <w:rPrChange w:id="243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432" w:author="MARTHA  CERVANTES DIAZ" w:date="2023-01-02T08:54:00Z">
            <w:rPr>
              <w:rFonts w:ascii="UHJQMA+A030-Reg"/>
              <w:color w:val="000000"/>
              <w:sz w:val="24"/>
            </w:rPr>
          </w:rPrChange>
        </w:rPr>
        <w:t>los</w:t>
      </w:r>
      <w:r w:rsidRPr="00BF4A75">
        <w:rPr>
          <w:rFonts w:ascii="Times New Roman"/>
          <w:color w:val="000000"/>
          <w:spacing w:val="6"/>
          <w:sz w:val="24"/>
          <w:lang w:val="es-CO"/>
          <w:rPrChange w:id="243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34" w:author="MARTHA  CERVANTES DIAZ" w:date="2023-01-02T08:54:00Z">
            <w:rPr>
              <w:rFonts w:ascii="UHJQMA+A030-Reg"/>
              <w:color w:val="000000"/>
              <w:sz w:val="24"/>
            </w:rPr>
          </w:rPrChange>
        </w:rPr>
        <w:t>principios</w:t>
      </w:r>
      <w:r w:rsidRPr="00BF4A75">
        <w:rPr>
          <w:rFonts w:ascii="Times New Roman"/>
          <w:color w:val="000000"/>
          <w:spacing w:val="6"/>
          <w:sz w:val="24"/>
          <w:lang w:val="es-CO"/>
          <w:rPrChange w:id="243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36" w:author="MARTHA  CERVANTES DIAZ" w:date="2023-01-02T08:54:00Z">
            <w:rPr>
              <w:rFonts w:ascii="UHJQMA+A030-Reg"/>
              <w:color w:val="000000"/>
              <w:sz w:val="24"/>
            </w:rPr>
          </w:rPrChange>
        </w:rPr>
        <w:t>de</w:t>
      </w:r>
      <w:r w:rsidRPr="00BF4A75">
        <w:rPr>
          <w:rFonts w:ascii="Times New Roman"/>
          <w:color w:val="000000"/>
          <w:spacing w:val="6"/>
          <w:sz w:val="24"/>
          <w:lang w:val="es-CO"/>
          <w:rPrChange w:id="243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38" w:author="MARTHA  CERVANTES DIAZ" w:date="2023-01-02T08:54:00Z">
            <w:rPr>
              <w:rFonts w:ascii="UHJQMA+A030-Reg"/>
              <w:color w:val="000000"/>
              <w:sz w:val="24"/>
            </w:rPr>
          </w:rPrChange>
        </w:rPr>
        <w:t>la</w:t>
      </w:r>
    </w:p>
    <w:p w14:paraId="64006054" w14:textId="77777777" w:rsidR="001D4206" w:rsidRPr="00BF4A75" w:rsidRDefault="00000000">
      <w:pPr>
        <w:framePr w:w="8919" w:wrap="auto" w:hAnchor="text" w:x="1440" w:y="2220"/>
        <w:widowControl w:val="0"/>
        <w:autoSpaceDE w:val="0"/>
        <w:autoSpaceDN w:val="0"/>
        <w:spacing w:before="13" w:after="0" w:line="275" w:lineRule="exact"/>
        <w:jc w:val="left"/>
        <w:rPr>
          <w:rFonts w:ascii="Times New Roman"/>
          <w:color w:val="000000"/>
          <w:sz w:val="24"/>
          <w:lang w:val="es-CO"/>
          <w:rPrChange w:id="2439" w:author="MARTHA  CERVANTES DIAZ" w:date="2023-01-02T08:54:00Z">
            <w:rPr>
              <w:rFonts w:ascii="Times New Roman"/>
              <w:color w:val="000000"/>
              <w:sz w:val="24"/>
            </w:rPr>
          </w:rPrChange>
        </w:rPr>
      </w:pPr>
      <w:r w:rsidRPr="00BF4A75">
        <w:rPr>
          <w:rFonts w:ascii="UHJQMA+A030-Reg" w:hAnsi="UHJQMA+A030-Reg" w:cs="UHJQMA+A030-Reg"/>
          <w:color w:val="000000"/>
          <w:sz w:val="24"/>
          <w:lang w:val="es-CO"/>
          <w:rPrChange w:id="2440" w:author="MARTHA  CERVANTES DIAZ" w:date="2023-01-02T08:54:00Z">
            <w:rPr>
              <w:rFonts w:ascii="UHJQMA+A030-Reg" w:hAnsi="UHJQMA+A030-Reg" w:cs="UHJQMA+A030-Reg"/>
              <w:color w:val="000000"/>
              <w:sz w:val="24"/>
            </w:rPr>
          </w:rPrChange>
        </w:rPr>
        <w:t>computación</w:t>
      </w:r>
      <w:r w:rsidRPr="00BF4A75">
        <w:rPr>
          <w:rFonts w:ascii="Times New Roman"/>
          <w:color w:val="000000"/>
          <w:spacing w:val="6"/>
          <w:sz w:val="24"/>
          <w:lang w:val="es-CO"/>
          <w:rPrChange w:id="2441"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442" w:author="MARTHA  CERVANTES DIAZ" w:date="2023-01-02T08:54:00Z">
            <w:rPr>
              <w:rFonts w:ascii="UHJQMA+A030-Reg" w:hAnsi="UHJQMA+A030-Reg" w:cs="UHJQMA+A030-Reg"/>
              <w:color w:val="000000"/>
              <w:spacing w:val="-1"/>
              <w:sz w:val="24"/>
            </w:rPr>
          </w:rPrChange>
        </w:rPr>
        <w:t>autonómica,</w:t>
      </w:r>
      <w:r w:rsidRPr="00BF4A75">
        <w:rPr>
          <w:rFonts w:ascii="Times New Roman"/>
          <w:color w:val="000000"/>
          <w:spacing w:val="7"/>
          <w:sz w:val="24"/>
          <w:lang w:val="es-CO"/>
          <w:rPrChange w:id="244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444" w:author="MARTHA  CERVANTES DIAZ" w:date="2023-01-02T08:54:00Z">
            <w:rPr>
              <w:rFonts w:ascii="UHJQMA+A030-Reg"/>
              <w:color w:val="000000"/>
              <w:sz w:val="24"/>
            </w:rPr>
          </w:rPrChange>
        </w:rPr>
        <w:t>las</w:t>
      </w:r>
      <w:r w:rsidRPr="00BF4A75">
        <w:rPr>
          <w:rFonts w:ascii="Times New Roman"/>
          <w:color w:val="000000"/>
          <w:spacing w:val="6"/>
          <w:sz w:val="24"/>
          <w:lang w:val="es-CO"/>
          <w:rPrChange w:id="244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46" w:author="MARTHA  CERVANTES DIAZ" w:date="2023-01-02T08:54:00Z">
            <w:rPr>
              <w:rFonts w:ascii="UHJQMA+A030-Reg"/>
              <w:color w:val="000000"/>
              <w:sz w:val="24"/>
            </w:rPr>
          </w:rPrChange>
        </w:rPr>
        <w:t>aplicaciones</w:t>
      </w:r>
      <w:r w:rsidRPr="00BF4A75">
        <w:rPr>
          <w:rFonts w:ascii="Times New Roman"/>
          <w:color w:val="000000"/>
          <w:spacing w:val="6"/>
          <w:sz w:val="24"/>
          <w:lang w:val="es-CO"/>
          <w:rPrChange w:id="244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48" w:author="MARTHA  CERVANTES DIAZ" w:date="2023-01-02T08:54:00Z">
            <w:rPr>
              <w:rFonts w:ascii="UHJQMA+A030-Reg"/>
              <w:color w:val="000000"/>
              <w:sz w:val="24"/>
            </w:rPr>
          </w:rPrChange>
        </w:rPr>
        <w:t>de</w:t>
      </w:r>
      <w:r w:rsidRPr="00BF4A75">
        <w:rPr>
          <w:rFonts w:ascii="Times New Roman"/>
          <w:color w:val="000000"/>
          <w:spacing w:val="6"/>
          <w:sz w:val="24"/>
          <w:lang w:val="es-CO"/>
          <w:rPrChange w:id="244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50" w:author="MARTHA  CERVANTES DIAZ" w:date="2023-01-02T08:54:00Z">
            <w:rPr>
              <w:rFonts w:ascii="UHJQMA+A030-Reg"/>
              <w:color w:val="000000"/>
              <w:sz w:val="24"/>
            </w:rPr>
          </w:rPrChange>
        </w:rPr>
        <w:t>la</w:t>
      </w:r>
      <w:r w:rsidRPr="00BF4A75">
        <w:rPr>
          <w:rFonts w:ascii="Times New Roman"/>
          <w:color w:val="000000"/>
          <w:spacing w:val="6"/>
          <w:sz w:val="24"/>
          <w:lang w:val="es-CO"/>
          <w:rPrChange w:id="245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452" w:author="MARTHA  CERVANTES DIAZ" w:date="2023-01-02T08:54:00Z">
            <w:rPr>
              <w:rFonts w:ascii="UHJQMA+A030-Reg"/>
              <w:color w:val="000000"/>
              <w:spacing w:val="-1"/>
              <w:sz w:val="24"/>
            </w:rPr>
          </w:rPrChange>
        </w:rPr>
        <w:t>misma</w:t>
      </w:r>
      <w:r w:rsidRPr="00BF4A75">
        <w:rPr>
          <w:rFonts w:ascii="Times New Roman"/>
          <w:color w:val="000000"/>
          <w:spacing w:val="7"/>
          <w:sz w:val="24"/>
          <w:lang w:val="es-CO"/>
          <w:rPrChange w:id="245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454" w:author="MARTHA  CERVANTES DIAZ" w:date="2023-01-02T08:54:00Z">
            <w:rPr>
              <w:rFonts w:ascii="UHJQMA+A030-Reg"/>
              <w:color w:val="000000"/>
              <w:sz w:val="24"/>
            </w:rPr>
          </w:rPrChange>
        </w:rPr>
        <w:t>en</w:t>
      </w:r>
      <w:r w:rsidRPr="00BF4A75">
        <w:rPr>
          <w:rFonts w:ascii="Times New Roman"/>
          <w:color w:val="000000"/>
          <w:spacing w:val="6"/>
          <w:sz w:val="24"/>
          <w:lang w:val="es-CO"/>
          <w:rPrChange w:id="2455"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56" w:author="MARTHA  CERVANTES DIAZ" w:date="2023-01-02T08:54:00Z">
            <w:rPr>
              <w:rFonts w:ascii="UHJQMA+A030-Reg"/>
              <w:color w:val="000000"/>
              <w:sz w:val="24"/>
            </w:rPr>
          </w:rPrChange>
        </w:rPr>
        <w:t>la</w:t>
      </w:r>
      <w:r w:rsidRPr="00BF4A75">
        <w:rPr>
          <w:rFonts w:ascii="Times New Roman"/>
          <w:color w:val="000000"/>
          <w:spacing w:val="6"/>
          <w:sz w:val="24"/>
          <w:lang w:val="es-CO"/>
          <w:rPrChange w:id="245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58" w:author="MARTHA  CERVANTES DIAZ" w:date="2023-01-02T08:54:00Z">
            <w:rPr>
              <w:rFonts w:ascii="UHJQMA+A030-Reg"/>
              <w:color w:val="000000"/>
              <w:sz w:val="24"/>
            </w:rPr>
          </w:rPrChange>
        </w:rPr>
        <w:t>industria</w:t>
      </w:r>
      <w:r w:rsidRPr="00BF4A75">
        <w:rPr>
          <w:rFonts w:ascii="Times New Roman"/>
          <w:color w:val="000000"/>
          <w:spacing w:val="6"/>
          <w:sz w:val="24"/>
          <w:lang w:val="es-CO"/>
          <w:rPrChange w:id="245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60" w:author="MARTHA  CERVANTES DIAZ" w:date="2023-01-02T08:54:00Z">
            <w:rPr>
              <w:rFonts w:ascii="UHJQMA+A030-Reg"/>
              <w:color w:val="000000"/>
              <w:sz w:val="24"/>
            </w:rPr>
          </w:rPrChange>
        </w:rPr>
        <w:t>y</w:t>
      </w:r>
      <w:r w:rsidRPr="00BF4A75">
        <w:rPr>
          <w:rFonts w:ascii="Times New Roman"/>
          <w:color w:val="000000"/>
          <w:spacing w:val="6"/>
          <w:sz w:val="24"/>
          <w:lang w:val="es-CO"/>
          <w:rPrChange w:id="246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62" w:author="MARTHA  CERVANTES DIAZ" w:date="2023-01-02T08:54:00Z">
            <w:rPr>
              <w:rFonts w:ascii="UHJQMA+A030-Reg"/>
              <w:color w:val="000000"/>
              <w:sz w:val="24"/>
            </w:rPr>
          </w:rPrChange>
        </w:rPr>
        <w:t>las</w:t>
      </w:r>
      <w:r w:rsidRPr="00BF4A75">
        <w:rPr>
          <w:rFonts w:ascii="Times New Roman"/>
          <w:color w:val="000000"/>
          <w:spacing w:val="6"/>
          <w:sz w:val="24"/>
          <w:lang w:val="es-CO"/>
          <w:rPrChange w:id="246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464" w:author="MARTHA  CERVANTES DIAZ" w:date="2023-01-02T08:54:00Z">
            <w:rPr>
              <w:rFonts w:ascii="UHJQMA+A030-Reg"/>
              <w:color w:val="000000"/>
              <w:sz w:val="24"/>
            </w:rPr>
          </w:rPrChange>
        </w:rPr>
        <w:t>partes</w:t>
      </w:r>
    </w:p>
    <w:p w14:paraId="7D7C6D20" w14:textId="77777777" w:rsidR="001D4206" w:rsidRPr="00BF4A75" w:rsidRDefault="00000000">
      <w:pPr>
        <w:framePr w:w="8919" w:wrap="auto" w:hAnchor="text" w:x="1440" w:y="2220"/>
        <w:widowControl w:val="0"/>
        <w:autoSpaceDE w:val="0"/>
        <w:autoSpaceDN w:val="0"/>
        <w:spacing w:before="13" w:after="0" w:line="275" w:lineRule="exact"/>
        <w:jc w:val="left"/>
        <w:rPr>
          <w:rFonts w:ascii="Times New Roman"/>
          <w:color w:val="000000"/>
          <w:sz w:val="24"/>
          <w:lang w:val="es-CO"/>
          <w:rPrChange w:id="2465" w:author="MARTHA  CERVANTES DIAZ" w:date="2023-01-02T08:54:00Z">
            <w:rPr>
              <w:rFonts w:ascii="Times New Roman"/>
              <w:color w:val="000000"/>
              <w:sz w:val="24"/>
            </w:rPr>
          </w:rPrChange>
        </w:rPr>
      </w:pPr>
      <w:r w:rsidRPr="00BF4A75">
        <w:rPr>
          <w:rFonts w:ascii="UHJQMA+A030-Reg"/>
          <w:color w:val="000000"/>
          <w:spacing w:val="-1"/>
          <w:sz w:val="24"/>
          <w:lang w:val="es-CO"/>
          <w:rPrChange w:id="2466" w:author="MARTHA  CERVANTES DIAZ" w:date="2023-01-02T08:54:00Z">
            <w:rPr>
              <w:rFonts w:ascii="UHJQMA+A030-Reg"/>
              <w:color w:val="000000"/>
              <w:spacing w:val="-1"/>
              <w:sz w:val="24"/>
            </w:rPr>
          </w:rPrChange>
        </w:rPr>
        <w:t>requeridas</w:t>
      </w:r>
      <w:r w:rsidRPr="00BF4A75">
        <w:rPr>
          <w:rFonts w:ascii="Times New Roman"/>
          <w:color w:val="000000"/>
          <w:spacing w:val="7"/>
          <w:sz w:val="24"/>
          <w:lang w:val="es-CO"/>
          <w:rPrChange w:id="2467"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468" w:author="MARTHA  CERVANTES DIAZ" w:date="2023-01-02T08:54:00Z">
            <w:rPr>
              <w:rFonts w:ascii="UHJQMA+A030-Reg"/>
              <w:color w:val="000000"/>
              <w:spacing w:val="-1"/>
              <w:sz w:val="24"/>
            </w:rPr>
          </w:rPrChange>
        </w:rPr>
        <w:t>para</w:t>
      </w:r>
      <w:r w:rsidRPr="00BF4A75">
        <w:rPr>
          <w:rFonts w:ascii="Times New Roman"/>
          <w:color w:val="000000"/>
          <w:spacing w:val="7"/>
          <w:sz w:val="24"/>
          <w:lang w:val="es-CO"/>
          <w:rPrChange w:id="246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470" w:author="MARTHA  CERVANTES DIAZ" w:date="2023-01-02T08:54:00Z">
            <w:rPr>
              <w:rFonts w:ascii="UHJQMA+A030-Reg"/>
              <w:color w:val="000000"/>
              <w:sz w:val="24"/>
            </w:rPr>
          </w:rPrChange>
        </w:rPr>
        <w:t>la</w:t>
      </w:r>
      <w:r w:rsidRPr="00BF4A75">
        <w:rPr>
          <w:rFonts w:ascii="Times New Roman"/>
          <w:color w:val="000000"/>
          <w:spacing w:val="6"/>
          <w:sz w:val="24"/>
          <w:lang w:val="es-CO"/>
          <w:rPrChange w:id="2471"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472" w:author="MARTHA  CERVANTES DIAZ" w:date="2023-01-02T08:54:00Z">
            <w:rPr>
              <w:rFonts w:ascii="UHJQMA+A030-Reg" w:hAnsi="UHJQMA+A030-Reg" w:cs="UHJQMA+A030-Reg"/>
              <w:color w:val="000000"/>
              <w:spacing w:val="-1"/>
              <w:sz w:val="24"/>
            </w:rPr>
          </w:rPrChange>
        </w:rPr>
        <w:t>integración</w:t>
      </w:r>
      <w:commentRangeEnd w:id="2366"/>
      <w:r w:rsidR="00BF4A75">
        <w:rPr>
          <w:rStyle w:val="Refdecomentario"/>
        </w:rPr>
        <w:commentReference w:id="2366"/>
      </w:r>
      <w:r w:rsidRPr="00BF4A75">
        <w:rPr>
          <w:rFonts w:ascii="UHJQMA+A030-Reg" w:hAnsi="UHJQMA+A030-Reg" w:cs="UHJQMA+A030-Reg"/>
          <w:color w:val="000000"/>
          <w:spacing w:val="-1"/>
          <w:sz w:val="24"/>
          <w:lang w:val="es-CO"/>
          <w:rPrChange w:id="2473" w:author="MARTHA  CERVANTES DIAZ" w:date="2023-01-02T08:54:00Z">
            <w:rPr>
              <w:rFonts w:ascii="UHJQMA+A030-Reg" w:hAnsi="UHJQMA+A030-Reg" w:cs="UHJQMA+A030-Reg"/>
              <w:color w:val="000000"/>
              <w:spacing w:val="-1"/>
              <w:sz w:val="24"/>
            </w:rPr>
          </w:rPrChange>
        </w:rPr>
        <w:t>.</w:t>
      </w:r>
    </w:p>
    <w:p w14:paraId="29735312" w14:textId="77777777" w:rsidR="001D4206" w:rsidRPr="00BF4A75" w:rsidRDefault="00000000">
      <w:pPr>
        <w:framePr w:w="373" w:wrap="auto" w:hAnchor="text" w:x="1440" w:y="4239"/>
        <w:widowControl w:val="0"/>
        <w:autoSpaceDE w:val="0"/>
        <w:autoSpaceDN w:val="0"/>
        <w:spacing w:before="0" w:after="0" w:line="278" w:lineRule="exact"/>
        <w:jc w:val="left"/>
        <w:rPr>
          <w:rFonts w:ascii="Times New Roman"/>
          <w:color w:val="000000"/>
          <w:sz w:val="24"/>
          <w:lang w:val="es-CO"/>
          <w:rPrChange w:id="2474" w:author="MARTHA  CERVANTES DIAZ" w:date="2023-01-02T08:54:00Z">
            <w:rPr>
              <w:rFonts w:ascii="Times New Roman"/>
              <w:color w:val="000000"/>
              <w:sz w:val="24"/>
            </w:rPr>
          </w:rPrChange>
        </w:rPr>
      </w:pPr>
      <w:r w:rsidRPr="00BF4A75">
        <w:rPr>
          <w:rFonts w:ascii="JKVKLP+A030-Bol"/>
          <w:color w:val="000000"/>
          <w:sz w:val="24"/>
          <w:lang w:val="es-CO"/>
          <w:rPrChange w:id="2475" w:author="MARTHA  CERVANTES DIAZ" w:date="2023-01-02T08:54:00Z">
            <w:rPr>
              <w:rFonts w:ascii="JKVKLP+A030-Bol"/>
              <w:color w:val="000000"/>
              <w:sz w:val="24"/>
            </w:rPr>
          </w:rPrChange>
        </w:rPr>
        <w:t>4</w:t>
      </w:r>
    </w:p>
    <w:p w14:paraId="4846A97D" w14:textId="77777777" w:rsidR="001D4206" w:rsidRPr="00BF4A75" w:rsidRDefault="00000000">
      <w:pPr>
        <w:framePr w:w="4152" w:wrap="auto" w:hAnchor="text" w:x="1573" w:y="4239"/>
        <w:widowControl w:val="0"/>
        <w:autoSpaceDE w:val="0"/>
        <w:autoSpaceDN w:val="0"/>
        <w:spacing w:before="0" w:after="0" w:line="278" w:lineRule="exact"/>
        <w:jc w:val="left"/>
        <w:rPr>
          <w:rFonts w:ascii="Times New Roman"/>
          <w:color w:val="000000"/>
          <w:sz w:val="24"/>
          <w:lang w:val="es-CO"/>
          <w:rPrChange w:id="2476" w:author="MARTHA  CERVANTES DIAZ" w:date="2023-01-02T08:54:00Z">
            <w:rPr>
              <w:rFonts w:ascii="Times New Roman"/>
              <w:color w:val="000000"/>
              <w:sz w:val="24"/>
            </w:rPr>
          </w:rPrChange>
        </w:rPr>
      </w:pPr>
      <w:r w:rsidRPr="00BF4A75">
        <w:rPr>
          <w:rFonts w:ascii="JKVKLP+A030-Bol"/>
          <w:color w:val="000000"/>
          <w:sz w:val="24"/>
          <w:lang w:val="es-CO"/>
          <w:rPrChange w:id="2477" w:author="MARTHA  CERVANTES DIAZ" w:date="2023-01-02T08:54:00Z">
            <w:rPr>
              <w:rFonts w:ascii="JKVKLP+A030-Bol"/>
              <w:color w:val="000000"/>
              <w:sz w:val="24"/>
            </w:rPr>
          </w:rPrChange>
        </w:rPr>
        <w:t>.1</w:t>
      </w:r>
      <w:r w:rsidRPr="00BF4A75">
        <w:rPr>
          <w:rFonts w:ascii="Times New Roman"/>
          <w:color w:val="000000"/>
          <w:spacing w:val="179"/>
          <w:sz w:val="24"/>
          <w:lang w:val="es-CO"/>
          <w:rPrChange w:id="2478" w:author="MARTHA  CERVANTES DIAZ" w:date="2023-01-02T08:54:00Z">
            <w:rPr>
              <w:rFonts w:ascii="Times New Roman"/>
              <w:color w:val="000000"/>
              <w:spacing w:val="179"/>
              <w:sz w:val="24"/>
            </w:rPr>
          </w:rPrChange>
        </w:rPr>
        <w:t xml:space="preserve"> </w:t>
      </w:r>
      <w:r w:rsidRPr="00BF4A75">
        <w:rPr>
          <w:rFonts w:ascii="JKVKLP+A030-Bol" w:hAnsi="JKVKLP+A030-Bol" w:cs="JKVKLP+A030-Bol"/>
          <w:color w:val="000000"/>
          <w:spacing w:val="-4"/>
          <w:sz w:val="24"/>
          <w:lang w:val="es-CO"/>
          <w:rPrChange w:id="2479" w:author="MARTHA  CERVANTES DIAZ" w:date="2023-01-02T08:54:00Z">
            <w:rPr>
              <w:rFonts w:ascii="JKVKLP+A030-Bol" w:hAnsi="JKVKLP+A030-Bol" w:cs="JKVKLP+A030-Bol"/>
              <w:color w:val="000000"/>
              <w:spacing w:val="-4"/>
              <w:sz w:val="24"/>
            </w:rPr>
          </w:rPrChange>
        </w:rPr>
        <w:t>COMPUTACIÓN</w:t>
      </w:r>
      <w:r w:rsidRPr="00BF4A75">
        <w:rPr>
          <w:rFonts w:ascii="Times New Roman"/>
          <w:color w:val="000000"/>
          <w:spacing w:val="9"/>
          <w:sz w:val="24"/>
          <w:lang w:val="es-CO"/>
          <w:rPrChange w:id="2480" w:author="MARTHA  CERVANTES DIAZ" w:date="2023-01-02T08:54:00Z">
            <w:rPr>
              <w:rFonts w:ascii="Times New Roman"/>
              <w:color w:val="000000"/>
              <w:spacing w:val="9"/>
              <w:sz w:val="24"/>
            </w:rPr>
          </w:rPrChange>
        </w:rPr>
        <w:t xml:space="preserve"> </w:t>
      </w:r>
      <w:r w:rsidRPr="00BF4A75">
        <w:rPr>
          <w:rFonts w:ascii="JKVKLP+A030-Bol" w:hAnsi="JKVKLP+A030-Bol" w:cs="JKVKLP+A030-Bol"/>
          <w:color w:val="000000"/>
          <w:spacing w:val="-3"/>
          <w:sz w:val="24"/>
          <w:lang w:val="es-CO"/>
          <w:rPrChange w:id="2481" w:author="MARTHA  CERVANTES DIAZ" w:date="2023-01-02T08:54:00Z">
            <w:rPr>
              <w:rFonts w:ascii="JKVKLP+A030-Bol" w:hAnsi="JKVKLP+A030-Bol" w:cs="JKVKLP+A030-Bol"/>
              <w:color w:val="000000"/>
              <w:spacing w:val="-3"/>
              <w:sz w:val="24"/>
            </w:rPr>
          </w:rPrChange>
        </w:rPr>
        <w:t>AUTONÓMICA</w:t>
      </w:r>
    </w:p>
    <w:p w14:paraId="59E0F2FB" w14:textId="77777777" w:rsidR="001D4206" w:rsidRPr="00BF4A75" w:rsidRDefault="00000000">
      <w:pPr>
        <w:framePr w:w="9600" w:wrap="auto" w:hAnchor="text" w:x="1440" w:y="4921"/>
        <w:widowControl w:val="0"/>
        <w:autoSpaceDE w:val="0"/>
        <w:autoSpaceDN w:val="0"/>
        <w:spacing w:before="0" w:after="0" w:line="275" w:lineRule="exact"/>
        <w:jc w:val="left"/>
        <w:rPr>
          <w:rFonts w:ascii="Times New Roman"/>
          <w:color w:val="000000"/>
          <w:sz w:val="24"/>
          <w:lang w:val="es-CO"/>
          <w:rPrChange w:id="2482" w:author="MARTHA  CERVANTES DIAZ" w:date="2023-01-02T08:54:00Z">
            <w:rPr>
              <w:rFonts w:ascii="Times New Roman"/>
              <w:color w:val="000000"/>
              <w:sz w:val="24"/>
            </w:rPr>
          </w:rPrChange>
        </w:rPr>
      </w:pPr>
      <w:r w:rsidRPr="00BF4A75">
        <w:rPr>
          <w:rFonts w:ascii="UHJQMA+A030-Reg"/>
          <w:color w:val="000000"/>
          <w:spacing w:val="-1"/>
          <w:sz w:val="24"/>
          <w:lang w:val="es-CO"/>
          <w:rPrChange w:id="2483" w:author="MARTHA  CERVANTES DIAZ" w:date="2023-01-02T08:54:00Z">
            <w:rPr>
              <w:rFonts w:ascii="UHJQMA+A030-Reg"/>
              <w:color w:val="000000"/>
              <w:spacing w:val="-1"/>
              <w:sz w:val="24"/>
            </w:rPr>
          </w:rPrChange>
        </w:rPr>
        <w:t>El</w:t>
      </w:r>
      <w:r w:rsidRPr="00BF4A75">
        <w:rPr>
          <w:rFonts w:ascii="Times New Roman"/>
          <w:color w:val="000000"/>
          <w:spacing w:val="5"/>
          <w:sz w:val="24"/>
          <w:lang w:val="es-CO"/>
          <w:rPrChange w:id="2484" w:author="MARTHA  CERVANTES DIAZ" w:date="2023-01-02T08:54:00Z">
            <w:rPr>
              <w:rFonts w:ascii="Times New Roman"/>
              <w:color w:val="000000"/>
              <w:spacing w:val="5"/>
              <w:sz w:val="24"/>
            </w:rPr>
          </w:rPrChange>
        </w:rPr>
        <w:t xml:space="preserve"> </w:t>
      </w:r>
      <w:r w:rsidRPr="00BF4A75">
        <w:rPr>
          <w:rFonts w:ascii="UHJQMA+A030-Reg"/>
          <w:color w:val="000000"/>
          <w:spacing w:val="-1"/>
          <w:sz w:val="24"/>
          <w:lang w:val="es-CO"/>
          <w:rPrChange w:id="2485" w:author="MARTHA  CERVANTES DIAZ" w:date="2023-01-02T08:54:00Z">
            <w:rPr>
              <w:rFonts w:ascii="UHJQMA+A030-Reg"/>
              <w:color w:val="000000"/>
              <w:spacing w:val="-1"/>
              <w:sz w:val="24"/>
            </w:rPr>
          </w:rPrChange>
        </w:rPr>
        <w:t>concepto</w:t>
      </w:r>
      <w:r w:rsidRPr="00BF4A75">
        <w:rPr>
          <w:rFonts w:ascii="Times New Roman"/>
          <w:color w:val="000000"/>
          <w:spacing w:val="5"/>
          <w:sz w:val="24"/>
          <w:lang w:val="es-CO"/>
          <w:rPrChange w:id="2486" w:author="MARTHA  CERVANTES DIAZ" w:date="2023-01-02T08:54:00Z">
            <w:rPr>
              <w:rFonts w:ascii="Times New Roman"/>
              <w:color w:val="000000"/>
              <w:spacing w:val="5"/>
              <w:sz w:val="24"/>
            </w:rPr>
          </w:rPrChange>
        </w:rPr>
        <w:t xml:space="preserve"> </w:t>
      </w:r>
      <w:r w:rsidRPr="00BF4A75">
        <w:rPr>
          <w:rFonts w:ascii="UHJQMA+A030-Reg"/>
          <w:color w:val="000000"/>
          <w:sz w:val="24"/>
          <w:lang w:val="es-CO"/>
          <w:rPrChange w:id="2487" w:author="MARTHA  CERVANTES DIAZ" w:date="2023-01-02T08:54:00Z">
            <w:rPr>
              <w:rFonts w:ascii="UHJQMA+A030-Reg"/>
              <w:color w:val="000000"/>
              <w:sz w:val="24"/>
            </w:rPr>
          </w:rPrChange>
        </w:rPr>
        <w:t>de</w:t>
      </w:r>
      <w:r w:rsidRPr="00BF4A75">
        <w:rPr>
          <w:rFonts w:ascii="Times New Roman"/>
          <w:color w:val="000000"/>
          <w:spacing w:val="5"/>
          <w:sz w:val="24"/>
          <w:lang w:val="es-CO"/>
          <w:rPrChange w:id="2488" w:author="MARTHA  CERVANTES DIAZ" w:date="2023-01-02T08:54:00Z">
            <w:rPr>
              <w:rFonts w:ascii="Times New Roman"/>
              <w:color w:val="000000"/>
              <w:spacing w:val="5"/>
              <w:sz w:val="24"/>
            </w:rPr>
          </w:rPrChange>
        </w:rPr>
        <w:t xml:space="preserve"> </w:t>
      </w:r>
      <w:r w:rsidRPr="00BF4A75">
        <w:rPr>
          <w:rFonts w:ascii="UHJQMA+A030-Reg" w:hAnsi="UHJQMA+A030-Reg" w:cs="UHJQMA+A030-Reg"/>
          <w:color w:val="000000"/>
          <w:sz w:val="24"/>
          <w:lang w:val="es-CO"/>
          <w:rPrChange w:id="2489" w:author="MARTHA  CERVANTES DIAZ" w:date="2023-01-02T08:54:00Z">
            <w:rPr>
              <w:rFonts w:ascii="UHJQMA+A030-Reg" w:hAnsi="UHJQMA+A030-Reg" w:cs="UHJQMA+A030-Reg"/>
              <w:color w:val="000000"/>
              <w:sz w:val="24"/>
            </w:rPr>
          </w:rPrChange>
        </w:rPr>
        <w:t>computación</w:t>
      </w:r>
      <w:r w:rsidRPr="00BF4A75">
        <w:rPr>
          <w:rFonts w:ascii="Times New Roman"/>
          <w:color w:val="000000"/>
          <w:spacing w:val="5"/>
          <w:sz w:val="24"/>
          <w:lang w:val="es-CO"/>
          <w:rPrChange w:id="2490" w:author="MARTHA  CERVANTES DIAZ" w:date="2023-01-02T08:54:00Z">
            <w:rPr>
              <w:rFonts w:ascii="Times New Roman"/>
              <w:color w:val="000000"/>
              <w:spacing w:val="5"/>
              <w:sz w:val="24"/>
            </w:rPr>
          </w:rPrChange>
        </w:rPr>
        <w:t xml:space="preserve"> </w:t>
      </w:r>
      <w:r w:rsidRPr="00BF4A75">
        <w:rPr>
          <w:rFonts w:ascii="UHJQMA+A030-Reg" w:hAnsi="UHJQMA+A030-Reg" w:cs="UHJQMA+A030-Reg"/>
          <w:color w:val="000000"/>
          <w:spacing w:val="-1"/>
          <w:sz w:val="24"/>
          <w:lang w:val="es-CO"/>
          <w:rPrChange w:id="2491" w:author="MARTHA  CERVANTES DIAZ" w:date="2023-01-02T08:54:00Z">
            <w:rPr>
              <w:rFonts w:ascii="UHJQMA+A030-Reg" w:hAnsi="UHJQMA+A030-Reg" w:cs="UHJQMA+A030-Reg"/>
              <w:color w:val="000000"/>
              <w:spacing w:val="-1"/>
              <w:sz w:val="24"/>
            </w:rPr>
          </w:rPrChange>
        </w:rPr>
        <w:t>autonómica,</w:t>
      </w:r>
      <w:r w:rsidRPr="00BF4A75">
        <w:rPr>
          <w:rFonts w:ascii="Times New Roman"/>
          <w:color w:val="000000"/>
          <w:spacing w:val="5"/>
          <w:sz w:val="24"/>
          <w:lang w:val="es-CO"/>
          <w:rPrChange w:id="2492" w:author="MARTHA  CERVANTES DIAZ" w:date="2023-01-02T08:54:00Z">
            <w:rPr>
              <w:rFonts w:ascii="Times New Roman"/>
              <w:color w:val="000000"/>
              <w:spacing w:val="5"/>
              <w:sz w:val="24"/>
            </w:rPr>
          </w:rPrChange>
        </w:rPr>
        <w:t xml:space="preserve"> </w:t>
      </w:r>
      <w:r w:rsidRPr="00BF4A75">
        <w:rPr>
          <w:rFonts w:ascii="UHJQMA+A030-Reg" w:hAnsi="UHJQMA+A030-Reg" w:cs="UHJQMA+A030-Reg"/>
          <w:color w:val="000000"/>
          <w:sz w:val="24"/>
          <w:lang w:val="es-CO"/>
          <w:rPrChange w:id="2493" w:author="MARTHA  CERVANTES DIAZ" w:date="2023-01-02T08:54:00Z">
            <w:rPr>
              <w:rFonts w:ascii="UHJQMA+A030-Reg" w:hAnsi="UHJQMA+A030-Reg" w:cs="UHJQMA+A030-Reg"/>
              <w:color w:val="000000"/>
              <w:sz w:val="24"/>
            </w:rPr>
          </w:rPrChange>
        </w:rPr>
        <w:t>de</w:t>
      </w:r>
      <w:r>
        <w:rPr>
          <w:rFonts w:ascii="UHJQMA+A030-Reg" w:hAnsi="UHJQMA+A030-Reg" w:cs="UHJQMA+A030-Reg"/>
          <w:color w:val="000000"/>
          <w:sz w:val="24"/>
        </w:rPr>
        <w:t>ﬁ</w:t>
      </w:r>
      <w:r w:rsidRPr="00BF4A75">
        <w:rPr>
          <w:rFonts w:ascii="UHJQMA+A030-Reg" w:hAnsi="UHJQMA+A030-Reg" w:cs="UHJQMA+A030-Reg"/>
          <w:color w:val="000000"/>
          <w:sz w:val="24"/>
          <w:lang w:val="es-CO"/>
          <w:rPrChange w:id="2494" w:author="MARTHA  CERVANTES DIAZ" w:date="2023-01-02T08:54:00Z">
            <w:rPr>
              <w:rFonts w:ascii="UHJQMA+A030-Reg" w:hAnsi="UHJQMA+A030-Reg" w:cs="UHJQMA+A030-Reg"/>
              <w:color w:val="000000"/>
              <w:sz w:val="24"/>
            </w:rPr>
          </w:rPrChange>
        </w:rPr>
        <w:t>nido</w:t>
      </w:r>
      <w:r w:rsidRPr="00BF4A75">
        <w:rPr>
          <w:rFonts w:ascii="Times New Roman"/>
          <w:color w:val="000000"/>
          <w:spacing w:val="4"/>
          <w:sz w:val="24"/>
          <w:lang w:val="es-CO"/>
          <w:rPrChange w:id="2495" w:author="MARTHA  CERVANTES DIAZ" w:date="2023-01-02T08:54:00Z">
            <w:rPr>
              <w:rFonts w:ascii="Times New Roman"/>
              <w:color w:val="000000"/>
              <w:spacing w:val="4"/>
              <w:sz w:val="24"/>
            </w:rPr>
          </w:rPrChange>
        </w:rPr>
        <w:t xml:space="preserve"> </w:t>
      </w:r>
      <w:r w:rsidRPr="00BF4A75">
        <w:rPr>
          <w:rFonts w:ascii="UHJQMA+A030-Reg"/>
          <w:color w:val="000000"/>
          <w:spacing w:val="-1"/>
          <w:sz w:val="24"/>
          <w:lang w:val="es-CO"/>
          <w:rPrChange w:id="2496" w:author="MARTHA  CERVANTES DIAZ" w:date="2023-01-02T08:54:00Z">
            <w:rPr>
              <w:rFonts w:ascii="UHJQMA+A030-Reg"/>
              <w:color w:val="000000"/>
              <w:spacing w:val="-1"/>
              <w:sz w:val="24"/>
            </w:rPr>
          </w:rPrChange>
        </w:rPr>
        <w:t>inicialmente</w:t>
      </w:r>
      <w:r w:rsidRPr="00BF4A75">
        <w:rPr>
          <w:rFonts w:ascii="Times New Roman"/>
          <w:color w:val="000000"/>
          <w:spacing w:val="5"/>
          <w:sz w:val="24"/>
          <w:lang w:val="es-CO"/>
          <w:rPrChange w:id="2497" w:author="MARTHA  CERVANTES DIAZ" w:date="2023-01-02T08:54:00Z">
            <w:rPr>
              <w:rFonts w:ascii="Times New Roman"/>
              <w:color w:val="000000"/>
              <w:spacing w:val="5"/>
              <w:sz w:val="24"/>
            </w:rPr>
          </w:rPrChange>
        </w:rPr>
        <w:t xml:space="preserve"> </w:t>
      </w:r>
      <w:r w:rsidRPr="00BF4A75">
        <w:rPr>
          <w:rFonts w:ascii="UHJQMA+A030-Reg"/>
          <w:color w:val="000000"/>
          <w:sz w:val="24"/>
          <w:lang w:val="es-CO"/>
          <w:rPrChange w:id="2498" w:author="MARTHA  CERVANTES DIAZ" w:date="2023-01-02T08:54:00Z">
            <w:rPr>
              <w:rFonts w:ascii="UHJQMA+A030-Reg"/>
              <w:color w:val="000000"/>
              <w:sz w:val="24"/>
            </w:rPr>
          </w:rPrChange>
        </w:rPr>
        <w:t>por</w:t>
      </w:r>
      <w:r w:rsidRPr="00BF4A75">
        <w:rPr>
          <w:rFonts w:ascii="Times New Roman"/>
          <w:color w:val="000000"/>
          <w:spacing w:val="5"/>
          <w:sz w:val="24"/>
          <w:lang w:val="es-CO"/>
          <w:rPrChange w:id="2499" w:author="MARTHA  CERVANTES DIAZ" w:date="2023-01-02T08:54:00Z">
            <w:rPr>
              <w:rFonts w:ascii="Times New Roman"/>
              <w:color w:val="000000"/>
              <w:spacing w:val="5"/>
              <w:sz w:val="24"/>
            </w:rPr>
          </w:rPrChange>
        </w:rPr>
        <w:t xml:space="preserve"> </w:t>
      </w:r>
      <w:r w:rsidRPr="00BF4A75">
        <w:rPr>
          <w:rFonts w:ascii="UHJQMA+A030-Reg"/>
          <w:color w:val="000000"/>
          <w:sz w:val="24"/>
          <w:lang w:val="es-CO"/>
          <w:rPrChange w:id="2500" w:author="MARTHA  CERVANTES DIAZ" w:date="2023-01-02T08:54:00Z">
            <w:rPr>
              <w:rFonts w:ascii="UHJQMA+A030-Reg"/>
              <w:color w:val="000000"/>
              <w:sz w:val="24"/>
            </w:rPr>
          </w:rPrChange>
        </w:rPr>
        <w:t>IBM</w:t>
      </w:r>
      <w:r w:rsidRPr="00BF4A75">
        <w:rPr>
          <w:rFonts w:ascii="Times New Roman"/>
          <w:color w:val="000000"/>
          <w:spacing w:val="4"/>
          <w:sz w:val="24"/>
          <w:lang w:val="es-CO"/>
          <w:rPrChange w:id="2501" w:author="MARTHA  CERVANTES DIAZ" w:date="2023-01-02T08:54:00Z">
            <w:rPr>
              <w:rFonts w:ascii="Times New Roman"/>
              <w:color w:val="000000"/>
              <w:spacing w:val="4"/>
              <w:sz w:val="24"/>
            </w:rPr>
          </w:rPrChange>
        </w:rPr>
        <w:t xml:space="preserve"> </w:t>
      </w:r>
      <w:r w:rsidRPr="00BF4A75">
        <w:rPr>
          <w:rFonts w:ascii="UHJQMA+A030-Reg"/>
          <w:color w:val="000000"/>
          <w:sz w:val="24"/>
          <w:lang w:val="es-CO"/>
          <w:rPrChange w:id="2502" w:author="MARTHA  CERVANTES DIAZ" w:date="2023-01-02T08:54:00Z">
            <w:rPr>
              <w:rFonts w:ascii="UHJQMA+A030-Reg"/>
              <w:color w:val="000000"/>
              <w:sz w:val="24"/>
            </w:rPr>
          </w:rPrChange>
        </w:rPr>
        <w:t>(2001),</w:t>
      </w:r>
      <w:r w:rsidRPr="00BF4A75">
        <w:rPr>
          <w:rFonts w:ascii="Times New Roman"/>
          <w:color w:val="000000"/>
          <w:spacing w:val="5"/>
          <w:sz w:val="24"/>
          <w:lang w:val="es-CO"/>
          <w:rPrChange w:id="2503" w:author="MARTHA  CERVANTES DIAZ" w:date="2023-01-02T08:54:00Z">
            <w:rPr>
              <w:rFonts w:ascii="Times New Roman"/>
              <w:color w:val="000000"/>
              <w:spacing w:val="5"/>
              <w:sz w:val="24"/>
            </w:rPr>
          </w:rPrChange>
        </w:rPr>
        <w:t xml:space="preserve"> </w:t>
      </w:r>
      <w:r w:rsidRPr="00BF4A75">
        <w:rPr>
          <w:rFonts w:ascii="UHJQMA+A030-Reg"/>
          <w:color w:val="000000"/>
          <w:sz w:val="24"/>
          <w:lang w:val="es-CO"/>
          <w:rPrChange w:id="2504" w:author="MARTHA  CERVANTES DIAZ" w:date="2023-01-02T08:54:00Z">
            <w:rPr>
              <w:rFonts w:ascii="UHJQMA+A030-Reg"/>
              <w:color w:val="000000"/>
              <w:sz w:val="24"/>
            </w:rPr>
          </w:rPrChange>
        </w:rPr>
        <w:t>se</w:t>
      </w:r>
      <w:r w:rsidRPr="00BF4A75">
        <w:rPr>
          <w:rFonts w:ascii="Times New Roman"/>
          <w:color w:val="000000"/>
          <w:spacing w:val="5"/>
          <w:sz w:val="24"/>
          <w:lang w:val="es-CO"/>
          <w:rPrChange w:id="2505" w:author="MARTHA  CERVANTES DIAZ" w:date="2023-01-02T08:54:00Z">
            <w:rPr>
              <w:rFonts w:ascii="Times New Roman"/>
              <w:color w:val="000000"/>
              <w:spacing w:val="5"/>
              <w:sz w:val="24"/>
            </w:rPr>
          </w:rPrChange>
        </w:rPr>
        <w:t xml:space="preserve"> </w:t>
      </w:r>
      <w:r w:rsidRPr="00BF4A75">
        <w:rPr>
          <w:rFonts w:ascii="UHJQMA+A030-Reg" w:hAnsi="UHJQMA+A030-Reg" w:cs="UHJQMA+A030-Reg"/>
          <w:color w:val="000000"/>
          <w:spacing w:val="-1"/>
          <w:sz w:val="24"/>
          <w:lang w:val="es-CO"/>
          <w:rPrChange w:id="2506" w:author="MARTHA  CERVANTES DIAZ" w:date="2023-01-02T08:54:00Z">
            <w:rPr>
              <w:rFonts w:ascii="UHJQMA+A030-Reg" w:hAnsi="UHJQMA+A030-Reg" w:cs="UHJQMA+A030-Reg"/>
              <w:color w:val="000000"/>
              <w:spacing w:val="-1"/>
              <w:sz w:val="24"/>
            </w:rPr>
          </w:rPrChange>
        </w:rPr>
        <w:t>re</w:t>
      </w:r>
      <w:r>
        <w:rPr>
          <w:rFonts w:ascii="UHJQMA+A030-Reg" w:hAnsi="UHJQMA+A030-Reg" w:cs="UHJQMA+A030-Reg"/>
          <w:color w:val="000000"/>
          <w:spacing w:val="-1"/>
          <w:sz w:val="24"/>
        </w:rPr>
        <w:t>ﬁ</w:t>
      </w:r>
      <w:r w:rsidRPr="00BF4A75">
        <w:rPr>
          <w:rFonts w:ascii="UHJQMA+A030-Reg" w:hAnsi="UHJQMA+A030-Reg" w:cs="UHJQMA+A030-Reg"/>
          <w:color w:val="000000"/>
          <w:spacing w:val="-1"/>
          <w:sz w:val="24"/>
          <w:lang w:val="es-CO"/>
          <w:rPrChange w:id="2507" w:author="MARTHA  CERVANTES DIAZ" w:date="2023-01-02T08:54:00Z">
            <w:rPr>
              <w:rFonts w:ascii="UHJQMA+A030-Reg" w:hAnsi="UHJQMA+A030-Reg" w:cs="UHJQMA+A030-Reg"/>
              <w:color w:val="000000"/>
              <w:spacing w:val="-1"/>
              <w:sz w:val="24"/>
            </w:rPr>
          </w:rPrChange>
        </w:rPr>
        <w:t>ere</w:t>
      </w:r>
    </w:p>
    <w:p w14:paraId="25D66778" w14:textId="77777777" w:rsidR="001D4206" w:rsidRPr="00BF4A75" w:rsidRDefault="00000000">
      <w:pPr>
        <w:framePr w:w="9600" w:wrap="auto" w:hAnchor="text" w:x="1440" w:y="4921"/>
        <w:widowControl w:val="0"/>
        <w:autoSpaceDE w:val="0"/>
        <w:autoSpaceDN w:val="0"/>
        <w:spacing w:before="13" w:after="0" w:line="275" w:lineRule="exact"/>
        <w:jc w:val="left"/>
        <w:rPr>
          <w:rFonts w:ascii="Times New Roman"/>
          <w:color w:val="000000"/>
          <w:sz w:val="24"/>
          <w:lang w:val="es-CO"/>
          <w:rPrChange w:id="2508" w:author="MARTHA  CERVANTES DIAZ" w:date="2023-01-02T08:54:00Z">
            <w:rPr>
              <w:rFonts w:ascii="Times New Roman"/>
              <w:color w:val="000000"/>
              <w:sz w:val="24"/>
            </w:rPr>
          </w:rPrChange>
        </w:rPr>
      </w:pPr>
      <w:r w:rsidRPr="00BF4A75">
        <w:rPr>
          <w:rFonts w:ascii="UHJQMA+A030-Reg"/>
          <w:color w:val="000000"/>
          <w:sz w:val="24"/>
          <w:lang w:val="es-CO"/>
          <w:rPrChange w:id="2509" w:author="MARTHA  CERVANTES DIAZ" w:date="2023-01-02T08:54:00Z">
            <w:rPr>
              <w:rFonts w:ascii="UHJQMA+A030-Reg"/>
              <w:color w:val="000000"/>
              <w:sz w:val="24"/>
            </w:rPr>
          </w:rPrChange>
        </w:rPr>
        <w:t>a</w:t>
      </w:r>
      <w:r w:rsidRPr="00BF4A75">
        <w:rPr>
          <w:rFonts w:ascii="Times New Roman"/>
          <w:color w:val="000000"/>
          <w:spacing w:val="6"/>
          <w:sz w:val="24"/>
          <w:lang w:val="es-CO"/>
          <w:rPrChange w:id="2510"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511" w:author="MARTHA  CERVANTES DIAZ" w:date="2023-01-02T08:54:00Z">
            <w:rPr>
              <w:rFonts w:ascii="UHJQMA+A030-Reg"/>
              <w:color w:val="000000"/>
              <w:sz w:val="24"/>
            </w:rPr>
          </w:rPrChange>
        </w:rPr>
        <w:t>un</w:t>
      </w:r>
      <w:r w:rsidRPr="00BF4A75">
        <w:rPr>
          <w:rFonts w:ascii="Times New Roman"/>
          <w:color w:val="000000"/>
          <w:spacing w:val="6"/>
          <w:sz w:val="24"/>
          <w:lang w:val="es-CO"/>
          <w:rPrChange w:id="2512"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513" w:author="MARTHA  CERVANTES DIAZ" w:date="2023-01-02T08:54:00Z">
            <w:rPr>
              <w:rFonts w:ascii="UHJQMA+A030-Reg"/>
              <w:color w:val="000000"/>
              <w:spacing w:val="-1"/>
              <w:sz w:val="24"/>
            </w:rPr>
          </w:rPrChange>
        </w:rPr>
        <w:t>conjunto</w:t>
      </w:r>
      <w:r w:rsidRPr="00BF4A75">
        <w:rPr>
          <w:rFonts w:ascii="Times New Roman"/>
          <w:color w:val="000000"/>
          <w:spacing w:val="7"/>
          <w:sz w:val="24"/>
          <w:lang w:val="es-CO"/>
          <w:rPrChange w:id="2514"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15" w:author="MARTHA  CERVANTES DIAZ" w:date="2023-01-02T08:54:00Z">
            <w:rPr>
              <w:rFonts w:ascii="UHJQMA+A030-Reg"/>
              <w:color w:val="000000"/>
              <w:sz w:val="24"/>
            </w:rPr>
          </w:rPrChange>
        </w:rPr>
        <w:t>de</w:t>
      </w:r>
      <w:r w:rsidRPr="00BF4A75">
        <w:rPr>
          <w:rFonts w:ascii="Times New Roman"/>
          <w:color w:val="000000"/>
          <w:spacing w:val="6"/>
          <w:sz w:val="24"/>
          <w:lang w:val="es-CO"/>
          <w:rPrChange w:id="2516"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517" w:author="MARTHA  CERVANTES DIAZ" w:date="2023-01-02T08:54:00Z">
            <w:rPr>
              <w:rFonts w:ascii="UHJQMA+A030-Reg" w:hAnsi="UHJQMA+A030-Reg" w:cs="UHJQMA+A030-Reg"/>
              <w:color w:val="000000"/>
              <w:spacing w:val="-1"/>
              <w:sz w:val="24"/>
            </w:rPr>
          </w:rPrChange>
        </w:rPr>
        <w:t>características</w:t>
      </w:r>
      <w:r w:rsidRPr="00BF4A75">
        <w:rPr>
          <w:rFonts w:ascii="Times New Roman"/>
          <w:color w:val="000000"/>
          <w:spacing w:val="7"/>
          <w:sz w:val="24"/>
          <w:lang w:val="es-CO"/>
          <w:rPrChange w:id="251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19" w:author="MARTHA  CERVANTES DIAZ" w:date="2023-01-02T08:54:00Z">
            <w:rPr>
              <w:rFonts w:ascii="UHJQMA+A030-Reg"/>
              <w:color w:val="000000"/>
              <w:sz w:val="24"/>
            </w:rPr>
          </w:rPrChange>
        </w:rPr>
        <w:t>que</w:t>
      </w:r>
      <w:r w:rsidRPr="00BF4A75">
        <w:rPr>
          <w:rFonts w:ascii="Times New Roman"/>
          <w:color w:val="000000"/>
          <w:spacing w:val="6"/>
          <w:sz w:val="24"/>
          <w:lang w:val="es-CO"/>
          <w:rPrChange w:id="2520"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521" w:author="MARTHA  CERVANTES DIAZ" w:date="2023-01-02T08:54:00Z">
            <w:rPr>
              <w:rFonts w:ascii="UHJQMA+A030-Reg"/>
              <w:color w:val="000000"/>
              <w:spacing w:val="-1"/>
              <w:sz w:val="24"/>
            </w:rPr>
          </w:rPrChange>
        </w:rPr>
        <w:t>presenta</w:t>
      </w:r>
      <w:r w:rsidRPr="00BF4A75">
        <w:rPr>
          <w:rFonts w:ascii="Times New Roman"/>
          <w:color w:val="000000"/>
          <w:spacing w:val="7"/>
          <w:sz w:val="24"/>
          <w:lang w:val="es-CO"/>
          <w:rPrChange w:id="2522"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23" w:author="MARTHA  CERVANTES DIAZ" w:date="2023-01-02T08:54:00Z">
            <w:rPr>
              <w:rFonts w:ascii="UHJQMA+A030-Reg"/>
              <w:color w:val="000000"/>
              <w:sz w:val="24"/>
            </w:rPr>
          </w:rPrChange>
        </w:rPr>
        <w:t>un</w:t>
      </w:r>
      <w:r w:rsidRPr="00BF4A75">
        <w:rPr>
          <w:rFonts w:ascii="Times New Roman"/>
          <w:color w:val="000000"/>
          <w:spacing w:val="6"/>
          <w:sz w:val="24"/>
          <w:lang w:val="es-CO"/>
          <w:rPrChange w:id="2524"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525" w:author="MARTHA  CERVANTES DIAZ" w:date="2023-01-02T08:54:00Z">
            <w:rPr>
              <w:rFonts w:ascii="UHJQMA+A030-Reg"/>
              <w:color w:val="000000"/>
              <w:spacing w:val="-1"/>
              <w:sz w:val="24"/>
            </w:rPr>
          </w:rPrChange>
        </w:rPr>
        <w:t>sistema</w:t>
      </w:r>
      <w:r w:rsidRPr="00BF4A75">
        <w:rPr>
          <w:rFonts w:ascii="Times New Roman"/>
          <w:color w:val="000000"/>
          <w:spacing w:val="7"/>
          <w:sz w:val="24"/>
          <w:lang w:val="es-CO"/>
          <w:rPrChange w:id="2526"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27" w:author="MARTHA  CERVANTES DIAZ" w:date="2023-01-02T08:54:00Z">
            <w:rPr>
              <w:rFonts w:ascii="UHJQMA+A030-Reg"/>
              <w:color w:val="000000"/>
              <w:sz w:val="24"/>
            </w:rPr>
          </w:rPrChange>
        </w:rPr>
        <w:t>computacional</w:t>
      </w:r>
      <w:r w:rsidRPr="00BF4A75">
        <w:rPr>
          <w:rFonts w:ascii="Times New Roman"/>
          <w:color w:val="000000"/>
          <w:spacing w:val="7"/>
          <w:sz w:val="24"/>
          <w:lang w:val="es-CO"/>
          <w:rPrChange w:id="252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29" w:author="MARTHA  CERVANTES DIAZ" w:date="2023-01-02T08:54:00Z">
            <w:rPr>
              <w:rFonts w:ascii="UHJQMA+A030-Reg"/>
              <w:color w:val="000000"/>
              <w:sz w:val="24"/>
            </w:rPr>
          </w:rPrChange>
        </w:rPr>
        <w:t>el</w:t>
      </w:r>
      <w:r w:rsidRPr="00BF4A75">
        <w:rPr>
          <w:rFonts w:ascii="Times New Roman"/>
          <w:color w:val="000000"/>
          <w:spacing w:val="7"/>
          <w:sz w:val="24"/>
          <w:lang w:val="es-CO"/>
          <w:rPrChange w:id="2530"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31" w:author="MARTHA  CERVANTES DIAZ" w:date="2023-01-02T08:54:00Z">
            <w:rPr>
              <w:rFonts w:ascii="UHJQMA+A030-Reg"/>
              <w:color w:val="000000"/>
              <w:sz w:val="24"/>
            </w:rPr>
          </w:rPrChange>
        </w:rPr>
        <w:t>cual</w:t>
      </w:r>
      <w:r w:rsidRPr="00BF4A75">
        <w:rPr>
          <w:rFonts w:ascii="Times New Roman"/>
          <w:color w:val="000000"/>
          <w:spacing w:val="7"/>
          <w:sz w:val="24"/>
          <w:lang w:val="es-CO"/>
          <w:rPrChange w:id="2532"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33" w:author="MARTHA  CERVANTES DIAZ" w:date="2023-01-02T08:54:00Z">
            <w:rPr>
              <w:rFonts w:ascii="UHJQMA+A030-Reg"/>
              <w:color w:val="000000"/>
              <w:sz w:val="24"/>
            </w:rPr>
          </w:rPrChange>
        </w:rPr>
        <w:t>le</w:t>
      </w:r>
    </w:p>
    <w:p w14:paraId="2D4C29BB" w14:textId="77777777" w:rsidR="001D4206" w:rsidRPr="00BF4A75" w:rsidRDefault="00000000">
      <w:pPr>
        <w:framePr w:w="9600" w:wrap="auto" w:hAnchor="text" w:x="1440" w:y="4921"/>
        <w:widowControl w:val="0"/>
        <w:autoSpaceDE w:val="0"/>
        <w:autoSpaceDN w:val="0"/>
        <w:spacing w:before="13" w:after="0" w:line="275" w:lineRule="exact"/>
        <w:jc w:val="left"/>
        <w:rPr>
          <w:rFonts w:ascii="Times New Roman"/>
          <w:color w:val="000000"/>
          <w:sz w:val="24"/>
          <w:lang w:val="es-CO"/>
          <w:rPrChange w:id="2534" w:author="MARTHA  CERVANTES DIAZ" w:date="2023-01-02T08:54:00Z">
            <w:rPr>
              <w:rFonts w:ascii="Times New Roman"/>
              <w:color w:val="000000"/>
              <w:sz w:val="24"/>
            </w:rPr>
          </w:rPrChange>
        </w:rPr>
      </w:pPr>
      <w:r w:rsidRPr="00BF4A75">
        <w:rPr>
          <w:rFonts w:ascii="UHJQMA+A030-Reg"/>
          <w:color w:val="000000"/>
          <w:spacing w:val="-1"/>
          <w:sz w:val="24"/>
          <w:lang w:val="es-CO"/>
          <w:rPrChange w:id="2535" w:author="MARTHA  CERVANTES DIAZ" w:date="2023-01-02T08:54:00Z">
            <w:rPr>
              <w:rFonts w:ascii="UHJQMA+A030-Reg"/>
              <w:color w:val="000000"/>
              <w:spacing w:val="-1"/>
              <w:sz w:val="24"/>
            </w:rPr>
          </w:rPrChange>
        </w:rPr>
        <w:t>permite</w:t>
      </w:r>
      <w:r w:rsidRPr="00BF4A75">
        <w:rPr>
          <w:rFonts w:ascii="Times New Roman"/>
          <w:color w:val="000000"/>
          <w:spacing w:val="7"/>
          <w:sz w:val="24"/>
          <w:lang w:val="es-CO"/>
          <w:rPrChange w:id="2536"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37" w:author="MARTHA  CERVANTES DIAZ" w:date="2023-01-02T08:54:00Z">
            <w:rPr>
              <w:rFonts w:ascii="UHJQMA+A030-Reg"/>
              <w:color w:val="000000"/>
              <w:sz w:val="24"/>
            </w:rPr>
          </w:rPrChange>
        </w:rPr>
        <w:t>actuar</w:t>
      </w:r>
      <w:r w:rsidRPr="00BF4A75">
        <w:rPr>
          <w:rFonts w:ascii="Times New Roman"/>
          <w:color w:val="000000"/>
          <w:spacing w:val="7"/>
          <w:sz w:val="24"/>
          <w:lang w:val="es-CO"/>
          <w:rPrChange w:id="253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39" w:author="MARTHA  CERVANTES DIAZ" w:date="2023-01-02T08:54:00Z">
            <w:rPr>
              <w:rFonts w:ascii="UHJQMA+A030-Reg"/>
              <w:color w:val="000000"/>
              <w:sz w:val="24"/>
            </w:rPr>
          </w:rPrChange>
        </w:rPr>
        <w:t>de</w:t>
      </w:r>
      <w:r w:rsidRPr="00BF4A75">
        <w:rPr>
          <w:rFonts w:ascii="Times New Roman"/>
          <w:color w:val="000000"/>
          <w:spacing w:val="6"/>
          <w:sz w:val="24"/>
          <w:lang w:val="es-CO"/>
          <w:rPrChange w:id="2540"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541" w:author="MARTHA  CERVANTES DIAZ" w:date="2023-01-02T08:54:00Z">
            <w:rPr>
              <w:rFonts w:ascii="UHJQMA+A030-Reg"/>
              <w:color w:val="000000"/>
              <w:spacing w:val="-1"/>
              <w:sz w:val="24"/>
            </w:rPr>
          </w:rPrChange>
        </w:rPr>
        <w:t>manera</w:t>
      </w:r>
      <w:r w:rsidRPr="00BF4A75">
        <w:rPr>
          <w:rFonts w:ascii="Times New Roman"/>
          <w:color w:val="000000"/>
          <w:spacing w:val="7"/>
          <w:sz w:val="24"/>
          <w:lang w:val="es-CO"/>
          <w:rPrChange w:id="2542"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2543" w:author="MARTHA  CERVANTES DIAZ" w:date="2023-01-02T08:54:00Z">
            <w:rPr>
              <w:rFonts w:ascii="UHJQMA+A030-Reg" w:hAnsi="UHJQMA+A030-Reg" w:cs="UHJQMA+A030-Reg"/>
              <w:color w:val="000000"/>
              <w:spacing w:val="-1"/>
              <w:sz w:val="24"/>
            </w:rPr>
          </w:rPrChange>
        </w:rPr>
        <w:t>autónoma</w:t>
      </w:r>
      <w:del w:id="2544" w:author="MARTHA  CERVANTES DIAZ" w:date="2023-01-02T09:16:00Z">
        <w:r w:rsidRPr="00BF4A75" w:rsidDel="008C6C19">
          <w:rPr>
            <w:rFonts w:ascii="UHJQMA+A030-Reg" w:hAnsi="UHJQMA+A030-Reg" w:cs="UHJQMA+A030-Reg"/>
            <w:color w:val="000000"/>
            <w:spacing w:val="-1"/>
            <w:sz w:val="24"/>
            <w:lang w:val="es-CO"/>
            <w:rPrChange w:id="2545" w:author="MARTHA  CERVANTES DIAZ" w:date="2023-01-02T08:54:00Z">
              <w:rPr>
                <w:rFonts w:ascii="UHJQMA+A030-Reg" w:hAnsi="UHJQMA+A030-Reg" w:cs="UHJQMA+A030-Reg"/>
                <w:color w:val="000000"/>
                <w:spacing w:val="-1"/>
                <w:sz w:val="24"/>
              </w:rPr>
            </w:rPrChange>
          </w:rPr>
          <w:delText>,</w:delText>
        </w:r>
      </w:del>
      <w:r w:rsidRPr="00BF4A75">
        <w:rPr>
          <w:rFonts w:ascii="Times New Roman"/>
          <w:color w:val="000000"/>
          <w:spacing w:val="7"/>
          <w:sz w:val="24"/>
          <w:lang w:val="es-CO"/>
          <w:rPrChange w:id="2546"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47" w:author="MARTHA  CERVANTES DIAZ" w:date="2023-01-02T08:54:00Z">
            <w:rPr>
              <w:rFonts w:ascii="UHJQMA+A030-Reg"/>
              <w:color w:val="000000"/>
              <w:sz w:val="24"/>
            </w:rPr>
          </w:rPrChange>
        </w:rPr>
        <w:t>o</w:t>
      </w:r>
      <w:r w:rsidRPr="00BF4A75">
        <w:rPr>
          <w:rFonts w:ascii="Times New Roman"/>
          <w:color w:val="000000"/>
          <w:spacing w:val="6"/>
          <w:sz w:val="24"/>
          <w:lang w:val="es-CO"/>
          <w:rPrChange w:id="2548"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549" w:author="MARTHA  CERVANTES DIAZ" w:date="2023-01-02T08:54:00Z">
            <w:rPr>
              <w:rFonts w:ascii="UHJQMA+A030-Reg"/>
              <w:color w:val="000000"/>
              <w:spacing w:val="-1"/>
              <w:sz w:val="24"/>
            </w:rPr>
          </w:rPrChange>
        </w:rPr>
        <w:t>auto-gobernarse,</w:t>
      </w:r>
      <w:r w:rsidRPr="00BF4A75">
        <w:rPr>
          <w:rFonts w:ascii="Times New Roman"/>
          <w:color w:val="000000"/>
          <w:spacing w:val="7"/>
          <w:sz w:val="24"/>
          <w:lang w:val="es-CO"/>
          <w:rPrChange w:id="2550"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51" w:author="MARTHA  CERVANTES DIAZ" w:date="2023-01-02T08:54:00Z">
            <w:rPr>
              <w:rFonts w:ascii="UHJQMA+A030-Reg"/>
              <w:color w:val="000000"/>
              <w:sz w:val="24"/>
            </w:rPr>
          </w:rPrChange>
        </w:rPr>
        <w:t>con</w:t>
      </w:r>
      <w:r w:rsidRPr="00BF4A75">
        <w:rPr>
          <w:rFonts w:ascii="Times New Roman"/>
          <w:color w:val="000000"/>
          <w:spacing w:val="6"/>
          <w:sz w:val="24"/>
          <w:lang w:val="es-CO"/>
          <w:rPrChange w:id="2552"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553" w:author="MARTHA  CERVANTES DIAZ" w:date="2023-01-02T08:54:00Z">
            <w:rPr>
              <w:rFonts w:ascii="UHJQMA+A030-Reg"/>
              <w:color w:val="000000"/>
              <w:sz w:val="24"/>
            </w:rPr>
          </w:rPrChange>
        </w:rPr>
        <w:t>el</w:t>
      </w:r>
      <w:r w:rsidRPr="00BF4A75">
        <w:rPr>
          <w:rFonts w:ascii="Times New Roman"/>
          <w:color w:val="000000"/>
          <w:spacing w:val="7"/>
          <w:sz w:val="24"/>
          <w:lang w:val="es-CO"/>
          <w:rPrChange w:id="2554" w:author="MARTHA  CERVANTES DIAZ" w:date="2023-01-02T08:54:00Z">
            <w:rPr>
              <w:rFonts w:ascii="Times New Roman"/>
              <w:color w:val="000000"/>
              <w:spacing w:val="7"/>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2555" w:author="MARTHA  CERVANTES DIAZ" w:date="2023-01-02T08:54:00Z">
            <w:rPr>
              <w:rFonts w:ascii="UHJQMA+A030-Reg" w:hAnsi="UHJQMA+A030-Reg" w:cs="UHJQMA+A030-Reg"/>
              <w:color w:val="000000"/>
              <w:sz w:val="24"/>
            </w:rPr>
          </w:rPrChange>
        </w:rPr>
        <w:t>n</w:t>
      </w:r>
      <w:r w:rsidRPr="00BF4A75">
        <w:rPr>
          <w:rFonts w:ascii="Times New Roman"/>
          <w:color w:val="000000"/>
          <w:spacing w:val="6"/>
          <w:sz w:val="24"/>
          <w:lang w:val="es-CO"/>
          <w:rPrChange w:id="2556"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557" w:author="MARTHA  CERVANTES DIAZ" w:date="2023-01-02T08:54:00Z">
            <w:rPr>
              <w:rFonts w:ascii="UHJQMA+A030-Reg"/>
              <w:color w:val="000000"/>
              <w:sz w:val="24"/>
            </w:rPr>
          </w:rPrChange>
        </w:rPr>
        <w:t>de</w:t>
      </w:r>
      <w:r w:rsidRPr="00BF4A75">
        <w:rPr>
          <w:rFonts w:ascii="Times New Roman"/>
          <w:color w:val="000000"/>
          <w:spacing w:val="6"/>
          <w:sz w:val="24"/>
          <w:lang w:val="es-CO"/>
          <w:rPrChange w:id="2558"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559" w:author="MARTHA  CERVANTES DIAZ" w:date="2023-01-02T08:54:00Z">
            <w:rPr>
              <w:rFonts w:ascii="UHJQMA+A030-Reg"/>
              <w:color w:val="000000"/>
              <w:sz w:val="24"/>
            </w:rPr>
          </w:rPrChange>
        </w:rPr>
        <w:t>alcanzar</w:t>
      </w:r>
      <w:r w:rsidRPr="00BF4A75">
        <w:rPr>
          <w:rFonts w:ascii="Times New Roman"/>
          <w:color w:val="000000"/>
          <w:spacing w:val="7"/>
          <w:sz w:val="24"/>
          <w:lang w:val="es-CO"/>
          <w:rPrChange w:id="2560"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2561" w:author="MARTHA  CERVANTES DIAZ" w:date="2023-01-02T08:54:00Z">
            <w:rPr>
              <w:rFonts w:ascii="UHJQMA+A030-Reg" w:hAnsi="UHJQMA+A030-Reg" w:cs="UHJQMA+A030-Reg"/>
              <w:color w:val="000000"/>
              <w:sz w:val="24"/>
            </w:rPr>
          </w:rPrChange>
        </w:rPr>
        <w:t>algún</w:t>
      </w:r>
    </w:p>
    <w:p w14:paraId="5DE9BB2E" w14:textId="77777777" w:rsidR="001D4206" w:rsidRPr="00BF4A75" w:rsidRDefault="00000000">
      <w:pPr>
        <w:framePr w:w="9600" w:wrap="auto" w:hAnchor="text" w:x="1440" w:y="4921"/>
        <w:widowControl w:val="0"/>
        <w:autoSpaceDE w:val="0"/>
        <w:autoSpaceDN w:val="0"/>
        <w:spacing w:before="13" w:after="0" w:line="275" w:lineRule="exact"/>
        <w:jc w:val="left"/>
        <w:rPr>
          <w:rFonts w:ascii="Times New Roman"/>
          <w:color w:val="000000"/>
          <w:sz w:val="24"/>
          <w:lang w:val="es-CO"/>
          <w:rPrChange w:id="2562" w:author="MARTHA  CERVANTES DIAZ" w:date="2023-01-02T08:54:00Z">
            <w:rPr>
              <w:rFonts w:ascii="Times New Roman"/>
              <w:color w:val="000000"/>
              <w:sz w:val="24"/>
            </w:rPr>
          </w:rPrChange>
        </w:rPr>
      </w:pPr>
      <w:r w:rsidRPr="00BF4A75">
        <w:rPr>
          <w:rFonts w:ascii="UHJQMA+A030-Reg"/>
          <w:color w:val="000000"/>
          <w:spacing w:val="-1"/>
          <w:sz w:val="24"/>
          <w:lang w:val="es-CO"/>
          <w:rPrChange w:id="2563" w:author="MARTHA  CERVANTES DIAZ" w:date="2023-01-02T08:54:00Z">
            <w:rPr>
              <w:rFonts w:ascii="UHJQMA+A030-Reg"/>
              <w:color w:val="000000"/>
              <w:spacing w:val="-1"/>
              <w:sz w:val="24"/>
            </w:rPr>
          </w:rPrChange>
        </w:rPr>
        <w:t>objetivo</w:t>
      </w:r>
      <w:r w:rsidRPr="00BF4A75">
        <w:rPr>
          <w:rFonts w:ascii="Times New Roman"/>
          <w:color w:val="000000"/>
          <w:spacing w:val="7"/>
          <w:sz w:val="24"/>
          <w:lang w:val="es-CO"/>
          <w:rPrChange w:id="2564"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65" w:author="MARTHA  CERVANTES DIAZ" w:date="2023-01-02T08:54:00Z">
            <w:rPr>
              <w:rFonts w:ascii="UHJQMA+A030-Reg"/>
              <w:color w:val="000000"/>
              <w:sz w:val="24"/>
            </w:rPr>
          </w:rPrChange>
        </w:rPr>
        <w:t>establecido</w:t>
      </w:r>
      <w:r w:rsidRPr="00BF4A75">
        <w:rPr>
          <w:rFonts w:ascii="Times New Roman"/>
          <w:color w:val="000000"/>
          <w:spacing w:val="6"/>
          <w:sz w:val="24"/>
          <w:lang w:val="es-CO"/>
          <w:rPrChange w:id="2566"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567" w:author="MARTHA  CERVANTES DIAZ" w:date="2023-01-02T08:54:00Z">
            <w:rPr>
              <w:rFonts w:ascii="UHJQMA+A030-Reg"/>
              <w:color w:val="000000"/>
              <w:sz w:val="24"/>
            </w:rPr>
          </w:rPrChange>
        </w:rPr>
        <w:t>por</w:t>
      </w:r>
      <w:r w:rsidRPr="00BF4A75">
        <w:rPr>
          <w:rFonts w:ascii="Times New Roman"/>
          <w:color w:val="000000"/>
          <w:spacing w:val="7"/>
          <w:sz w:val="24"/>
          <w:lang w:val="es-CO"/>
          <w:rPrChange w:id="256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69" w:author="MARTHA  CERVANTES DIAZ" w:date="2023-01-02T08:54:00Z">
            <w:rPr>
              <w:rFonts w:ascii="UHJQMA+A030-Reg"/>
              <w:color w:val="000000"/>
              <w:sz w:val="24"/>
            </w:rPr>
          </w:rPrChange>
        </w:rPr>
        <w:t>los</w:t>
      </w:r>
      <w:r w:rsidRPr="00BF4A75">
        <w:rPr>
          <w:rFonts w:ascii="Times New Roman"/>
          <w:color w:val="000000"/>
          <w:spacing w:val="6"/>
          <w:sz w:val="24"/>
          <w:lang w:val="es-CO"/>
          <w:rPrChange w:id="2570"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571" w:author="MARTHA  CERVANTES DIAZ" w:date="2023-01-02T08:54:00Z">
            <w:rPr>
              <w:rFonts w:ascii="UHJQMA+A030-Reg"/>
              <w:color w:val="000000"/>
              <w:spacing w:val="-1"/>
              <w:sz w:val="24"/>
            </w:rPr>
          </w:rPrChange>
        </w:rPr>
        <w:t>administradores</w:t>
      </w:r>
      <w:r w:rsidRPr="00BF4A75">
        <w:rPr>
          <w:rFonts w:ascii="Times New Roman"/>
          <w:color w:val="000000"/>
          <w:spacing w:val="7"/>
          <w:sz w:val="24"/>
          <w:lang w:val="es-CO"/>
          <w:rPrChange w:id="2572"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73" w:author="MARTHA  CERVANTES DIAZ" w:date="2023-01-02T08:54:00Z">
            <w:rPr>
              <w:rFonts w:ascii="UHJQMA+A030-Reg"/>
              <w:color w:val="000000"/>
              <w:sz w:val="24"/>
            </w:rPr>
          </w:rPrChange>
        </w:rPr>
        <w:t>del</w:t>
      </w:r>
      <w:r w:rsidRPr="00BF4A75">
        <w:rPr>
          <w:rFonts w:ascii="Times New Roman"/>
          <w:color w:val="000000"/>
          <w:spacing w:val="7"/>
          <w:sz w:val="24"/>
          <w:lang w:val="es-CO"/>
          <w:rPrChange w:id="2574"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575" w:author="MARTHA  CERVANTES DIAZ" w:date="2023-01-02T08:54:00Z">
            <w:rPr>
              <w:rFonts w:ascii="UHJQMA+A030-Reg"/>
              <w:color w:val="000000"/>
              <w:spacing w:val="-1"/>
              <w:sz w:val="24"/>
            </w:rPr>
          </w:rPrChange>
        </w:rPr>
        <w:t>sistema.</w:t>
      </w:r>
    </w:p>
    <w:p w14:paraId="6ABEC227" w14:textId="25B620CA" w:rsidR="001D4206" w:rsidRPr="00BF4A75" w:rsidRDefault="00000000">
      <w:pPr>
        <w:framePr w:w="9522" w:wrap="auto" w:hAnchor="text" w:x="1440" w:y="6315"/>
        <w:widowControl w:val="0"/>
        <w:autoSpaceDE w:val="0"/>
        <w:autoSpaceDN w:val="0"/>
        <w:spacing w:before="0" w:after="0" w:line="275" w:lineRule="exact"/>
        <w:jc w:val="left"/>
        <w:rPr>
          <w:rFonts w:ascii="Times New Roman"/>
          <w:color w:val="000000"/>
          <w:sz w:val="24"/>
          <w:lang w:val="es-CO"/>
          <w:rPrChange w:id="2576" w:author="MARTHA  CERVANTES DIAZ" w:date="2023-01-02T08:54:00Z">
            <w:rPr>
              <w:rFonts w:ascii="Times New Roman"/>
              <w:color w:val="000000"/>
              <w:sz w:val="24"/>
            </w:rPr>
          </w:rPrChange>
        </w:rPr>
      </w:pPr>
      <w:r w:rsidRPr="00BF4A75">
        <w:rPr>
          <w:rFonts w:ascii="UHJQMA+A030-Reg"/>
          <w:color w:val="000000"/>
          <w:sz w:val="24"/>
          <w:lang w:val="es-CO"/>
          <w:rPrChange w:id="2577" w:author="MARTHA  CERVANTES DIAZ" w:date="2023-01-02T08:54:00Z">
            <w:rPr>
              <w:rFonts w:ascii="UHJQMA+A030-Reg"/>
              <w:color w:val="000000"/>
              <w:sz w:val="24"/>
            </w:rPr>
          </w:rPrChange>
        </w:rPr>
        <w:t>Los</w:t>
      </w:r>
      <w:r w:rsidRPr="00BF4A75">
        <w:rPr>
          <w:rFonts w:ascii="Times New Roman"/>
          <w:color w:val="000000"/>
          <w:spacing w:val="7"/>
          <w:sz w:val="24"/>
          <w:lang w:val="es-CO"/>
          <w:rPrChange w:id="257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79" w:author="MARTHA  CERVANTES DIAZ" w:date="2023-01-02T08:54:00Z">
            <w:rPr>
              <w:rFonts w:ascii="UHJQMA+A030-Reg"/>
              <w:color w:val="000000"/>
              <w:sz w:val="24"/>
            </w:rPr>
          </w:rPrChange>
        </w:rPr>
        <w:t>8</w:t>
      </w:r>
      <w:r w:rsidRPr="00BF4A75">
        <w:rPr>
          <w:rFonts w:ascii="Times New Roman"/>
          <w:color w:val="000000"/>
          <w:spacing w:val="6"/>
          <w:sz w:val="24"/>
          <w:lang w:val="es-CO"/>
          <w:rPrChange w:id="2580"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581" w:author="MARTHA  CERVANTES DIAZ" w:date="2023-01-02T08:54:00Z">
            <w:rPr>
              <w:rFonts w:ascii="UHJQMA+A030-Reg"/>
              <w:color w:val="000000"/>
              <w:spacing w:val="-1"/>
              <w:sz w:val="24"/>
            </w:rPr>
          </w:rPrChange>
        </w:rPr>
        <w:t>elementos</w:t>
      </w:r>
      <w:r w:rsidRPr="00BF4A75">
        <w:rPr>
          <w:rFonts w:ascii="Times New Roman"/>
          <w:color w:val="000000"/>
          <w:spacing w:val="7"/>
          <w:sz w:val="24"/>
          <w:lang w:val="es-CO"/>
          <w:rPrChange w:id="2582" w:author="MARTHA  CERVANTES DIAZ" w:date="2023-01-02T08:54:00Z">
            <w:rPr>
              <w:rFonts w:ascii="Times New Roman"/>
              <w:color w:val="000000"/>
              <w:spacing w:val="7"/>
              <w:sz w:val="24"/>
            </w:rPr>
          </w:rPrChange>
        </w:rPr>
        <w:t xml:space="preserve"> </w:t>
      </w:r>
      <w:r w:rsidRPr="00BF4A75">
        <w:rPr>
          <w:rFonts w:ascii="UHJQMA+A030-Reg"/>
          <w:color w:val="000000"/>
          <w:spacing w:val="-2"/>
          <w:sz w:val="24"/>
          <w:lang w:val="es-CO"/>
          <w:rPrChange w:id="2583" w:author="MARTHA  CERVANTES DIAZ" w:date="2023-01-02T08:54:00Z">
            <w:rPr>
              <w:rFonts w:ascii="UHJQMA+A030-Reg"/>
              <w:color w:val="000000"/>
              <w:spacing w:val="-2"/>
              <w:sz w:val="24"/>
            </w:rPr>
          </w:rPrChange>
        </w:rPr>
        <w:t>clave,</w:t>
      </w:r>
      <w:r w:rsidRPr="00BF4A75">
        <w:rPr>
          <w:rFonts w:ascii="Times New Roman"/>
          <w:color w:val="000000"/>
          <w:spacing w:val="9"/>
          <w:sz w:val="24"/>
          <w:lang w:val="es-CO"/>
          <w:rPrChange w:id="2584" w:author="MARTHA  CERVANTES DIAZ" w:date="2023-01-02T08:54:00Z">
            <w:rPr>
              <w:rFonts w:ascii="Times New Roman"/>
              <w:color w:val="000000"/>
              <w:spacing w:val="9"/>
              <w:sz w:val="24"/>
            </w:rPr>
          </w:rPrChange>
        </w:rPr>
        <w:t xml:space="preserve"> </w:t>
      </w:r>
      <w:r w:rsidRPr="00BF4A75">
        <w:rPr>
          <w:rFonts w:ascii="UHJQMA+A030-Reg" w:hAnsi="UHJQMA+A030-Reg" w:cs="UHJQMA+A030-Reg"/>
          <w:color w:val="000000"/>
          <w:sz w:val="24"/>
          <w:lang w:val="es-CO"/>
          <w:rPrChange w:id="2585" w:author="MARTHA  CERVANTES DIAZ" w:date="2023-01-02T08:54:00Z">
            <w:rPr>
              <w:rFonts w:ascii="UHJQMA+A030-Reg" w:hAnsi="UHJQMA+A030-Reg" w:cs="UHJQMA+A030-Reg"/>
              <w:color w:val="000000"/>
              <w:sz w:val="24"/>
            </w:rPr>
          </w:rPrChange>
        </w:rPr>
        <w:t>de</w:t>
      </w:r>
      <w:r>
        <w:rPr>
          <w:rFonts w:ascii="UHJQMA+A030-Reg" w:hAnsi="UHJQMA+A030-Reg" w:cs="UHJQMA+A030-Reg"/>
          <w:color w:val="000000"/>
          <w:sz w:val="24"/>
        </w:rPr>
        <w:t>ﬁ</w:t>
      </w:r>
      <w:r w:rsidRPr="00BF4A75">
        <w:rPr>
          <w:rFonts w:ascii="UHJQMA+A030-Reg" w:hAnsi="UHJQMA+A030-Reg" w:cs="UHJQMA+A030-Reg"/>
          <w:color w:val="000000"/>
          <w:sz w:val="24"/>
          <w:lang w:val="es-CO"/>
          <w:rPrChange w:id="2586" w:author="MARTHA  CERVANTES DIAZ" w:date="2023-01-02T08:54:00Z">
            <w:rPr>
              <w:rFonts w:ascii="UHJQMA+A030-Reg" w:hAnsi="UHJQMA+A030-Reg" w:cs="UHJQMA+A030-Reg"/>
              <w:color w:val="000000"/>
              <w:sz w:val="24"/>
            </w:rPr>
          </w:rPrChange>
        </w:rPr>
        <w:t>nidos</w:t>
      </w:r>
      <w:r w:rsidRPr="00BF4A75">
        <w:rPr>
          <w:rFonts w:ascii="Times New Roman"/>
          <w:color w:val="000000"/>
          <w:spacing w:val="6"/>
          <w:sz w:val="24"/>
          <w:lang w:val="es-CO"/>
          <w:rPrChange w:id="258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588" w:author="MARTHA  CERVANTES DIAZ" w:date="2023-01-02T08:54:00Z">
            <w:rPr>
              <w:rFonts w:ascii="UHJQMA+A030-Reg"/>
              <w:color w:val="000000"/>
              <w:sz w:val="24"/>
            </w:rPr>
          </w:rPrChange>
        </w:rPr>
        <w:t>por</w:t>
      </w:r>
      <w:r w:rsidRPr="00BF4A75">
        <w:rPr>
          <w:rFonts w:ascii="Times New Roman"/>
          <w:color w:val="000000"/>
          <w:spacing w:val="7"/>
          <w:sz w:val="24"/>
          <w:lang w:val="es-CO"/>
          <w:rPrChange w:id="258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590" w:author="MARTHA  CERVANTES DIAZ" w:date="2023-01-02T08:54:00Z">
            <w:rPr>
              <w:rFonts w:ascii="UHJQMA+A030-Reg"/>
              <w:color w:val="000000"/>
              <w:spacing w:val="-1"/>
              <w:sz w:val="24"/>
            </w:rPr>
          </w:rPrChange>
        </w:rPr>
        <w:t>IBM,</w:t>
      </w:r>
      <w:r w:rsidRPr="00BF4A75">
        <w:rPr>
          <w:rFonts w:ascii="Times New Roman"/>
          <w:color w:val="000000"/>
          <w:spacing w:val="7"/>
          <w:sz w:val="24"/>
          <w:lang w:val="es-CO"/>
          <w:rPrChange w:id="259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592" w:author="MARTHA  CERVANTES DIAZ" w:date="2023-01-02T08:54:00Z">
            <w:rPr>
              <w:rFonts w:ascii="UHJQMA+A030-Reg"/>
              <w:color w:val="000000"/>
              <w:sz w:val="24"/>
            </w:rPr>
          </w:rPrChange>
        </w:rPr>
        <w:t>que</w:t>
      </w:r>
      <w:r w:rsidRPr="00BF4A75">
        <w:rPr>
          <w:rFonts w:ascii="Times New Roman"/>
          <w:color w:val="000000"/>
          <w:spacing w:val="6"/>
          <w:sz w:val="24"/>
          <w:lang w:val="es-CO"/>
          <w:rPrChange w:id="2593" w:author="MARTHA  CERVANTES DIAZ" w:date="2023-01-02T08:54:00Z">
            <w:rPr>
              <w:rFonts w:ascii="Times New Roman"/>
              <w:color w:val="000000"/>
              <w:spacing w:val="6"/>
              <w:sz w:val="24"/>
            </w:rPr>
          </w:rPrChange>
        </w:rPr>
        <w:t xml:space="preserve"> </w:t>
      </w:r>
      <w:del w:id="2594" w:author="MARTHA  CERVANTES DIAZ" w:date="2023-01-02T09:16:00Z">
        <w:r w:rsidRPr="00BF4A75" w:rsidDel="008C6C19">
          <w:rPr>
            <w:rFonts w:ascii="UHJQMA+A030-Reg" w:hAnsi="UHJQMA+A030-Reg" w:cs="UHJQMA+A030-Reg"/>
            <w:color w:val="000000"/>
            <w:sz w:val="24"/>
            <w:lang w:val="es-CO"/>
            <w:rPrChange w:id="2595" w:author="MARTHA  CERVANTES DIAZ" w:date="2023-01-02T08:54:00Z">
              <w:rPr>
                <w:rFonts w:ascii="UHJQMA+A030-Reg" w:hAnsi="UHJQMA+A030-Reg" w:cs="UHJQMA+A030-Reg"/>
                <w:color w:val="000000"/>
                <w:sz w:val="24"/>
              </w:rPr>
            </w:rPrChange>
          </w:rPr>
          <w:delText>deberían</w:delText>
        </w:r>
        <w:r w:rsidRPr="00BF4A75" w:rsidDel="008C6C19">
          <w:rPr>
            <w:rFonts w:ascii="Times New Roman"/>
            <w:color w:val="000000"/>
            <w:spacing w:val="6"/>
            <w:sz w:val="24"/>
            <w:lang w:val="es-CO"/>
            <w:rPrChange w:id="2596" w:author="MARTHA  CERVANTES DIAZ" w:date="2023-01-02T08:54:00Z">
              <w:rPr>
                <w:rFonts w:ascii="Times New Roman"/>
                <w:color w:val="000000"/>
                <w:spacing w:val="6"/>
                <w:sz w:val="24"/>
              </w:rPr>
            </w:rPrChange>
          </w:rPr>
          <w:delText xml:space="preserve"> </w:delText>
        </w:r>
        <w:r w:rsidRPr="00BF4A75" w:rsidDel="008C6C19">
          <w:rPr>
            <w:rFonts w:ascii="UHJQMA+A030-Reg"/>
            <w:color w:val="000000"/>
            <w:spacing w:val="-1"/>
            <w:sz w:val="24"/>
            <w:lang w:val="es-CO"/>
            <w:rPrChange w:id="2597" w:author="MARTHA  CERVANTES DIAZ" w:date="2023-01-02T08:54:00Z">
              <w:rPr>
                <w:rFonts w:ascii="UHJQMA+A030-Reg"/>
                <w:color w:val="000000"/>
                <w:spacing w:val="-1"/>
                <w:sz w:val="24"/>
              </w:rPr>
            </w:rPrChange>
          </w:rPr>
          <w:delText>presentar</w:delText>
        </w:r>
      </w:del>
      <w:ins w:id="2598" w:author="MARTHA  CERVANTES DIAZ" w:date="2023-01-02T09:16:00Z">
        <w:r w:rsidR="008C6C19">
          <w:rPr>
            <w:rFonts w:ascii="UHJQMA+A030-Reg" w:hAnsi="UHJQMA+A030-Reg" w:cs="UHJQMA+A030-Reg"/>
            <w:color w:val="000000"/>
            <w:sz w:val="24"/>
            <w:lang w:val="es-CO"/>
          </w:rPr>
          <w:t>presentan</w:t>
        </w:r>
      </w:ins>
      <w:r w:rsidRPr="00BF4A75">
        <w:rPr>
          <w:rFonts w:ascii="Times New Roman"/>
          <w:color w:val="000000"/>
          <w:spacing w:val="7"/>
          <w:sz w:val="24"/>
          <w:lang w:val="es-CO"/>
          <w:rPrChange w:id="2599" w:author="MARTHA  CERVANTES DIAZ" w:date="2023-01-02T08:54:00Z">
            <w:rPr>
              <w:rFonts w:ascii="Times New Roman"/>
              <w:color w:val="000000"/>
              <w:spacing w:val="7"/>
              <w:sz w:val="24"/>
            </w:rPr>
          </w:rPrChange>
        </w:rPr>
        <w:t xml:space="preserve"> </w:t>
      </w:r>
      <w:r w:rsidRPr="00BF4A75">
        <w:rPr>
          <w:rFonts w:ascii="UHJQMA+A030-Reg"/>
          <w:color w:val="000000"/>
          <w:spacing w:val="-2"/>
          <w:sz w:val="24"/>
          <w:lang w:val="es-CO"/>
          <w:rPrChange w:id="2600" w:author="MARTHA  CERVANTES DIAZ" w:date="2023-01-02T08:54:00Z">
            <w:rPr>
              <w:rFonts w:ascii="UHJQMA+A030-Reg"/>
              <w:color w:val="000000"/>
              <w:spacing w:val="-2"/>
              <w:sz w:val="24"/>
            </w:rPr>
          </w:rPrChange>
        </w:rPr>
        <w:t>este</w:t>
      </w:r>
      <w:r w:rsidRPr="00BF4A75">
        <w:rPr>
          <w:rFonts w:ascii="Times New Roman"/>
          <w:color w:val="000000"/>
          <w:spacing w:val="8"/>
          <w:sz w:val="24"/>
          <w:lang w:val="es-CO"/>
          <w:rPrChange w:id="2601" w:author="MARTHA  CERVANTES DIAZ" w:date="2023-01-02T08:54:00Z">
            <w:rPr>
              <w:rFonts w:ascii="Times New Roman"/>
              <w:color w:val="000000"/>
              <w:spacing w:val="8"/>
              <w:sz w:val="24"/>
            </w:rPr>
          </w:rPrChange>
        </w:rPr>
        <w:t xml:space="preserve"> </w:t>
      </w:r>
      <w:r w:rsidRPr="00BF4A75">
        <w:rPr>
          <w:rFonts w:ascii="UHJQMA+A030-Reg"/>
          <w:color w:val="000000"/>
          <w:sz w:val="24"/>
          <w:lang w:val="es-CO"/>
          <w:rPrChange w:id="2602" w:author="MARTHA  CERVANTES DIAZ" w:date="2023-01-02T08:54:00Z">
            <w:rPr>
              <w:rFonts w:ascii="UHJQMA+A030-Reg"/>
              <w:color w:val="000000"/>
              <w:sz w:val="24"/>
            </w:rPr>
          </w:rPrChange>
        </w:rPr>
        <w:t>tipo</w:t>
      </w:r>
      <w:r w:rsidRPr="00BF4A75">
        <w:rPr>
          <w:rFonts w:ascii="Times New Roman"/>
          <w:color w:val="000000"/>
          <w:spacing w:val="6"/>
          <w:sz w:val="24"/>
          <w:lang w:val="es-CO"/>
          <w:rPrChange w:id="260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604" w:author="MARTHA  CERVANTES DIAZ" w:date="2023-01-02T08:54:00Z">
            <w:rPr>
              <w:rFonts w:ascii="UHJQMA+A030-Reg"/>
              <w:color w:val="000000"/>
              <w:sz w:val="24"/>
            </w:rPr>
          </w:rPrChange>
        </w:rPr>
        <w:t>de</w:t>
      </w:r>
      <w:r w:rsidRPr="00BF4A75">
        <w:rPr>
          <w:rFonts w:ascii="Times New Roman"/>
          <w:color w:val="000000"/>
          <w:spacing w:val="6"/>
          <w:sz w:val="24"/>
          <w:lang w:val="es-CO"/>
          <w:rPrChange w:id="2605"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606" w:author="MARTHA  CERVANTES DIAZ" w:date="2023-01-02T08:54:00Z">
            <w:rPr>
              <w:rFonts w:ascii="UHJQMA+A030-Reg"/>
              <w:color w:val="000000"/>
              <w:spacing w:val="-1"/>
              <w:sz w:val="24"/>
            </w:rPr>
          </w:rPrChange>
        </w:rPr>
        <w:t>sistemas</w:t>
      </w:r>
    </w:p>
    <w:p w14:paraId="332B4855" w14:textId="77777777" w:rsidR="001D4206" w:rsidRPr="00BF4A75" w:rsidRDefault="00000000">
      <w:pPr>
        <w:framePr w:w="9522" w:wrap="auto" w:hAnchor="text" w:x="1440" w:y="6315"/>
        <w:widowControl w:val="0"/>
        <w:autoSpaceDE w:val="0"/>
        <w:autoSpaceDN w:val="0"/>
        <w:spacing w:before="13" w:after="0" w:line="275" w:lineRule="exact"/>
        <w:jc w:val="left"/>
        <w:rPr>
          <w:rFonts w:ascii="Times New Roman"/>
          <w:color w:val="000000"/>
          <w:sz w:val="24"/>
          <w:lang w:val="es-CO"/>
          <w:rPrChange w:id="2607" w:author="MARTHA  CERVANTES DIAZ" w:date="2023-01-02T08:54:00Z">
            <w:rPr>
              <w:rFonts w:ascii="Times New Roman"/>
              <w:color w:val="000000"/>
              <w:sz w:val="24"/>
            </w:rPr>
          </w:rPrChange>
        </w:rPr>
      </w:pPr>
      <w:r w:rsidRPr="00BF4A75">
        <w:rPr>
          <w:rFonts w:ascii="UHJQMA+A030-Reg"/>
          <w:color w:val="000000"/>
          <w:sz w:val="24"/>
          <w:lang w:val="es-CO"/>
          <w:rPrChange w:id="2608" w:author="MARTHA  CERVANTES DIAZ" w:date="2023-01-02T08:54:00Z">
            <w:rPr>
              <w:rFonts w:ascii="UHJQMA+A030-Reg"/>
              <w:color w:val="000000"/>
              <w:sz w:val="24"/>
            </w:rPr>
          </w:rPrChange>
        </w:rPr>
        <w:t>son:</w:t>
      </w:r>
    </w:p>
    <w:p w14:paraId="1E82A984" w14:textId="77777777" w:rsidR="001D4206" w:rsidRPr="00BF4A75" w:rsidRDefault="00000000">
      <w:pPr>
        <w:framePr w:w="373" w:wrap="auto" w:hAnchor="text" w:x="1709" w:y="7132"/>
        <w:widowControl w:val="0"/>
        <w:autoSpaceDE w:val="0"/>
        <w:autoSpaceDN w:val="0"/>
        <w:spacing w:before="0" w:after="0" w:line="275" w:lineRule="exact"/>
        <w:jc w:val="left"/>
        <w:rPr>
          <w:rFonts w:ascii="Times New Roman"/>
          <w:color w:val="000000"/>
          <w:sz w:val="24"/>
          <w:lang w:val="es-CO"/>
          <w:rPrChange w:id="2609" w:author="MARTHA  CERVANTES DIAZ" w:date="2023-01-02T08:54:00Z">
            <w:rPr>
              <w:rFonts w:ascii="Times New Roman"/>
              <w:color w:val="000000"/>
              <w:sz w:val="24"/>
            </w:rPr>
          </w:rPrChange>
        </w:rPr>
      </w:pPr>
      <w:r w:rsidRPr="00BF4A75">
        <w:rPr>
          <w:rFonts w:ascii="UHJQMA+A030-Reg"/>
          <w:color w:val="000000"/>
          <w:sz w:val="24"/>
          <w:lang w:val="es-CO"/>
          <w:rPrChange w:id="2610" w:author="MARTHA  CERVANTES DIAZ" w:date="2023-01-02T08:54:00Z">
            <w:rPr>
              <w:rFonts w:ascii="UHJQMA+A030-Reg"/>
              <w:color w:val="000000"/>
              <w:sz w:val="24"/>
            </w:rPr>
          </w:rPrChange>
        </w:rPr>
        <w:t>1</w:t>
      </w:r>
    </w:p>
    <w:p w14:paraId="15ADEF1E" w14:textId="77777777" w:rsidR="001D4206" w:rsidRPr="00BF4A75" w:rsidRDefault="00000000">
      <w:pPr>
        <w:framePr w:w="373" w:wrap="auto" w:hAnchor="text" w:x="1709" w:y="7132"/>
        <w:widowControl w:val="0"/>
        <w:autoSpaceDE w:val="0"/>
        <w:autoSpaceDN w:val="0"/>
        <w:spacing w:before="791" w:after="0" w:line="275" w:lineRule="exact"/>
        <w:jc w:val="left"/>
        <w:rPr>
          <w:rFonts w:ascii="Times New Roman"/>
          <w:color w:val="000000"/>
          <w:sz w:val="24"/>
          <w:lang w:val="es-CO"/>
          <w:rPrChange w:id="2611" w:author="MARTHA  CERVANTES DIAZ" w:date="2023-01-02T08:54:00Z">
            <w:rPr>
              <w:rFonts w:ascii="Times New Roman"/>
              <w:color w:val="000000"/>
              <w:sz w:val="24"/>
            </w:rPr>
          </w:rPrChange>
        </w:rPr>
      </w:pPr>
      <w:r w:rsidRPr="00BF4A75">
        <w:rPr>
          <w:rFonts w:ascii="UHJQMA+A030-Reg"/>
          <w:color w:val="000000"/>
          <w:sz w:val="24"/>
          <w:lang w:val="es-CO"/>
          <w:rPrChange w:id="2612" w:author="MARTHA  CERVANTES DIAZ" w:date="2023-01-02T08:54:00Z">
            <w:rPr>
              <w:rFonts w:ascii="UHJQMA+A030-Reg"/>
              <w:color w:val="000000"/>
              <w:sz w:val="24"/>
            </w:rPr>
          </w:rPrChange>
        </w:rPr>
        <w:t>2</w:t>
      </w:r>
    </w:p>
    <w:p w14:paraId="4CBB1449" w14:textId="77777777" w:rsidR="001D4206" w:rsidRPr="00BF4A75" w:rsidRDefault="00000000">
      <w:pPr>
        <w:framePr w:w="373" w:wrap="auto" w:hAnchor="text" w:x="1709" w:y="7132"/>
        <w:widowControl w:val="0"/>
        <w:autoSpaceDE w:val="0"/>
        <w:autoSpaceDN w:val="0"/>
        <w:spacing w:before="791" w:after="0" w:line="275" w:lineRule="exact"/>
        <w:jc w:val="left"/>
        <w:rPr>
          <w:rFonts w:ascii="Times New Roman"/>
          <w:color w:val="000000"/>
          <w:sz w:val="24"/>
          <w:lang w:val="es-CO"/>
          <w:rPrChange w:id="2613" w:author="MARTHA  CERVANTES DIAZ" w:date="2023-01-02T08:54:00Z">
            <w:rPr>
              <w:rFonts w:ascii="Times New Roman"/>
              <w:color w:val="000000"/>
              <w:sz w:val="24"/>
            </w:rPr>
          </w:rPrChange>
        </w:rPr>
      </w:pPr>
      <w:r w:rsidRPr="00BF4A75">
        <w:rPr>
          <w:rFonts w:ascii="UHJQMA+A030-Reg"/>
          <w:color w:val="000000"/>
          <w:sz w:val="24"/>
          <w:lang w:val="es-CO"/>
          <w:rPrChange w:id="2614" w:author="MARTHA  CERVANTES DIAZ" w:date="2023-01-02T08:54:00Z">
            <w:rPr>
              <w:rFonts w:ascii="UHJQMA+A030-Reg"/>
              <w:color w:val="000000"/>
              <w:sz w:val="24"/>
            </w:rPr>
          </w:rPrChange>
        </w:rPr>
        <w:t>3</w:t>
      </w:r>
    </w:p>
    <w:p w14:paraId="40060BD0" w14:textId="77777777" w:rsidR="001D4206" w:rsidRPr="00BF4A75" w:rsidRDefault="00000000">
      <w:pPr>
        <w:framePr w:w="373" w:wrap="auto" w:hAnchor="text" w:x="1709" w:y="7132"/>
        <w:widowControl w:val="0"/>
        <w:autoSpaceDE w:val="0"/>
        <w:autoSpaceDN w:val="0"/>
        <w:spacing w:before="791" w:after="0" w:line="275" w:lineRule="exact"/>
        <w:jc w:val="left"/>
        <w:rPr>
          <w:rFonts w:ascii="Times New Roman"/>
          <w:color w:val="000000"/>
          <w:sz w:val="24"/>
          <w:lang w:val="es-CO"/>
          <w:rPrChange w:id="2615" w:author="MARTHA  CERVANTES DIAZ" w:date="2023-01-02T08:54:00Z">
            <w:rPr>
              <w:rFonts w:ascii="Times New Roman"/>
              <w:color w:val="000000"/>
              <w:sz w:val="24"/>
            </w:rPr>
          </w:rPrChange>
        </w:rPr>
      </w:pPr>
      <w:r w:rsidRPr="00BF4A75">
        <w:rPr>
          <w:rFonts w:ascii="UHJQMA+A030-Reg"/>
          <w:color w:val="000000"/>
          <w:sz w:val="24"/>
          <w:lang w:val="es-CO"/>
          <w:rPrChange w:id="2616" w:author="MARTHA  CERVANTES DIAZ" w:date="2023-01-02T08:54:00Z">
            <w:rPr>
              <w:rFonts w:ascii="UHJQMA+A030-Reg"/>
              <w:color w:val="000000"/>
              <w:sz w:val="24"/>
            </w:rPr>
          </w:rPrChange>
        </w:rPr>
        <w:t>4</w:t>
      </w:r>
    </w:p>
    <w:p w14:paraId="42FFF57E" w14:textId="77777777" w:rsidR="001D4206" w:rsidRPr="00BF4A75" w:rsidRDefault="00000000">
      <w:pPr>
        <w:framePr w:w="3818" w:wrap="auto" w:hAnchor="text" w:x="1842" w:y="7132"/>
        <w:widowControl w:val="0"/>
        <w:autoSpaceDE w:val="0"/>
        <w:autoSpaceDN w:val="0"/>
        <w:spacing w:before="0" w:after="0" w:line="275" w:lineRule="exact"/>
        <w:jc w:val="left"/>
        <w:rPr>
          <w:rFonts w:ascii="Times New Roman"/>
          <w:color w:val="000000"/>
          <w:sz w:val="24"/>
          <w:lang w:val="es-CO"/>
          <w:rPrChange w:id="2617" w:author="MARTHA  CERVANTES DIAZ" w:date="2023-01-02T08:54:00Z">
            <w:rPr>
              <w:rFonts w:ascii="Times New Roman"/>
              <w:color w:val="000000"/>
              <w:sz w:val="24"/>
            </w:rPr>
          </w:rPrChange>
        </w:rPr>
      </w:pPr>
      <w:r w:rsidRPr="00BF4A75">
        <w:rPr>
          <w:rFonts w:ascii="UHJQMA+A030-Reg"/>
          <w:color w:val="000000"/>
          <w:sz w:val="24"/>
          <w:lang w:val="es-CO"/>
          <w:rPrChange w:id="2618" w:author="MARTHA  CERVANTES DIAZ" w:date="2023-01-02T08:54:00Z">
            <w:rPr>
              <w:rFonts w:ascii="UHJQMA+A030-Reg"/>
              <w:color w:val="000000"/>
              <w:sz w:val="24"/>
            </w:rPr>
          </w:rPrChange>
        </w:rPr>
        <w:t>.</w:t>
      </w:r>
      <w:r w:rsidRPr="00BF4A75">
        <w:rPr>
          <w:rFonts w:ascii="Times New Roman"/>
          <w:color w:val="000000"/>
          <w:spacing w:val="57"/>
          <w:sz w:val="24"/>
          <w:lang w:val="es-CO"/>
          <w:rPrChange w:id="2619" w:author="MARTHA  CERVANTES DIAZ" w:date="2023-01-02T08:54:00Z">
            <w:rPr>
              <w:rFonts w:ascii="Times New Roman"/>
              <w:color w:val="000000"/>
              <w:spacing w:val="57"/>
              <w:sz w:val="24"/>
            </w:rPr>
          </w:rPrChange>
        </w:rPr>
        <w:t xml:space="preserve"> </w:t>
      </w:r>
      <w:r w:rsidRPr="00BF4A75">
        <w:rPr>
          <w:rFonts w:ascii="UHJQMA+A030-Reg"/>
          <w:color w:val="000000"/>
          <w:spacing w:val="-1"/>
          <w:sz w:val="24"/>
          <w:lang w:val="es-CO"/>
          <w:rPrChange w:id="2620" w:author="MARTHA  CERVANTES DIAZ" w:date="2023-01-02T08:54:00Z">
            <w:rPr>
              <w:rFonts w:ascii="UHJQMA+A030-Reg"/>
              <w:color w:val="000000"/>
              <w:spacing w:val="-1"/>
              <w:sz w:val="24"/>
            </w:rPr>
          </w:rPrChange>
        </w:rPr>
        <w:t>Auto-conocimiento:</w:t>
      </w:r>
      <w:r w:rsidRPr="00BF4A75">
        <w:rPr>
          <w:rFonts w:ascii="Times New Roman"/>
          <w:color w:val="000000"/>
          <w:spacing w:val="7"/>
          <w:sz w:val="24"/>
          <w:lang w:val="es-CO"/>
          <w:rPrChange w:id="262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22" w:author="MARTHA  CERVANTES DIAZ" w:date="2023-01-02T08:54:00Z">
            <w:rPr>
              <w:rFonts w:ascii="UHJQMA+A030-Reg"/>
              <w:color w:val="000000"/>
              <w:sz w:val="24"/>
            </w:rPr>
          </w:rPrChange>
        </w:rPr>
        <w:t>habilidad</w:t>
      </w:r>
      <w:r w:rsidRPr="00BF4A75">
        <w:rPr>
          <w:rFonts w:ascii="Times New Roman"/>
          <w:color w:val="000000"/>
          <w:spacing w:val="6"/>
          <w:sz w:val="24"/>
          <w:lang w:val="es-CO"/>
          <w:rPrChange w:id="2623"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624" w:author="MARTHA  CERVANTES DIAZ" w:date="2023-01-02T08:54:00Z">
            <w:rPr>
              <w:rFonts w:ascii="UHJQMA+A030-Reg"/>
              <w:color w:val="000000"/>
              <w:sz w:val="24"/>
            </w:rPr>
          </w:rPrChange>
        </w:rPr>
        <w:t>de</w:t>
      </w:r>
    </w:p>
    <w:p w14:paraId="7079AED3" w14:textId="77777777" w:rsidR="001D4206" w:rsidRPr="00BF4A75" w:rsidRDefault="00000000">
      <w:pPr>
        <w:framePr w:w="3818" w:wrap="auto" w:hAnchor="text" w:x="1842" w:y="7132"/>
        <w:widowControl w:val="0"/>
        <w:autoSpaceDE w:val="0"/>
        <w:autoSpaceDN w:val="0"/>
        <w:spacing w:before="13" w:after="0" w:line="275" w:lineRule="exact"/>
        <w:ind w:left="184"/>
        <w:jc w:val="left"/>
        <w:rPr>
          <w:rFonts w:ascii="Times New Roman"/>
          <w:color w:val="000000"/>
          <w:sz w:val="24"/>
          <w:lang w:val="es-CO"/>
          <w:rPrChange w:id="2625" w:author="MARTHA  CERVANTES DIAZ" w:date="2023-01-02T08:54:00Z">
            <w:rPr>
              <w:rFonts w:ascii="Times New Roman"/>
              <w:color w:val="000000"/>
              <w:sz w:val="24"/>
            </w:rPr>
          </w:rPrChange>
        </w:rPr>
      </w:pPr>
      <w:r w:rsidRPr="00BF4A75">
        <w:rPr>
          <w:rFonts w:ascii="UHJQMA+A030-Reg"/>
          <w:color w:val="000000"/>
          <w:sz w:val="24"/>
          <w:lang w:val="es-CO"/>
          <w:rPrChange w:id="2626" w:author="MARTHA  CERVANTES DIAZ" w:date="2023-01-02T08:54:00Z">
            <w:rPr>
              <w:rFonts w:ascii="UHJQMA+A030-Reg"/>
              <w:color w:val="000000"/>
              <w:sz w:val="24"/>
            </w:rPr>
          </w:rPrChange>
        </w:rPr>
        <w:t>conocer</w:t>
      </w:r>
      <w:r w:rsidRPr="00BF4A75">
        <w:rPr>
          <w:rFonts w:ascii="Times New Roman"/>
          <w:color w:val="000000"/>
          <w:spacing w:val="7"/>
          <w:sz w:val="24"/>
          <w:lang w:val="es-CO"/>
          <w:rPrChange w:id="262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28" w:author="MARTHA  CERVANTES DIAZ" w:date="2023-01-02T08:54:00Z">
            <w:rPr>
              <w:rFonts w:ascii="UHJQMA+A030-Reg"/>
              <w:color w:val="000000"/>
              <w:sz w:val="24"/>
            </w:rPr>
          </w:rPrChange>
        </w:rPr>
        <w:t>su</w:t>
      </w:r>
      <w:r w:rsidRPr="00BF4A75">
        <w:rPr>
          <w:rFonts w:ascii="Times New Roman"/>
          <w:color w:val="000000"/>
          <w:spacing w:val="6"/>
          <w:sz w:val="24"/>
          <w:lang w:val="es-CO"/>
          <w:rPrChange w:id="262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630" w:author="MARTHA  CERVANTES DIAZ" w:date="2023-01-02T08:54:00Z">
            <w:rPr>
              <w:rFonts w:ascii="UHJQMA+A030-Reg"/>
              <w:color w:val="000000"/>
              <w:sz w:val="24"/>
            </w:rPr>
          </w:rPrChange>
        </w:rPr>
        <w:t>estado</w:t>
      </w:r>
      <w:r w:rsidRPr="00BF4A75">
        <w:rPr>
          <w:rFonts w:ascii="Times New Roman"/>
          <w:color w:val="000000"/>
          <w:spacing w:val="6"/>
          <w:sz w:val="24"/>
          <w:lang w:val="es-CO"/>
          <w:rPrChange w:id="263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632" w:author="MARTHA  CERVANTES DIAZ" w:date="2023-01-02T08:54:00Z">
            <w:rPr>
              <w:rFonts w:ascii="UHJQMA+A030-Reg"/>
              <w:color w:val="000000"/>
              <w:sz w:val="24"/>
            </w:rPr>
          </w:rPrChange>
        </w:rPr>
        <w:t>actual,</w:t>
      </w:r>
      <w:r w:rsidRPr="00BF4A75">
        <w:rPr>
          <w:rFonts w:ascii="Times New Roman"/>
          <w:color w:val="000000"/>
          <w:spacing w:val="7"/>
          <w:sz w:val="24"/>
          <w:lang w:val="es-CO"/>
          <w:rPrChange w:id="2633"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34" w:author="MARTHA  CERVANTES DIAZ" w:date="2023-01-02T08:54:00Z">
            <w:rPr>
              <w:rFonts w:ascii="UHJQMA+A030-Reg"/>
              <w:color w:val="000000"/>
              <w:sz w:val="24"/>
            </w:rPr>
          </w:rPrChange>
        </w:rPr>
        <w:t>las</w:t>
      </w:r>
    </w:p>
    <w:p w14:paraId="0734BC82" w14:textId="77777777" w:rsidR="001D4206" w:rsidRPr="00BF4A75" w:rsidRDefault="00000000">
      <w:pPr>
        <w:framePr w:w="3818" w:wrap="auto" w:hAnchor="text" w:x="1842" w:y="7132"/>
        <w:widowControl w:val="0"/>
        <w:autoSpaceDE w:val="0"/>
        <w:autoSpaceDN w:val="0"/>
        <w:spacing w:before="13" w:after="0" w:line="275" w:lineRule="exact"/>
        <w:ind w:left="184"/>
        <w:jc w:val="left"/>
        <w:rPr>
          <w:rFonts w:ascii="Times New Roman"/>
          <w:color w:val="000000"/>
          <w:sz w:val="24"/>
          <w:lang w:val="es-CO"/>
          <w:rPrChange w:id="2635" w:author="MARTHA  CERVANTES DIAZ" w:date="2023-01-02T08:54:00Z">
            <w:rPr>
              <w:rFonts w:ascii="Times New Roman"/>
              <w:color w:val="000000"/>
              <w:sz w:val="24"/>
            </w:rPr>
          </w:rPrChange>
        </w:rPr>
      </w:pPr>
      <w:r w:rsidRPr="00BF4A75">
        <w:rPr>
          <w:rFonts w:ascii="UHJQMA+A030-Reg"/>
          <w:color w:val="000000"/>
          <w:spacing w:val="-1"/>
          <w:sz w:val="24"/>
          <w:lang w:val="es-CO"/>
          <w:rPrChange w:id="2636" w:author="MARTHA  CERVANTES DIAZ" w:date="2023-01-02T08:54:00Z">
            <w:rPr>
              <w:rFonts w:ascii="UHJQMA+A030-Reg"/>
              <w:color w:val="000000"/>
              <w:spacing w:val="-1"/>
              <w:sz w:val="24"/>
            </w:rPr>
          </w:rPrChange>
        </w:rPr>
        <w:t>interacciones</w:t>
      </w:r>
      <w:r w:rsidRPr="00BF4A75">
        <w:rPr>
          <w:rFonts w:ascii="Times New Roman"/>
          <w:color w:val="000000"/>
          <w:spacing w:val="7"/>
          <w:sz w:val="24"/>
          <w:lang w:val="es-CO"/>
          <w:rPrChange w:id="263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38" w:author="MARTHA  CERVANTES DIAZ" w:date="2023-01-02T08:54:00Z">
            <w:rPr>
              <w:rFonts w:ascii="UHJQMA+A030-Reg"/>
              <w:color w:val="000000"/>
              <w:sz w:val="24"/>
            </w:rPr>
          </w:rPrChange>
        </w:rPr>
        <w:t>del</w:t>
      </w:r>
      <w:r w:rsidRPr="00BF4A75">
        <w:rPr>
          <w:rFonts w:ascii="Times New Roman"/>
          <w:color w:val="000000"/>
          <w:spacing w:val="7"/>
          <w:sz w:val="24"/>
          <w:lang w:val="es-CO"/>
          <w:rPrChange w:id="263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640" w:author="MARTHA  CERVANTES DIAZ" w:date="2023-01-02T08:54:00Z">
            <w:rPr>
              <w:rFonts w:ascii="UHJQMA+A030-Reg"/>
              <w:color w:val="000000"/>
              <w:spacing w:val="-1"/>
              <w:sz w:val="24"/>
            </w:rPr>
          </w:rPrChange>
        </w:rPr>
        <w:t>sistema.</w:t>
      </w:r>
    </w:p>
    <w:p w14:paraId="0D30716A" w14:textId="77777777" w:rsidR="001D4206" w:rsidRPr="00BF4A75" w:rsidRDefault="00000000">
      <w:pPr>
        <w:framePr w:w="4164" w:wrap="auto" w:hAnchor="text" w:x="6488" w:y="7132"/>
        <w:widowControl w:val="0"/>
        <w:autoSpaceDE w:val="0"/>
        <w:autoSpaceDN w:val="0"/>
        <w:spacing w:before="0" w:after="0" w:line="275" w:lineRule="exact"/>
        <w:jc w:val="left"/>
        <w:rPr>
          <w:rFonts w:ascii="Times New Roman"/>
          <w:color w:val="000000"/>
          <w:sz w:val="24"/>
          <w:lang w:val="es-CO"/>
          <w:rPrChange w:id="2641" w:author="MARTHA  CERVANTES DIAZ" w:date="2023-01-02T08:54:00Z">
            <w:rPr>
              <w:rFonts w:ascii="Times New Roman"/>
              <w:color w:val="000000"/>
              <w:sz w:val="24"/>
            </w:rPr>
          </w:rPrChange>
        </w:rPr>
      </w:pPr>
      <w:r w:rsidRPr="00BF4A75">
        <w:rPr>
          <w:rFonts w:ascii="UHJQMA+A030-Reg"/>
          <w:color w:val="000000"/>
          <w:sz w:val="24"/>
          <w:lang w:val="es-CO"/>
          <w:rPrChange w:id="2642" w:author="MARTHA  CERVANTES DIAZ" w:date="2023-01-02T08:54:00Z">
            <w:rPr>
              <w:rFonts w:ascii="UHJQMA+A030-Reg"/>
              <w:color w:val="000000"/>
              <w:sz w:val="24"/>
            </w:rPr>
          </w:rPrChange>
        </w:rPr>
        <w:t>5.</w:t>
      </w:r>
      <w:r w:rsidRPr="00BF4A75">
        <w:rPr>
          <w:rFonts w:ascii="Times New Roman"/>
          <w:color w:val="000000"/>
          <w:spacing w:val="57"/>
          <w:sz w:val="24"/>
          <w:lang w:val="es-CO"/>
          <w:rPrChange w:id="2643" w:author="MARTHA  CERVANTES DIAZ" w:date="2023-01-02T08:54: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2644" w:author="MARTHA  CERVANTES DIAZ" w:date="2023-01-02T08:54:00Z">
            <w:rPr>
              <w:rFonts w:ascii="UHJQMA+A030-Reg" w:hAnsi="UHJQMA+A030-Reg" w:cs="UHJQMA+A030-Reg"/>
              <w:color w:val="000000"/>
              <w:spacing w:val="-1"/>
              <w:sz w:val="24"/>
            </w:rPr>
          </w:rPrChange>
        </w:rPr>
        <w:t>Auto-protección:</w:t>
      </w:r>
      <w:r w:rsidRPr="00BF4A75">
        <w:rPr>
          <w:rFonts w:ascii="Times New Roman"/>
          <w:color w:val="000000"/>
          <w:spacing w:val="7"/>
          <w:sz w:val="24"/>
          <w:lang w:val="es-CO"/>
          <w:rPrChange w:id="264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646" w:author="MARTHA  CERVANTES DIAZ" w:date="2023-01-02T08:54:00Z">
            <w:rPr>
              <w:rFonts w:ascii="UHJQMA+A030-Reg"/>
              <w:color w:val="000000"/>
              <w:spacing w:val="-1"/>
              <w:sz w:val="24"/>
            </w:rPr>
          </w:rPrChange>
        </w:rPr>
        <w:t>facultad</w:t>
      </w:r>
      <w:r w:rsidRPr="00BF4A75">
        <w:rPr>
          <w:rFonts w:ascii="Times New Roman"/>
          <w:color w:val="000000"/>
          <w:spacing w:val="7"/>
          <w:sz w:val="24"/>
          <w:lang w:val="es-CO"/>
          <w:rPrChange w:id="264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48" w:author="MARTHA  CERVANTES DIAZ" w:date="2023-01-02T08:54:00Z">
            <w:rPr>
              <w:rFonts w:ascii="UHJQMA+A030-Reg"/>
              <w:color w:val="000000"/>
              <w:sz w:val="24"/>
            </w:rPr>
          </w:rPrChange>
        </w:rPr>
        <w:t>de</w:t>
      </w:r>
    </w:p>
    <w:p w14:paraId="167BAD1A" w14:textId="77777777" w:rsidR="001D4206" w:rsidRPr="00BF4A75" w:rsidRDefault="00000000">
      <w:pPr>
        <w:framePr w:w="4164" w:wrap="auto" w:hAnchor="text" w:x="6488" w:y="7132"/>
        <w:widowControl w:val="0"/>
        <w:autoSpaceDE w:val="0"/>
        <w:autoSpaceDN w:val="0"/>
        <w:spacing w:before="13" w:after="0" w:line="275" w:lineRule="exact"/>
        <w:ind w:left="316"/>
        <w:jc w:val="left"/>
        <w:rPr>
          <w:rFonts w:ascii="Times New Roman"/>
          <w:color w:val="000000"/>
          <w:sz w:val="24"/>
          <w:lang w:val="es-CO"/>
          <w:rPrChange w:id="2649" w:author="MARTHA  CERVANTES DIAZ" w:date="2023-01-02T08:54:00Z">
            <w:rPr>
              <w:rFonts w:ascii="Times New Roman"/>
              <w:color w:val="000000"/>
              <w:sz w:val="24"/>
            </w:rPr>
          </w:rPrChange>
        </w:rPr>
      </w:pPr>
      <w:r w:rsidRPr="00BF4A75">
        <w:rPr>
          <w:rFonts w:ascii="UHJQMA+A030-Reg"/>
          <w:color w:val="000000"/>
          <w:spacing w:val="-1"/>
          <w:sz w:val="24"/>
          <w:lang w:val="es-CO"/>
          <w:rPrChange w:id="2650" w:author="MARTHA  CERVANTES DIAZ" w:date="2023-01-02T08:54:00Z">
            <w:rPr>
              <w:rFonts w:ascii="UHJQMA+A030-Reg"/>
              <w:color w:val="000000"/>
              <w:spacing w:val="-1"/>
              <w:sz w:val="24"/>
            </w:rPr>
          </w:rPrChange>
        </w:rPr>
        <w:t>protegerse</w:t>
      </w:r>
      <w:r w:rsidRPr="00BF4A75">
        <w:rPr>
          <w:rFonts w:ascii="Times New Roman"/>
          <w:color w:val="000000"/>
          <w:spacing w:val="7"/>
          <w:sz w:val="24"/>
          <w:lang w:val="es-CO"/>
          <w:rPrChange w:id="265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52" w:author="MARTHA  CERVANTES DIAZ" w:date="2023-01-02T08:54:00Z">
            <w:rPr>
              <w:rFonts w:ascii="UHJQMA+A030-Reg"/>
              <w:color w:val="000000"/>
              <w:sz w:val="24"/>
            </w:rPr>
          </w:rPrChange>
        </w:rPr>
        <w:t>a</w:t>
      </w:r>
      <w:r w:rsidRPr="00BF4A75">
        <w:rPr>
          <w:rFonts w:ascii="Times New Roman"/>
          <w:color w:val="000000"/>
          <w:spacing w:val="6"/>
          <w:sz w:val="24"/>
          <w:lang w:val="es-CO"/>
          <w:rPrChange w:id="2653"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2654" w:author="MARTHA  CERVANTES DIAZ" w:date="2023-01-02T08:54:00Z">
            <w:rPr>
              <w:rFonts w:ascii="UHJQMA+A030-Reg" w:hAnsi="UHJQMA+A030-Reg" w:cs="UHJQMA+A030-Reg"/>
              <w:color w:val="000000"/>
              <w:sz w:val="24"/>
            </w:rPr>
          </w:rPrChange>
        </w:rPr>
        <w:t>sí</w:t>
      </w:r>
      <w:r w:rsidRPr="00BF4A75">
        <w:rPr>
          <w:rFonts w:ascii="Times New Roman"/>
          <w:color w:val="000000"/>
          <w:spacing w:val="7"/>
          <w:sz w:val="24"/>
          <w:lang w:val="es-CO"/>
          <w:rPrChange w:id="265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656" w:author="MARTHA  CERVANTES DIAZ" w:date="2023-01-02T08:54:00Z">
            <w:rPr>
              <w:rFonts w:ascii="UHJQMA+A030-Reg"/>
              <w:color w:val="000000"/>
              <w:spacing w:val="-1"/>
              <w:sz w:val="24"/>
            </w:rPr>
          </w:rPrChange>
        </w:rPr>
        <w:t>mismo</w:t>
      </w:r>
      <w:r w:rsidRPr="00BF4A75">
        <w:rPr>
          <w:rFonts w:ascii="Times New Roman"/>
          <w:color w:val="000000"/>
          <w:spacing w:val="7"/>
          <w:sz w:val="24"/>
          <w:lang w:val="es-CO"/>
          <w:rPrChange w:id="265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58" w:author="MARTHA  CERVANTES DIAZ" w:date="2023-01-02T08:54:00Z">
            <w:rPr>
              <w:rFonts w:ascii="UHJQMA+A030-Reg"/>
              <w:color w:val="000000"/>
              <w:sz w:val="24"/>
            </w:rPr>
          </w:rPrChange>
        </w:rPr>
        <w:t>de</w:t>
      </w:r>
      <w:r w:rsidRPr="00BF4A75">
        <w:rPr>
          <w:rFonts w:ascii="Times New Roman"/>
          <w:color w:val="000000"/>
          <w:spacing w:val="6"/>
          <w:sz w:val="24"/>
          <w:lang w:val="es-CO"/>
          <w:rPrChange w:id="265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660" w:author="MARTHA  CERVANTES DIAZ" w:date="2023-01-02T08:54:00Z">
            <w:rPr>
              <w:rFonts w:ascii="UHJQMA+A030-Reg"/>
              <w:color w:val="000000"/>
              <w:sz w:val="24"/>
            </w:rPr>
          </w:rPrChange>
        </w:rPr>
        <w:t>ataques</w:t>
      </w:r>
    </w:p>
    <w:p w14:paraId="21AC7DC3" w14:textId="77777777" w:rsidR="001D4206" w:rsidRPr="00BF4A75" w:rsidRDefault="00000000">
      <w:pPr>
        <w:framePr w:w="4164" w:wrap="auto" w:hAnchor="text" w:x="6488" w:y="7132"/>
        <w:widowControl w:val="0"/>
        <w:autoSpaceDE w:val="0"/>
        <w:autoSpaceDN w:val="0"/>
        <w:spacing w:before="13" w:after="0" w:line="275" w:lineRule="exact"/>
        <w:ind w:left="316"/>
        <w:jc w:val="left"/>
        <w:rPr>
          <w:rFonts w:ascii="Times New Roman"/>
          <w:color w:val="000000"/>
          <w:sz w:val="24"/>
          <w:lang w:val="es-CO"/>
          <w:rPrChange w:id="2661" w:author="MARTHA  CERVANTES DIAZ" w:date="2023-01-02T08:54:00Z">
            <w:rPr>
              <w:rFonts w:ascii="Times New Roman"/>
              <w:color w:val="000000"/>
              <w:sz w:val="24"/>
            </w:rPr>
          </w:rPrChange>
        </w:rPr>
      </w:pPr>
      <w:r w:rsidRPr="00BF4A75">
        <w:rPr>
          <w:rFonts w:ascii="UHJQMA+A030-Reg"/>
          <w:color w:val="000000"/>
          <w:spacing w:val="-2"/>
          <w:sz w:val="24"/>
          <w:lang w:val="es-CO"/>
          <w:rPrChange w:id="2662" w:author="MARTHA  CERVANTES DIAZ" w:date="2023-01-02T08:54:00Z">
            <w:rPr>
              <w:rFonts w:ascii="UHJQMA+A030-Reg"/>
              <w:color w:val="000000"/>
              <w:spacing w:val="-2"/>
              <w:sz w:val="24"/>
            </w:rPr>
          </w:rPrChange>
        </w:rPr>
        <w:t>externos.</w:t>
      </w:r>
    </w:p>
    <w:p w14:paraId="716167F8" w14:textId="77777777" w:rsidR="001D4206" w:rsidRPr="00BF4A75" w:rsidRDefault="00000000">
      <w:pPr>
        <w:framePr w:w="4412" w:wrap="auto" w:hAnchor="text" w:x="1842" w:y="8198"/>
        <w:widowControl w:val="0"/>
        <w:autoSpaceDE w:val="0"/>
        <w:autoSpaceDN w:val="0"/>
        <w:spacing w:before="0" w:after="0" w:line="275" w:lineRule="exact"/>
        <w:jc w:val="left"/>
        <w:rPr>
          <w:rFonts w:ascii="Times New Roman"/>
          <w:color w:val="000000"/>
          <w:sz w:val="24"/>
          <w:lang w:val="es-CO"/>
          <w:rPrChange w:id="2663" w:author="MARTHA  CERVANTES DIAZ" w:date="2023-01-02T08:54:00Z">
            <w:rPr>
              <w:rFonts w:ascii="Times New Roman"/>
              <w:color w:val="000000"/>
              <w:sz w:val="24"/>
            </w:rPr>
          </w:rPrChange>
        </w:rPr>
      </w:pPr>
      <w:r w:rsidRPr="00BF4A75">
        <w:rPr>
          <w:rFonts w:ascii="UHJQMA+A030-Reg"/>
          <w:color w:val="000000"/>
          <w:sz w:val="24"/>
          <w:lang w:val="es-CO"/>
          <w:rPrChange w:id="2664" w:author="MARTHA  CERVANTES DIAZ" w:date="2023-01-02T08:54:00Z">
            <w:rPr>
              <w:rFonts w:ascii="UHJQMA+A030-Reg"/>
              <w:color w:val="000000"/>
              <w:sz w:val="24"/>
            </w:rPr>
          </w:rPrChange>
        </w:rPr>
        <w:t>.</w:t>
      </w:r>
      <w:r w:rsidRPr="00BF4A75">
        <w:rPr>
          <w:rFonts w:ascii="Times New Roman"/>
          <w:color w:val="000000"/>
          <w:spacing w:val="57"/>
          <w:sz w:val="24"/>
          <w:lang w:val="es-CO"/>
          <w:rPrChange w:id="2665" w:author="MARTHA  CERVANTES DIAZ" w:date="2023-01-02T08:54: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2666" w:author="MARTHA  CERVANTES DIAZ" w:date="2023-01-02T08:54:00Z">
            <w:rPr>
              <w:rFonts w:ascii="UHJQMA+A030-Reg" w:hAnsi="UHJQMA+A030-Reg" w:cs="UHJQMA+A030-Reg"/>
              <w:color w:val="000000"/>
              <w:spacing w:val="-1"/>
              <w:sz w:val="24"/>
            </w:rPr>
          </w:rPrChange>
        </w:rPr>
        <w:t>Auto-con</w:t>
      </w:r>
      <w:r>
        <w:rPr>
          <w:rFonts w:ascii="UHJQMA+A030-Reg" w:hAnsi="UHJQMA+A030-Reg" w:cs="UHJQMA+A030-Reg"/>
          <w:color w:val="000000"/>
          <w:spacing w:val="-1"/>
          <w:sz w:val="24"/>
        </w:rPr>
        <w:t>ﬁ</w:t>
      </w:r>
      <w:r w:rsidRPr="00BF4A75">
        <w:rPr>
          <w:rFonts w:ascii="UHJQMA+A030-Reg" w:hAnsi="UHJQMA+A030-Reg" w:cs="UHJQMA+A030-Reg"/>
          <w:color w:val="000000"/>
          <w:spacing w:val="-1"/>
          <w:sz w:val="24"/>
          <w:lang w:val="es-CO"/>
          <w:rPrChange w:id="2667" w:author="MARTHA  CERVANTES DIAZ" w:date="2023-01-02T08:54:00Z">
            <w:rPr>
              <w:rFonts w:ascii="UHJQMA+A030-Reg" w:hAnsi="UHJQMA+A030-Reg" w:cs="UHJQMA+A030-Reg"/>
              <w:color w:val="000000"/>
              <w:spacing w:val="-1"/>
              <w:sz w:val="24"/>
            </w:rPr>
          </w:rPrChange>
        </w:rPr>
        <w:t>guración:</w:t>
      </w:r>
      <w:r w:rsidRPr="00BF4A75">
        <w:rPr>
          <w:rFonts w:ascii="Times New Roman"/>
          <w:color w:val="000000"/>
          <w:spacing w:val="7"/>
          <w:sz w:val="24"/>
          <w:lang w:val="es-CO"/>
          <w:rPrChange w:id="2668"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69" w:author="MARTHA  CERVANTES DIAZ" w:date="2023-01-02T08:54:00Z">
            <w:rPr>
              <w:rFonts w:ascii="UHJQMA+A030-Reg"/>
              <w:color w:val="000000"/>
              <w:sz w:val="24"/>
            </w:rPr>
          </w:rPrChange>
        </w:rPr>
        <w:t>capacidad</w:t>
      </w:r>
      <w:r w:rsidRPr="00BF4A75">
        <w:rPr>
          <w:rFonts w:ascii="Times New Roman"/>
          <w:color w:val="000000"/>
          <w:spacing w:val="6"/>
          <w:sz w:val="24"/>
          <w:lang w:val="es-CO"/>
          <w:rPrChange w:id="2670"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671" w:author="MARTHA  CERVANTES DIAZ" w:date="2023-01-02T08:54:00Z">
            <w:rPr>
              <w:rFonts w:ascii="UHJQMA+A030-Reg"/>
              <w:color w:val="000000"/>
              <w:sz w:val="24"/>
            </w:rPr>
          </w:rPrChange>
        </w:rPr>
        <w:t>de</w:t>
      </w:r>
    </w:p>
    <w:p w14:paraId="40DE95E5" w14:textId="77777777" w:rsidR="001D4206" w:rsidRPr="00BF4A75" w:rsidRDefault="00000000">
      <w:pPr>
        <w:framePr w:w="4412" w:wrap="auto" w:hAnchor="text" w:x="1842" w:y="8198"/>
        <w:widowControl w:val="0"/>
        <w:autoSpaceDE w:val="0"/>
        <w:autoSpaceDN w:val="0"/>
        <w:spacing w:before="13" w:after="0" w:line="275" w:lineRule="exact"/>
        <w:ind w:left="184"/>
        <w:jc w:val="left"/>
        <w:rPr>
          <w:rFonts w:ascii="Times New Roman"/>
          <w:color w:val="000000"/>
          <w:sz w:val="24"/>
          <w:lang w:val="es-CO"/>
          <w:rPrChange w:id="2672" w:author="MARTHA  CERVANTES DIAZ" w:date="2023-01-02T08:54:00Z">
            <w:rPr>
              <w:rFonts w:ascii="Times New Roman"/>
              <w:color w:val="000000"/>
              <w:sz w:val="24"/>
            </w:rPr>
          </w:rPrChange>
        </w:rPr>
      </w:pPr>
      <w:r w:rsidRPr="00BF4A75">
        <w:rPr>
          <w:rFonts w:ascii="UHJQMA+A030-Reg" w:hAnsi="UHJQMA+A030-Reg" w:cs="UHJQMA+A030-Reg"/>
          <w:color w:val="000000"/>
          <w:spacing w:val="-1"/>
          <w:sz w:val="24"/>
          <w:lang w:val="es-CO"/>
          <w:rPrChange w:id="2673" w:author="MARTHA  CERVANTES DIAZ" w:date="2023-01-02T08:54:00Z">
            <w:rPr>
              <w:rFonts w:ascii="UHJQMA+A030-Reg" w:hAnsi="UHJQMA+A030-Reg" w:cs="UHJQMA+A030-Reg"/>
              <w:color w:val="000000"/>
              <w:spacing w:val="-1"/>
              <w:sz w:val="24"/>
            </w:rPr>
          </w:rPrChange>
        </w:rPr>
        <w:t>recon</w:t>
      </w:r>
      <w:r>
        <w:rPr>
          <w:rFonts w:ascii="UHJQMA+A030-Reg" w:hAnsi="UHJQMA+A030-Reg" w:cs="UHJQMA+A030-Reg"/>
          <w:color w:val="000000"/>
          <w:spacing w:val="-1"/>
          <w:sz w:val="24"/>
        </w:rPr>
        <w:t>ﬁ</w:t>
      </w:r>
      <w:r w:rsidRPr="00BF4A75">
        <w:rPr>
          <w:rFonts w:ascii="UHJQMA+A030-Reg" w:hAnsi="UHJQMA+A030-Reg" w:cs="UHJQMA+A030-Reg"/>
          <w:color w:val="000000"/>
          <w:spacing w:val="-1"/>
          <w:sz w:val="24"/>
          <w:lang w:val="es-CO"/>
          <w:rPrChange w:id="2674" w:author="MARTHA  CERVANTES DIAZ" w:date="2023-01-02T08:54:00Z">
            <w:rPr>
              <w:rFonts w:ascii="UHJQMA+A030-Reg" w:hAnsi="UHJQMA+A030-Reg" w:cs="UHJQMA+A030-Reg"/>
              <w:color w:val="000000"/>
              <w:spacing w:val="-1"/>
              <w:sz w:val="24"/>
            </w:rPr>
          </w:rPrChange>
        </w:rPr>
        <w:t>gurarse</w:t>
      </w:r>
      <w:r w:rsidRPr="00BF4A75">
        <w:rPr>
          <w:rFonts w:ascii="Times New Roman"/>
          <w:color w:val="000000"/>
          <w:spacing w:val="7"/>
          <w:sz w:val="24"/>
          <w:lang w:val="es-CO"/>
          <w:rPrChange w:id="2675" w:author="MARTHA  CERVANTES DIAZ" w:date="2023-01-02T08:54:00Z">
            <w:rPr>
              <w:rFonts w:ascii="Times New Roman"/>
              <w:color w:val="000000"/>
              <w:spacing w:val="7"/>
              <w:sz w:val="24"/>
            </w:rPr>
          </w:rPrChange>
        </w:rPr>
        <w:t xml:space="preserve"> </w:t>
      </w:r>
      <w:r w:rsidRPr="00BF4A75">
        <w:rPr>
          <w:rFonts w:ascii="UHJQMA+A030-Reg"/>
          <w:color w:val="000000"/>
          <w:spacing w:val="-2"/>
          <w:sz w:val="24"/>
          <w:lang w:val="es-CO"/>
          <w:rPrChange w:id="2676" w:author="MARTHA  CERVANTES DIAZ" w:date="2023-01-02T08:54:00Z">
            <w:rPr>
              <w:rFonts w:ascii="UHJQMA+A030-Reg"/>
              <w:color w:val="000000"/>
              <w:spacing w:val="-2"/>
              <w:sz w:val="24"/>
            </w:rPr>
          </w:rPrChange>
        </w:rPr>
        <w:t>frente</w:t>
      </w:r>
      <w:r w:rsidRPr="00BF4A75">
        <w:rPr>
          <w:rFonts w:ascii="Times New Roman"/>
          <w:color w:val="000000"/>
          <w:spacing w:val="8"/>
          <w:sz w:val="24"/>
          <w:lang w:val="es-CO"/>
          <w:rPrChange w:id="2677" w:author="MARTHA  CERVANTES DIAZ" w:date="2023-01-02T08:54:00Z">
            <w:rPr>
              <w:rFonts w:ascii="Times New Roman"/>
              <w:color w:val="000000"/>
              <w:spacing w:val="8"/>
              <w:sz w:val="24"/>
            </w:rPr>
          </w:rPrChange>
        </w:rPr>
        <w:t xml:space="preserve"> </w:t>
      </w:r>
      <w:r w:rsidRPr="00BF4A75">
        <w:rPr>
          <w:rFonts w:ascii="UHJQMA+A030-Reg"/>
          <w:color w:val="000000"/>
          <w:sz w:val="24"/>
          <w:lang w:val="es-CO"/>
          <w:rPrChange w:id="2678" w:author="MARTHA  CERVANTES DIAZ" w:date="2023-01-02T08:54:00Z">
            <w:rPr>
              <w:rFonts w:ascii="UHJQMA+A030-Reg"/>
              <w:color w:val="000000"/>
              <w:sz w:val="24"/>
            </w:rPr>
          </w:rPrChange>
        </w:rPr>
        <w:t>a</w:t>
      </w:r>
      <w:r w:rsidRPr="00BF4A75">
        <w:rPr>
          <w:rFonts w:ascii="Times New Roman"/>
          <w:color w:val="000000"/>
          <w:spacing w:val="6"/>
          <w:sz w:val="24"/>
          <w:lang w:val="es-CO"/>
          <w:rPrChange w:id="2679"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680" w:author="MARTHA  CERVANTES DIAZ" w:date="2023-01-02T08:54:00Z">
            <w:rPr>
              <w:rFonts w:ascii="UHJQMA+A030-Reg"/>
              <w:color w:val="000000"/>
              <w:sz w:val="24"/>
            </w:rPr>
          </w:rPrChange>
        </w:rPr>
        <w:t>los</w:t>
      </w:r>
      <w:r w:rsidRPr="00BF4A75">
        <w:rPr>
          <w:rFonts w:ascii="Times New Roman"/>
          <w:color w:val="000000"/>
          <w:spacing w:val="6"/>
          <w:sz w:val="24"/>
          <w:lang w:val="es-CO"/>
          <w:rPrChange w:id="2681"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682" w:author="MARTHA  CERVANTES DIAZ" w:date="2023-01-02T08:54:00Z">
            <w:rPr>
              <w:rFonts w:ascii="UHJQMA+A030-Reg"/>
              <w:color w:val="000000"/>
              <w:spacing w:val="-1"/>
              <w:sz w:val="24"/>
            </w:rPr>
          </w:rPrChange>
        </w:rPr>
        <w:t>constantes</w:t>
      </w:r>
    </w:p>
    <w:p w14:paraId="36295553" w14:textId="77777777" w:rsidR="001D4206" w:rsidRPr="00BF4A75" w:rsidRDefault="00000000">
      <w:pPr>
        <w:framePr w:w="4412" w:wrap="auto" w:hAnchor="text" w:x="1842" w:y="8198"/>
        <w:widowControl w:val="0"/>
        <w:autoSpaceDE w:val="0"/>
        <w:autoSpaceDN w:val="0"/>
        <w:spacing w:before="13" w:after="0" w:line="275" w:lineRule="exact"/>
        <w:ind w:left="184"/>
        <w:jc w:val="left"/>
        <w:rPr>
          <w:rFonts w:ascii="Times New Roman"/>
          <w:color w:val="000000"/>
          <w:sz w:val="24"/>
          <w:lang w:val="es-CO"/>
          <w:rPrChange w:id="2683" w:author="MARTHA  CERVANTES DIAZ" w:date="2023-01-02T08:54:00Z">
            <w:rPr>
              <w:rFonts w:ascii="Times New Roman"/>
              <w:color w:val="000000"/>
              <w:sz w:val="24"/>
            </w:rPr>
          </w:rPrChange>
        </w:rPr>
      </w:pPr>
      <w:r w:rsidRPr="00BF4A75">
        <w:rPr>
          <w:rFonts w:ascii="UHJQMA+A030-Reg"/>
          <w:color w:val="000000"/>
          <w:sz w:val="24"/>
          <w:lang w:val="es-CO"/>
          <w:rPrChange w:id="2684" w:author="MARTHA  CERVANTES DIAZ" w:date="2023-01-02T08:54:00Z">
            <w:rPr>
              <w:rFonts w:ascii="UHJQMA+A030-Reg"/>
              <w:color w:val="000000"/>
              <w:sz w:val="24"/>
            </w:rPr>
          </w:rPrChange>
        </w:rPr>
        <w:t>cambios</w:t>
      </w:r>
      <w:r w:rsidRPr="00BF4A75">
        <w:rPr>
          <w:rFonts w:ascii="Times New Roman"/>
          <w:color w:val="000000"/>
          <w:spacing w:val="7"/>
          <w:sz w:val="24"/>
          <w:lang w:val="es-CO"/>
          <w:rPrChange w:id="268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86" w:author="MARTHA  CERVANTES DIAZ" w:date="2023-01-02T08:54:00Z">
            <w:rPr>
              <w:rFonts w:ascii="UHJQMA+A030-Reg"/>
              <w:color w:val="000000"/>
              <w:sz w:val="24"/>
            </w:rPr>
          </w:rPrChange>
        </w:rPr>
        <w:t>en</w:t>
      </w:r>
      <w:r w:rsidRPr="00BF4A75">
        <w:rPr>
          <w:rFonts w:ascii="Times New Roman"/>
          <w:color w:val="000000"/>
          <w:spacing w:val="6"/>
          <w:sz w:val="24"/>
          <w:lang w:val="es-CO"/>
          <w:rPrChange w:id="268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688" w:author="MARTHA  CERVANTES DIAZ" w:date="2023-01-02T08:54:00Z">
            <w:rPr>
              <w:rFonts w:ascii="UHJQMA+A030-Reg"/>
              <w:color w:val="000000"/>
              <w:sz w:val="24"/>
            </w:rPr>
          </w:rPrChange>
        </w:rPr>
        <w:t>el</w:t>
      </w:r>
      <w:r w:rsidRPr="00BF4A75">
        <w:rPr>
          <w:rFonts w:ascii="Times New Roman"/>
          <w:color w:val="000000"/>
          <w:spacing w:val="7"/>
          <w:sz w:val="24"/>
          <w:lang w:val="es-CO"/>
          <w:rPrChange w:id="268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690" w:author="MARTHA  CERVANTES DIAZ" w:date="2023-01-02T08:54:00Z">
            <w:rPr>
              <w:rFonts w:ascii="UHJQMA+A030-Reg"/>
              <w:color w:val="000000"/>
              <w:spacing w:val="-1"/>
              <w:sz w:val="24"/>
            </w:rPr>
          </w:rPrChange>
        </w:rPr>
        <w:t>entorno.</w:t>
      </w:r>
    </w:p>
    <w:p w14:paraId="6ABB108A" w14:textId="77777777" w:rsidR="001D4206" w:rsidRPr="00BF4A75" w:rsidRDefault="00000000">
      <w:pPr>
        <w:framePr w:w="4008" w:wrap="auto" w:hAnchor="text" w:x="6488" w:y="8198"/>
        <w:widowControl w:val="0"/>
        <w:autoSpaceDE w:val="0"/>
        <w:autoSpaceDN w:val="0"/>
        <w:spacing w:before="0" w:after="0" w:line="275" w:lineRule="exact"/>
        <w:jc w:val="left"/>
        <w:rPr>
          <w:rFonts w:ascii="Times New Roman"/>
          <w:color w:val="000000"/>
          <w:sz w:val="24"/>
          <w:lang w:val="es-CO"/>
          <w:rPrChange w:id="2691" w:author="MARTHA  CERVANTES DIAZ" w:date="2023-01-02T08:54:00Z">
            <w:rPr>
              <w:rFonts w:ascii="Times New Roman"/>
              <w:color w:val="000000"/>
              <w:sz w:val="24"/>
            </w:rPr>
          </w:rPrChange>
        </w:rPr>
      </w:pPr>
      <w:r w:rsidRPr="00BF4A75">
        <w:rPr>
          <w:rFonts w:ascii="UHJQMA+A030-Reg"/>
          <w:color w:val="000000"/>
          <w:sz w:val="24"/>
          <w:lang w:val="es-CO"/>
          <w:rPrChange w:id="2692" w:author="MARTHA  CERVANTES DIAZ" w:date="2023-01-02T08:54:00Z">
            <w:rPr>
              <w:rFonts w:ascii="UHJQMA+A030-Reg"/>
              <w:color w:val="000000"/>
              <w:sz w:val="24"/>
            </w:rPr>
          </w:rPrChange>
        </w:rPr>
        <w:t>6.</w:t>
      </w:r>
      <w:r w:rsidRPr="00BF4A75">
        <w:rPr>
          <w:rFonts w:ascii="Times New Roman"/>
          <w:color w:val="000000"/>
          <w:spacing w:val="57"/>
          <w:sz w:val="24"/>
          <w:lang w:val="es-CO"/>
          <w:rPrChange w:id="2693" w:author="MARTHA  CERVANTES DIAZ" w:date="2023-01-02T08:54:00Z">
            <w:rPr>
              <w:rFonts w:ascii="Times New Roman"/>
              <w:color w:val="000000"/>
              <w:spacing w:val="57"/>
              <w:sz w:val="24"/>
            </w:rPr>
          </w:rPrChange>
        </w:rPr>
        <w:t xml:space="preserve"> </w:t>
      </w:r>
      <w:r w:rsidRPr="00BF4A75">
        <w:rPr>
          <w:rFonts w:ascii="UHJQMA+A030-Reg"/>
          <w:color w:val="000000"/>
          <w:spacing w:val="-1"/>
          <w:sz w:val="24"/>
          <w:lang w:val="es-CO"/>
          <w:rPrChange w:id="2694" w:author="MARTHA  CERVANTES DIAZ" w:date="2023-01-02T08:54:00Z">
            <w:rPr>
              <w:rFonts w:ascii="UHJQMA+A030-Reg"/>
              <w:color w:val="000000"/>
              <w:spacing w:val="-1"/>
              <w:sz w:val="24"/>
            </w:rPr>
          </w:rPrChange>
        </w:rPr>
        <w:t>Auto-conciencia:</w:t>
      </w:r>
      <w:r w:rsidRPr="00BF4A75">
        <w:rPr>
          <w:rFonts w:ascii="Times New Roman"/>
          <w:color w:val="000000"/>
          <w:spacing w:val="7"/>
          <w:sz w:val="24"/>
          <w:lang w:val="es-CO"/>
          <w:rPrChange w:id="269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696" w:author="MARTHA  CERVANTES DIAZ" w:date="2023-01-02T08:54:00Z">
            <w:rPr>
              <w:rFonts w:ascii="UHJQMA+A030-Reg"/>
              <w:color w:val="000000"/>
              <w:sz w:val="24"/>
            </w:rPr>
          </w:rPrChange>
        </w:rPr>
        <w:t>posibilidad</w:t>
      </w:r>
      <w:r w:rsidRPr="00BF4A75">
        <w:rPr>
          <w:rFonts w:ascii="Times New Roman"/>
          <w:color w:val="000000"/>
          <w:spacing w:val="6"/>
          <w:sz w:val="24"/>
          <w:lang w:val="es-CO"/>
          <w:rPrChange w:id="269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698" w:author="MARTHA  CERVANTES DIAZ" w:date="2023-01-02T08:54:00Z">
            <w:rPr>
              <w:rFonts w:ascii="UHJQMA+A030-Reg"/>
              <w:color w:val="000000"/>
              <w:sz w:val="24"/>
            </w:rPr>
          </w:rPrChange>
        </w:rPr>
        <w:t>de</w:t>
      </w:r>
    </w:p>
    <w:p w14:paraId="25767199" w14:textId="77777777" w:rsidR="001D4206" w:rsidRPr="00BF4A75" w:rsidRDefault="00000000">
      <w:pPr>
        <w:framePr w:w="4008" w:wrap="auto" w:hAnchor="text" w:x="6488" w:y="8198"/>
        <w:widowControl w:val="0"/>
        <w:autoSpaceDE w:val="0"/>
        <w:autoSpaceDN w:val="0"/>
        <w:spacing w:before="13" w:after="0" w:line="275" w:lineRule="exact"/>
        <w:ind w:left="316"/>
        <w:jc w:val="left"/>
        <w:rPr>
          <w:rFonts w:ascii="Times New Roman"/>
          <w:color w:val="000000"/>
          <w:sz w:val="24"/>
          <w:lang w:val="es-CO"/>
          <w:rPrChange w:id="2699" w:author="MARTHA  CERVANTES DIAZ" w:date="2023-01-02T08:54:00Z">
            <w:rPr>
              <w:rFonts w:ascii="Times New Roman"/>
              <w:color w:val="000000"/>
              <w:sz w:val="24"/>
            </w:rPr>
          </w:rPrChange>
        </w:rPr>
      </w:pPr>
      <w:r w:rsidRPr="00BF4A75">
        <w:rPr>
          <w:rFonts w:ascii="UHJQMA+A030-Reg"/>
          <w:color w:val="000000"/>
          <w:sz w:val="24"/>
          <w:lang w:val="es-CO"/>
          <w:rPrChange w:id="2700" w:author="MARTHA  CERVANTES DIAZ" w:date="2023-01-02T08:54:00Z">
            <w:rPr>
              <w:rFonts w:ascii="UHJQMA+A030-Reg"/>
              <w:color w:val="000000"/>
              <w:sz w:val="24"/>
            </w:rPr>
          </w:rPrChange>
        </w:rPr>
        <w:t>conocer</w:t>
      </w:r>
      <w:r w:rsidRPr="00BF4A75">
        <w:rPr>
          <w:rFonts w:ascii="Times New Roman"/>
          <w:color w:val="000000"/>
          <w:spacing w:val="7"/>
          <w:sz w:val="24"/>
          <w:lang w:val="es-CO"/>
          <w:rPrChange w:id="270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02" w:author="MARTHA  CERVANTES DIAZ" w:date="2023-01-02T08:54:00Z">
            <w:rPr>
              <w:rFonts w:ascii="UHJQMA+A030-Reg"/>
              <w:color w:val="000000"/>
              <w:sz w:val="24"/>
            </w:rPr>
          </w:rPrChange>
        </w:rPr>
        <w:t>el</w:t>
      </w:r>
      <w:r w:rsidRPr="00BF4A75">
        <w:rPr>
          <w:rFonts w:ascii="Times New Roman"/>
          <w:color w:val="000000"/>
          <w:spacing w:val="7"/>
          <w:sz w:val="24"/>
          <w:lang w:val="es-CO"/>
          <w:rPrChange w:id="2703"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704" w:author="MARTHA  CERVANTES DIAZ" w:date="2023-01-02T08:54:00Z">
            <w:rPr>
              <w:rFonts w:ascii="UHJQMA+A030-Reg"/>
              <w:color w:val="000000"/>
              <w:spacing w:val="-1"/>
              <w:sz w:val="24"/>
            </w:rPr>
          </w:rPrChange>
        </w:rPr>
        <w:t>ambiente</w:t>
      </w:r>
      <w:r w:rsidRPr="00BF4A75">
        <w:rPr>
          <w:rFonts w:ascii="Times New Roman"/>
          <w:color w:val="000000"/>
          <w:spacing w:val="7"/>
          <w:sz w:val="24"/>
          <w:lang w:val="es-CO"/>
          <w:rPrChange w:id="270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06" w:author="MARTHA  CERVANTES DIAZ" w:date="2023-01-02T08:54:00Z">
            <w:rPr>
              <w:rFonts w:ascii="UHJQMA+A030-Reg"/>
              <w:color w:val="000000"/>
              <w:sz w:val="24"/>
            </w:rPr>
          </w:rPrChange>
        </w:rPr>
        <w:t>en</w:t>
      </w:r>
      <w:r w:rsidRPr="00BF4A75">
        <w:rPr>
          <w:rFonts w:ascii="Times New Roman"/>
          <w:color w:val="000000"/>
          <w:spacing w:val="6"/>
          <w:sz w:val="24"/>
          <w:lang w:val="es-CO"/>
          <w:rPrChange w:id="270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708" w:author="MARTHA  CERVANTES DIAZ" w:date="2023-01-02T08:54:00Z">
            <w:rPr>
              <w:rFonts w:ascii="UHJQMA+A030-Reg"/>
              <w:color w:val="000000"/>
              <w:sz w:val="24"/>
            </w:rPr>
          </w:rPrChange>
        </w:rPr>
        <w:t>el</w:t>
      </w:r>
      <w:r w:rsidRPr="00BF4A75">
        <w:rPr>
          <w:rFonts w:ascii="Times New Roman"/>
          <w:color w:val="000000"/>
          <w:spacing w:val="7"/>
          <w:sz w:val="24"/>
          <w:lang w:val="es-CO"/>
          <w:rPrChange w:id="2709"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10" w:author="MARTHA  CERVANTES DIAZ" w:date="2023-01-02T08:54:00Z">
            <w:rPr>
              <w:rFonts w:ascii="UHJQMA+A030-Reg"/>
              <w:color w:val="000000"/>
              <w:sz w:val="24"/>
            </w:rPr>
          </w:rPrChange>
        </w:rPr>
        <w:t>que</w:t>
      </w:r>
      <w:r w:rsidRPr="00BF4A75">
        <w:rPr>
          <w:rFonts w:ascii="Times New Roman"/>
          <w:color w:val="000000"/>
          <w:spacing w:val="6"/>
          <w:sz w:val="24"/>
          <w:lang w:val="es-CO"/>
          <w:rPrChange w:id="2711"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712" w:author="MARTHA  CERVANTES DIAZ" w:date="2023-01-02T08:54:00Z">
            <w:rPr>
              <w:rFonts w:ascii="UHJQMA+A030-Reg"/>
              <w:color w:val="000000"/>
              <w:sz w:val="24"/>
            </w:rPr>
          </w:rPrChange>
        </w:rPr>
        <w:t>el</w:t>
      </w:r>
    </w:p>
    <w:p w14:paraId="4BF0D0E6" w14:textId="77777777" w:rsidR="001D4206" w:rsidRPr="00BF4A75" w:rsidRDefault="00000000">
      <w:pPr>
        <w:framePr w:w="4008" w:wrap="auto" w:hAnchor="text" w:x="6488" w:y="8198"/>
        <w:widowControl w:val="0"/>
        <w:autoSpaceDE w:val="0"/>
        <w:autoSpaceDN w:val="0"/>
        <w:spacing w:before="13" w:after="0" w:line="275" w:lineRule="exact"/>
        <w:ind w:left="316"/>
        <w:jc w:val="left"/>
        <w:rPr>
          <w:rFonts w:ascii="Times New Roman"/>
          <w:color w:val="000000"/>
          <w:sz w:val="24"/>
          <w:lang w:val="es-CO"/>
          <w:rPrChange w:id="2713" w:author="MARTHA  CERVANTES DIAZ" w:date="2023-01-02T08:54:00Z">
            <w:rPr>
              <w:rFonts w:ascii="Times New Roman"/>
              <w:color w:val="000000"/>
              <w:sz w:val="24"/>
            </w:rPr>
          </w:rPrChange>
        </w:rPr>
      </w:pPr>
      <w:r w:rsidRPr="00BF4A75">
        <w:rPr>
          <w:rFonts w:ascii="UHJQMA+A030-Reg"/>
          <w:color w:val="000000"/>
          <w:spacing w:val="-1"/>
          <w:sz w:val="24"/>
          <w:lang w:val="es-CO"/>
          <w:rPrChange w:id="2714" w:author="MARTHA  CERVANTES DIAZ" w:date="2023-01-02T08:54:00Z">
            <w:rPr>
              <w:rFonts w:ascii="UHJQMA+A030-Reg"/>
              <w:color w:val="000000"/>
              <w:spacing w:val="-1"/>
              <w:sz w:val="24"/>
            </w:rPr>
          </w:rPrChange>
        </w:rPr>
        <w:t>sistema</w:t>
      </w:r>
      <w:r w:rsidRPr="00BF4A75">
        <w:rPr>
          <w:rFonts w:ascii="Times New Roman"/>
          <w:color w:val="000000"/>
          <w:spacing w:val="7"/>
          <w:sz w:val="24"/>
          <w:lang w:val="es-CO"/>
          <w:rPrChange w:id="271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16" w:author="MARTHA  CERVANTES DIAZ" w:date="2023-01-02T08:54:00Z">
            <w:rPr>
              <w:rFonts w:ascii="UHJQMA+A030-Reg"/>
              <w:color w:val="000000"/>
              <w:sz w:val="24"/>
            </w:rPr>
          </w:rPrChange>
        </w:rPr>
        <w:t>se</w:t>
      </w:r>
      <w:r w:rsidRPr="00BF4A75">
        <w:rPr>
          <w:rFonts w:ascii="Times New Roman"/>
          <w:color w:val="000000"/>
          <w:spacing w:val="6"/>
          <w:sz w:val="24"/>
          <w:lang w:val="es-CO"/>
          <w:rPrChange w:id="2717"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718" w:author="MARTHA  CERVANTES DIAZ" w:date="2023-01-02T08:54:00Z">
            <w:rPr>
              <w:rFonts w:ascii="UHJQMA+A030-Reg"/>
              <w:color w:val="000000"/>
              <w:spacing w:val="-1"/>
              <w:sz w:val="24"/>
            </w:rPr>
          </w:rPrChange>
        </w:rPr>
        <w:t>encuentra.</w:t>
      </w:r>
    </w:p>
    <w:p w14:paraId="708AEAFB" w14:textId="77777777" w:rsidR="001D4206" w:rsidRPr="00BF4A75" w:rsidRDefault="00000000">
      <w:pPr>
        <w:framePr w:w="3501" w:wrap="auto" w:hAnchor="text" w:x="1842" w:y="9264"/>
        <w:widowControl w:val="0"/>
        <w:autoSpaceDE w:val="0"/>
        <w:autoSpaceDN w:val="0"/>
        <w:spacing w:before="0" w:after="0" w:line="275" w:lineRule="exact"/>
        <w:jc w:val="left"/>
        <w:rPr>
          <w:rFonts w:ascii="Times New Roman"/>
          <w:color w:val="000000"/>
          <w:sz w:val="24"/>
          <w:lang w:val="es-CO"/>
          <w:rPrChange w:id="2719" w:author="MARTHA  CERVANTES DIAZ" w:date="2023-01-02T08:54:00Z">
            <w:rPr>
              <w:rFonts w:ascii="Times New Roman"/>
              <w:color w:val="000000"/>
              <w:sz w:val="24"/>
            </w:rPr>
          </w:rPrChange>
        </w:rPr>
      </w:pPr>
      <w:r w:rsidRPr="00BF4A75">
        <w:rPr>
          <w:rFonts w:ascii="UHJQMA+A030-Reg"/>
          <w:color w:val="000000"/>
          <w:sz w:val="24"/>
          <w:lang w:val="es-CO"/>
          <w:rPrChange w:id="2720" w:author="MARTHA  CERVANTES DIAZ" w:date="2023-01-02T08:54:00Z">
            <w:rPr>
              <w:rFonts w:ascii="UHJQMA+A030-Reg"/>
              <w:color w:val="000000"/>
              <w:sz w:val="24"/>
            </w:rPr>
          </w:rPrChange>
        </w:rPr>
        <w:t>.</w:t>
      </w:r>
      <w:r w:rsidRPr="00BF4A75">
        <w:rPr>
          <w:rFonts w:ascii="Times New Roman"/>
          <w:color w:val="000000"/>
          <w:spacing w:val="57"/>
          <w:sz w:val="24"/>
          <w:lang w:val="es-CO"/>
          <w:rPrChange w:id="2721" w:author="MARTHA  CERVANTES DIAZ" w:date="2023-01-02T08:54: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2722" w:author="MARTHA  CERVANTES DIAZ" w:date="2023-01-02T08:54:00Z">
            <w:rPr>
              <w:rFonts w:ascii="UHJQMA+A030-Reg" w:hAnsi="UHJQMA+A030-Reg" w:cs="UHJQMA+A030-Reg"/>
              <w:color w:val="000000"/>
              <w:spacing w:val="-1"/>
              <w:sz w:val="24"/>
            </w:rPr>
          </w:rPrChange>
        </w:rPr>
        <w:t>Auto-optimización:</w:t>
      </w:r>
      <w:r w:rsidRPr="00BF4A75">
        <w:rPr>
          <w:rFonts w:ascii="Times New Roman"/>
          <w:color w:val="000000"/>
          <w:spacing w:val="7"/>
          <w:sz w:val="24"/>
          <w:lang w:val="es-CO"/>
          <w:rPrChange w:id="2723" w:author="MARTHA  CERVANTES DIAZ" w:date="2023-01-02T08:54:00Z">
            <w:rPr>
              <w:rFonts w:ascii="Times New Roman"/>
              <w:color w:val="000000"/>
              <w:spacing w:val="7"/>
              <w:sz w:val="24"/>
            </w:rPr>
          </w:rPrChange>
        </w:rPr>
        <w:t xml:space="preserve"> </w:t>
      </w:r>
      <w:r w:rsidRPr="00BF4A75">
        <w:rPr>
          <w:rFonts w:ascii="UHJQMA+A030-Reg" w:hAnsi="UHJQMA+A030-Reg" w:cs="UHJQMA+A030-Reg"/>
          <w:color w:val="000000"/>
          <w:sz w:val="24"/>
          <w:lang w:val="es-CO"/>
          <w:rPrChange w:id="2724" w:author="MARTHA  CERVANTES DIAZ" w:date="2023-01-02T08:54:00Z">
            <w:rPr>
              <w:rFonts w:ascii="UHJQMA+A030-Reg" w:hAnsi="UHJQMA+A030-Reg" w:cs="UHJQMA+A030-Reg"/>
              <w:color w:val="000000"/>
              <w:sz w:val="24"/>
            </w:rPr>
          </w:rPrChange>
        </w:rPr>
        <w:t>búsqueda</w:t>
      </w:r>
    </w:p>
    <w:p w14:paraId="1C65A0D0" w14:textId="77777777" w:rsidR="001D4206" w:rsidRPr="00BF4A75" w:rsidRDefault="00000000">
      <w:pPr>
        <w:framePr w:w="3501" w:wrap="auto" w:hAnchor="text" w:x="1842" w:y="9264"/>
        <w:widowControl w:val="0"/>
        <w:autoSpaceDE w:val="0"/>
        <w:autoSpaceDN w:val="0"/>
        <w:spacing w:before="13" w:after="0" w:line="275" w:lineRule="exact"/>
        <w:ind w:left="184"/>
        <w:jc w:val="left"/>
        <w:rPr>
          <w:rFonts w:ascii="Times New Roman"/>
          <w:color w:val="000000"/>
          <w:sz w:val="24"/>
          <w:lang w:val="es-CO"/>
          <w:rPrChange w:id="2725" w:author="MARTHA  CERVANTES DIAZ" w:date="2023-01-02T08:54:00Z">
            <w:rPr>
              <w:rFonts w:ascii="Times New Roman"/>
              <w:color w:val="000000"/>
              <w:sz w:val="24"/>
            </w:rPr>
          </w:rPrChange>
        </w:rPr>
      </w:pPr>
      <w:r w:rsidRPr="00BF4A75">
        <w:rPr>
          <w:rFonts w:ascii="UHJQMA+A030-Reg"/>
          <w:color w:val="000000"/>
          <w:spacing w:val="-1"/>
          <w:sz w:val="24"/>
          <w:lang w:val="es-CO"/>
          <w:rPrChange w:id="2726" w:author="MARTHA  CERVANTES DIAZ" w:date="2023-01-02T08:54:00Z">
            <w:rPr>
              <w:rFonts w:ascii="UHJQMA+A030-Reg"/>
              <w:color w:val="000000"/>
              <w:spacing w:val="-1"/>
              <w:sz w:val="24"/>
            </w:rPr>
          </w:rPrChange>
        </w:rPr>
        <w:t>constante</w:t>
      </w:r>
      <w:r w:rsidRPr="00BF4A75">
        <w:rPr>
          <w:rFonts w:ascii="Times New Roman"/>
          <w:color w:val="000000"/>
          <w:spacing w:val="7"/>
          <w:sz w:val="24"/>
          <w:lang w:val="es-CO"/>
          <w:rPrChange w:id="272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28" w:author="MARTHA  CERVANTES DIAZ" w:date="2023-01-02T08:54:00Z">
            <w:rPr>
              <w:rFonts w:ascii="UHJQMA+A030-Reg"/>
              <w:color w:val="000000"/>
              <w:sz w:val="24"/>
            </w:rPr>
          </w:rPrChange>
        </w:rPr>
        <w:t>de</w:t>
      </w:r>
      <w:r w:rsidRPr="00BF4A75">
        <w:rPr>
          <w:rFonts w:ascii="Times New Roman"/>
          <w:color w:val="000000"/>
          <w:spacing w:val="6"/>
          <w:sz w:val="24"/>
          <w:lang w:val="es-CO"/>
          <w:rPrChange w:id="2729"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730" w:author="MARTHA  CERVANTES DIAZ" w:date="2023-01-02T08:54:00Z">
            <w:rPr>
              <w:rFonts w:ascii="UHJQMA+A030-Reg"/>
              <w:color w:val="000000"/>
              <w:spacing w:val="-1"/>
              <w:sz w:val="24"/>
            </w:rPr>
          </w:rPrChange>
        </w:rPr>
        <w:t>optimizar</w:t>
      </w:r>
      <w:r w:rsidRPr="00BF4A75">
        <w:rPr>
          <w:rFonts w:ascii="Times New Roman"/>
          <w:color w:val="000000"/>
          <w:spacing w:val="7"/>
          <w:sz w:val="24"/>
          <w:lang w:val="es-CO"/>
          <w:rPrChange w:id="273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32" w:author="MARTHA  CERVANTES DIAZ" w:date="2023-01-02T08:54:00Z">
            <w:rPr>
              <w:rFonts w:ascii="UHJQMA+A030-Reg"/>
              <w:color w:val="000000"/>
              <w:sz w:val="24"/>
            </w:rPr>
          </w:rPrChange>
        </w:rPr>
        <w:t>el</w:t>
      </w:r>
    </w:p>
    <w:p w14:paraId="01D70855" w14:textId="77777777" w:rsidR="001D4206" w:rsidRPr="00BF4A75" w:rsidRDefault="00000000">
      <w:pPr>
        <w:framePr w:w="3501" w:wrap="auto" w:hAnchor="text" w:x="1842" w:y="9264"/>
        <w:widowControl w:val="0"/>
        <w:autoSpaceDE w:val="0"/>
        <w:autoSpaceDN w:val="0"/>
        <w:spacing w:before="13" w:after="0" w:line="275" w:lineRule="exact"/>
        <w:ind w:left="184"/>
        <w:jc w:val="left"/>
        <w:rPr>
          <w:rFonts w:ascii="Times New Roman"/>
          <w:color w:val="000000"/>
          <w:sz w:val="24"/>
          <w:lang w:val="es-CO"/>
          <w:rPrChange w:id="2733" w:author="MARTHA  CERVANTES DIAZ" w:date="2023-01-02T08:54:00Z">
            <w:rPr>
              <w:rFonts w:ascii="Times New Roman"/>
              <w:color w:val="000000"/>
              <w:sz w:val="24"/>
            </w:rPr>
          </w:rPrChange>
        </w:rPr>
      </w:pPr>
      <w:r w:rsidRPr="00BF4A75">
        <w:rPr>
          <w:rFonts w:ascii="UHJQMA+A030-Reg"/>
          <w:color w:val="000000"/>
          <w:spacing w:val="-1"/>
          <w:sz w:val="24"/>
          <w:lang w:val="es-CO"/>
          <w:rPrChange w:id="2734" w:author="MARTHA  CERVANTES DIAZ" w:date="2023-01-02T08:54:00Z">
            <w:rPr>
              <w:rFonts w:ascii="UHJQMA+A030-Reg"/>
              <w:color w:val="000000"/>
              <w:spacing w:val="-1"/>
              <w:sz w:val="24"/>
            </w:rPr>
          </w:rPrChange>
        </w:rPr>
        <w:t>funcionamiento</w:t>
      </w:r>
      <w:r w:rsidRPr="00BF4A75">
        <w:rPr>
          <w:rFonts w:ascii="Times New Roman"/>
          <w:color w:val="000000"/>
          <w:spacing w:val="7"/>
          <w:sz w:val="24"/>
          <w:lang w:val="es-CO"/>
          <w:rPrChange w:id="273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36" w:author="MARTHA  CERVANTES DIAZ" w:date="2023-01-02T08:54:00Z">
            <w:rPr>
              <w:rFonts w:ascii="UHJQMA+A030-Reg"/>
              <w:color w:val="000000"/>
              <w:sz w:val="24"/>
            </w:rPr>
          </w:rPrChange>
        </w:rPr>
        <w:t>de</w:t>
      </w:r>
      <w:r w:rsidRPr="00BF4A75">
        <w:rPr>
          <w:rFonts w:ascii="Times New Roman"/>
          <w:color w:val="000000"/>
          <w:spacing w:val="6"/>
          <w:sz w:val="24"/>
          <w:lang w:val="es-CO"/>
          <w:rPrChange w:id="2737" w:author="MARTHA  CERVANTES DIAZ" w:date="2023-01-02T08:54:00Z">
            <w:rPr>
              <w:rFonts w:ascii="Times New Roman"/>
              <w:color w:val="000000"/>
              <w:spacing w:val="6"/>
              <w:sz w:val="24"/>
            </w:rPr>
          </w:rPrChange>
        </w:rPr>
        <w:t xml:space="preserve"> </w:t>
      </w:r>
      <w:r w:rsidRPr="00BF4A75">
        <w:rPr>
          <w:rFonts w:ascii="UHJQMA+A030-Reg" w:hAnsi="UHJQMA+A030-Reg" w:cs="UHJQMA+A030-Reg"/>
          <w:color w:val="000000"/>
          <w:sz w:val="24"/>
          <w:lang w:val="es-CO"/>
          <w:rPrChange w:id="2738" w:author="MARTHA  CERVANTES DIAZ" w:date="2023-01-02T08:54:00Z">
            <w:rPr>
              <w:rFonts w:ascii="UHJQMA+A030-Reg" w:hAnsi="UHJQMA+A030-Reg" w:cs="UHJQMA+A030-Reg"/>
              <w:color w:val="000000"/>
              <w:sz w:val="24"/>
            </w:rPr>
          </w:rPrChange>
        </w:rPr>
        <w:t>sí</w:t>
      </w:r>
      <w:r w:rsidRPr="00BF4A75">
        <w:rPr>
          <w:rFonts w:ascii="Times New Roman"/>
          <w:color w:val="000000"/>
          <w:spacing w:val="7"/>
          <w:sz w:val="24"/>
          <w:lang w:val="es-CO"/>
          <w:rPrChange w:id="2739"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740" w:author="MARTHA  CERVANTES DIAZ" w:date="2023-01-02T08:54:00Z">
            <w:rPr>
              <w:rFonts w:ascii="UHJQMA+A030-Reg"/>
              <w:color w:val="000000"/>
              <w:spacing w:val="-1"/>
              <w:sz w:val="24"/>
            </w:rPr>
          </w:rPrChange>
        </w:rPr>
        <w:t>mismo.</w:t>
      </w:r>
    </w:p>
    <w:p w14:paraId="31676445" w14:textId="77777777" w:rsidR="001D4206" w:rsidRPr="00BF4A75" w:rsidRDefault="00000000">
      <w:pPr>
        <w:framePr w:w="4066" w:wrap="auto" w:hAnchor="text" w:x="6488" w:y="9264"/>
        <w:widowControl w:val="0"/>
        <w:autoSpaceDE w:val="0"/>
        <w:autoSpaceDN w:val="0"/>
        <w:spacing w:before="0" w:after="0" w:line="275" w:lineRule="exact"/>
        <w:jc w:val="left"/>
        <w:rPr>
          <w:rFonts w:ascii="Times New Roman"/>
          <w:color w:val="000000"/>
          <w:sz w:val="24"/>
          <w:lang w:val="es-CO"/>
          <w:rPrChange w:id="2741" w:author="MARTHA  CERVANTES DIAZ" w:date="2023-01-02T08:54:00Z">
            <w:rPr>
              <w:rFonts w:ascii="Times New Roman"/>
              <w:color w:val="000000"/>
              <w:sz w:val="24"/>
            </w:rPr>
          </w:rPrChange>
        </w:rPr>
      </w:pPr>
      <w:r w:rsidRPr="00BF4A75">
        <w:rPr>
          <w:rFonts w:ascii="UHJQMA+A030-Reg"/>
          <w:color w:val="000000"/>
          <w:sz w:val="24"/>
          <w:lang w:val="es-CO"/>
          <w:rPrChange w:id="2742" w:author="MARTHA  CERVANTES DIAZ" w:date="2023-01-02T08:54:00Z">
            <w:rPr>
              <w:rFonts w:ascii="UHJQMA+A030-Reg"/>
              <w:color w:val="000000"/>
              <w:sz w:val="24"/>
            </w:rPr>
          </w:rPrChange>
        </w:rPr>
        <w:t>7.</w:t>
      </w:r>
      <w:r w:rsidRPr="00BF4A75">
        <w:rPr>
          <w:rFonts w:ascii="Times New Roman"/>
          <w:color w:val="000000"/>
          <w:spacing w:val="57"/>
          <w:sz w:val="24"/>
          <w:lang w:val="es-CO"/>
          <w:rPrChange w:id="2743" w:author="MARTHA  CERVANTES DIAZ" w:date="2023-01-02T08:54:00Z">
            <w:rPr>
              <w:rFonts w:ascii="Times New Roman"/>
              <w:color w:val="000000"/>
              <w:spacing w:val="57"/>
              <w:sz w:val="24"/>
            </w:rPr>
          </w:rPrChange>
        </w:rPr>
        <w:t xml:space="preserve"> </w:t>
      </w:r>
      <w:r w:rsidRPr="00BF4A75">
        <w:rPr>
          <w:rFonts w:ascii="UHJQMA+A030-Reg"/>
          <w:color w:val="000000"/>
          <w:spacing w:val="-1"/>
          <w:sz w:val="24"/>
          <w:lang w:val="es-CO"/>
          <w:rPrChange w:id="2744" w:author="MARTHA  CERVANTES DIAZ" w:date="2023-01-02T08:54:00Z">
            <w:rPr>
              <w:rFonts w:ascii="UHJQMA+A030-Reg"/>
              <w:color w:val="000000"/>
              <w:spacing w:val="-1"/>
              <w:sz w:val="24"/>
            </w:rPr>
          </w:rPrChange>
        </w:rPr>
        <w:t>Heterogeneidad:</w:t>
      </w:r>
      <w:r w:rsidRPr="00BF4A75">
        <w:rPr>
          <w:rFonts w:ascii="Times New Roman"/>
          <w:color w:val="000000"/>
          <w:spacing w:val="7"/>
          <w:sz w:val="24"/>
          <w:lang w:val="es-CO"/>
          <w:rPrChange w:id="2745"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46" w:author="MARTHA  CERVANTES DIAZ" w:date="2023-01-02T08:54:00Z">
            <w:rPr>
              <w:rFonts w:ascii="UHJQMA+A030-Reg"/>
              <w:color w:val="000000"/>
              <w:sz w:val="24"/>
            </w:rPr>
          </w:rPrChange>
        </w:rPr>
        <w:t>capacidad</w:t>
      </w:r>
      <w:r w:rsidRPr="00BF4A75">
        <w:rPr>
          <w:rFonts w:ascii="Times New Roman"/>
          <w:color w:val="000000"/>
          <w:spacing w:val="6"/>
          <w:sz w:val="24"/>
          <w:lang w:val="es-CO"/>
          <w:rPrChange w:id="2747" w:author="MARTHA  CERVANTES DIAZ" w:date="2023-01-02T08:54:00Z">
            <w:rPr>
              <w:rFonts w:ascii="Times New Roman"/>
              <w:color w:val="000000"/>
              <w:spacing w:val="6"/>
              <w:sz w:val="24"/>
            </w:rPr>
          </w:rPrChange>
        </w:rPr>
        <w:t xml:space="preserve"> </w:t>
      </w:r>
      <w:r w:rsidRPr="00BF4A75">
        <w:rPr>
          <w:rFonts w:ascii="UHJQMA+A030-Reg"/>
          <w:color w:val="000000"/>
          <w:sz w:val="24"/>
          <w:lang w:val="es-CO"/>
          <w:rPrChange w:id="2748" w:author="MARTHA  CERVANTES DIAZ" w:date="2023-01-02T08:54:00Z">
            <w:rPr>
              <w:rFonts w:ascii="UHJQMA+A030-Reg"/>
              <w:color w:val="000000"/>
              <w:sz w:val="24"/>
            </w:rPr>
          </w:rPrChange>
        </w:rPr>
        <w:t>de</w:t>
      </w:r>
    </w:p>
    <w:p w14:paraId="667E782B" w14:textId="77777777" w:rsidR="001D4206" w:rsidRPr="00BF4A75" w:rsidRDefault="00000000">
      <w:pPr>
        <w:framePr w:w="4066" w:wrap="auto" w:hAnchor="text" w:x="6488" w:y="9264"/>
        <w:widowControl w:val="0"/>
        <w:autoSpaceDE w:val="0"/>
        <w:autoSpaceDN w:val="0"/>
        <w:spacing w:before="13" w:after="0" w:line="275" w:lineRule="exact"/>
        <w:ind w:left="316"/>
        <w:jc w:val="left"/>
        <w:rPr>
          <w:rFonts w:ascii="Times New Roman"/>
          <w:color w:val="000000"/>
          <w:sz w:val="24"/>
          <w:lang w:val="es-CO"/>
          <w:rPrChange w:id="2749" w:author="MARTHA  CERVANTES DIAZ" w:date="2023-01-02T08:54:00Z">
            <w:rPr>
              <w:rFonts w:ascii="Times New Roman"/>
              <w:color w:val="000000"/>
              <w:sz w:val="24"/>
            </w:rPr>
          </w:rPrChange>
        </w:rPr>
      </w:pPr>
      <w:r w:rsidRPr="00BF4A75">
        <w:rPr>
          <w:rFonts w:ascii="UHJQMA+A030-Reg"/>
          <w:color w:val="000000"/>
          <w:spacing w:val="-1"/>
          <w:sz w:val="24"/>
          <w:lang w:val="es-CO"/>
          <w:rPrChange w:id="2750" w:author="MARTHA  CERVANTES DIAZ" w:date="2023-01-02T08:54:00Z">
            <w:rPr>
              <w:rFonts w:ascii="UHJQMA+A030-Reg"/>
              <w:color w:val="000000"/>
              <w:spacing w:val="-1"/>
              <w:sz w:val="24"/>
            </w:rPr>
          </w:rPrChange>
        </w:rPr>
        <w:t>interactuar</w:t>
      </w:r>
      <w:r w:rsidRPr="00BF4A75">
        <w:rPr>
          <w:rFonts w:ascii="Times New Roman"/>
          <w:color w:val="000000"/>
          <w:spacing w:val="7"/>
          <w:sz w:val="24"/>
          <w:lang w:val="es-CO"/>
          <w:rPrChange w:id="2751"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52" w:author="MARTHA  CERVANTES DIAZ" w:date="2023-01-02T08:54:00Z">
            <w:rPr>
              <w:rFonts w:ascii="UHJQMA+A030-Reg"/>
              <w:color w:val="000000"/>
              <w:sz w:val="24"/>
            </w:rPr>
          </w:rPrChange>
        </w:rPr>
        <w:t>con</w:t>
      </w:r>
      <w:r w:rsidRPr="00BF4A75">
        <w:rPr>
          <w:rFonts w:ascii="Times New Roman"/>
          <w:color w:val="000000"/>
          <w:spacing w:val="6"/>
          <w:sz w:val="24"/>
          <w:lang w:val="es-CO"/>
          <w:rPrChange w:id="2753" w:author="MARTHA  CERVANTES DIAZ" w:date="2023-01-02T08:54:00Z">
            <w:rPr>
              <w:rFonts w:ascii="Times New Roman"/>
              <w:color w:val="000000"/>
              <w:spacing w:val="6"/>
              <w:sz w:val="24"/>
            </w:rPr>
          </w:rPrChange>
        </w:rPr>
        <w:t xml:space="preserve"> </w:t>
      </w:r>
      <w:r w:rsidRPr="00BF4A75">
        <w:rPr>
          <w:rFonts w:ascii="UHJQMA+A030-Reg"/>
          <w:color w:val="000000"/>
          <w:spacing w:val="-1"/>
          <w:sz w:val="24"/>
          <w:lang w:val="es-CO"/>
          <w:rPrChange w:id="2754" w:author="MARTHA  CERVANTES DIAZ" w:date="2023-01-02T08:54:00Z">
            <w:rPr>
              <w:rFonts w:ascii="UHJQMA+A030-Reg"/>
              <w:color w:val="000000"/>
              <w:spacing w:val="-1"/>
              <w:sz w:val="24"/>
            </w:rPr>
          </w:rPrChange>
        </w:rPr>
        <w:t>otros</w:t>
      </w:r>
      <w:r w:rsidRPr="00BF4A75">
        <w:rPr>
          <w:rFonts w:ascii="Times New Roman"/>
          <w:color w:val="000000"/>
          <w:spacing w:val="7"/>
          <w:sz w:val="24"/>
          <w:lang w:val="es-CO"/>
          <w:rPrChange w:id="2755" w:author="MARTHA  CERVANTES DIAZ" w:date="2023-01-02T08:54:00Z">
            <w:rPr>
              <w:rFonts w:ascii="Times New Roman"/>
              <w:color w:val="000000"/>
              <w:spacing w:val="7"/>
              <w:sz w:val="24"/>
            </w:rPr>
          </w:rPrChange>
        </w:rPr>
        <w:t xml:space="preserve"> </w:t>
      </w:r>
      <w:r w:rsidRPr="00BF4A75">
        <w:rPr>
          <w:rFonts w:ascii="UHJQMA+A030-Reg"/>
          <w:color w:val="000000"/>
          <w:spacing w:val="-1"/>
          <w:sz w:val="24"/>
          <w:lang w:val="es-CO"/>
          <w:rPrChange w:id="2756" w:author="MARTHA  CERVANTES DIAZ" w:date="2023-01-02T08:54:00Z">
            <w:rPr>
              <w:rFonts w:ascii="UHJQMA+A030-Reg"/>
              <w:color w:val="000000"/>
              <w:spacing w:val="-1"/>
              <w:sz w:val="24"/>
            </w:rPr>
          </w:rPrChange>
        </w:rPr>
        <w:t>sistemas</w:t>
      </w:r>
      <w:r w:rsidRPr="00BF4A75">
        <w:rPr>
          <w:rFonts w:ascii="Times New Roman"/>
          <w:color w:val="000000"/>
          <w:spacing w:val="7"/>
          <w:sz w:val="24"/>
          <w:lang w:val="es-CO"/>
          <w:rPrChange w:id="2757" w:author="MARTHA  CERVANTES DIAZ" w:date="2023-01-02T08:54:00Z">
            <w:rPr>
              <w:rFonts w:ascii="Times New Roman"/>
              <w:color w:val="000000"/>
              <w:spacing w:val="7"/>
              <w:sz w:val="24"/>
            </w:rPr>
          </w:rPrChange>
        </w:rPr>
        <w:t xml:space="preserve"> </w:t>
      </w:r>
      <w:r w:rsidRPr="00BF4A75">
        <w:rPr>
          <w:rFonts w:ascii="UHJQMA+A030-Reg"/>
          <w:color w:val="000000"/>
          <w:sz w:val="24"/>
          <w:lang w:val="es-CO"/>
          <w:rPrChange w:id="2758" w:author="MARTHA  CERVANTES DIAZ" w:date="2023-01-02T08:54:00Z">
            <w:rPr>
              <w:rFonts w:ascii="UHJQMA+A030-Reg"/>
              <w:color w:val="000000"/>
              <w:sz w:val="24"/>
            </w:rPr>
          </w:rPrChange>
        </w:rPr>
        <w:t>de</w:t>
      </w:r>
    </w:p>
    <w:p w14:paraId="1CD4F6F2" w14:textId="77777777" w:rsidR="001D4206" w:rsidRPr="00BF4A75" w:rsidRDefault="00000000">
      <w:pPr>
        <w:framePr w:w="4066" w:wrap="auto" w:hAnchor="text" w:x="6488" w:y="9264"/>
        <w:widowControl w:val="0"/>
        <w:autoSpaceDE w:val="0"/>
        <w:autoSpaceDN w:val="0"/>
        <w:spacing w:before="13" w:after="0" w:line="275" w:lineRule="exact"/>
        <w:ind w:left="316"/>
        <w:jc w:val="left"/>
        <w:rPr>
          <w:rFonts w:ascii="Times New Roman"/>
          <w:color w:val="000000"/>
          <w:sz w:val="24"/>
          <w:lang w:val="es-CO"/>
          <w:rPrChange w:id="2759" w:author="MARTHA  CERVANTES DIAZ" w:date="2023-01-02T08:55:00Z">
            <w:rPr>
              <w:rFonts w:ascii="Times New Roman"/>
              <w:color w:val="000000"/>
              <w:sz w:val="24"/>
            </w:rPr>
          </w:rPrChange>
        </w:rPr>
      </w:pPr>
      <w:r w:rsidRPr="00BF4A75">
        <w:rPr>
          <w:rFonts w:ascii="UHJQMA+A030-Reg"/>
          <w:color w:val="000000"/>
          <w:spacing w:val="-1"/>
          <w:sz w:val="24"/>
          <w:lang w:val="es-CO"/>
          <w:rPrChange w:id="2760" w:author="MARTHA  CERVANTES DIAZ" w:date="2023-01-02T08:55:00Z">
            <w:rPr>
              <w:rFonts w:ascii="UHJQMA+A030-Reg"/>
              <w:color w:val="000000"/>
              <w:spacing w:val="-1"/>
              <w:sz w:val="24"/>
            </w:rPr>
          </w:rPrChange>
        </w:rPr>
        <w:t>manera</w:t>
      </w:r>
      <w:r w:rsidRPr="00BF4A75">
        <w:rPr>
          <w:rFonts w:ascii="Times New Roman"/>
          <w:color w:val="000000"/>
          <w:spacing w:val="7"/>
          <w:sz w:val="24"/>
          <w:lang w:val="es-CO"/>
          <w:rPrChange w:id="276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2762" w:author="MARTHA  CERVANTES DIAZ" w:date="2023-01-02T08:55:00Z">
            <w:rPr>
              <w:rFonts w:ascii="UHJQMA+A030-Reg"/>
              <w:color w:val="000000"/>
              <w:spacing w:val="-1"/>
              <w:sz w:val="24"/>
            </w:rPr>
          </w:rPrChange>
        </w:rPr>
        <w:t>cooperativa.</w:t>
      </w:r>
    </w:p>
    <w:p w14:paraId="311255EA" w14:textId="77777777" w:rsidR="001D4206" w:rsidRPr="00BF4A75" w:rsidRDefault="00000000">
      <w:pPr>
        <w:framePr w:w="4401" w:wrap="auto" w:hAnchor="text" w:x="1842" w:y="10330"/>
        <w:widowControl w:val="0"/>
        <w:autoSpaceDE w:val="0"/>
        <w:autoSpaceDN w:val="0"/>
        <w:spacing w:before="0" w:after="0" w:line="275" w:lineRule="exact"/>
        <w:jc w:val="left"/>
        <w:rPr>
          <w:rFonts w:ascii="Times New Roman"/>
          <w:color w:val="000000"/>
          <w:sz w:val="24"/>
          <w:lang w:val="es-CO"/>
          <w:rPrChange w:id="2763" w:author="MARTHA  CERVANTES DIAZ" w:date="2023-01-02T08:55:00Z">
            <w:rPr>
              <w:rFonts w:ascii="Times New Roman"/>
              <w:color w:val="000000"/>
              <w:sz w:val="24"/>
            </w:rPr>
          </w:rPrChange>
        </w:rPr>
      </w:pPr>
      <w:r w:rsidRPr="00BF4A75">
        <w:rPr>
          <w:rFonts w:ascii="UHJQMA+A030-Reg"/>
          <w:color w:val="000000"/>
          <w:sz w:val="24"/>
          <w:lang w:val="es-CO"/>
          <w:rPrChange w:id="2764" w:author="MARTHA  CERVANTES DIAZ" w:date="2023-01-02T08:55:00Z">
            <w:rPr>
              <w:rFonts w:ascii="UHJQMA+A030-Reg"/>
              <w:color w:val="000000"/>
              <w:sz w:val="24"/>
            </w:rPr>
          </w:rPrChange>
        </w:rPr>
        <w:t>.</w:t>
      </w:r>
      <w:r w:rsidRPr="00BF4A75">
        <w:rPr>
          <w:rFonts w:ascii="Times New Roman"/>
          <w:color w:val="000000"/>
          <w:spacing w:val="57"/>
          <w:sz w:val="24"/>
          <w:lang w:val="es-CO"/>
          <w:rPrChange w:id="2765"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2766" w:author="MARTHA  CERVANTES DIAZ" w:date="2023-01-02T08:55:00Z">
            <w:rPr>
              <w:rFonts w:ascii="UHJQMA+A030-Reg" w:hAnsi="UHJQMA+A030-Reg" w:cs="UHJQMA+A030-Reg"/>
              <w:color w:val="000000"/>
              <w:spacing w:val="-1"/>
              <w:sz w:val="24"/>
            </w:rPr>
          </w:rPrChange>
        </w:rPr>
        <w:t>Auto-sanación:</w:t>
      </w:r>
      <w:r w:rsidRPr="00BF4A75">
        <w:rPr>
          <w:rFonts w:ascii="Times New Roman"/>
          <w:color w:val="000000"/>
          <w:spacing w:val="7"/>
          <w:sz w:val="24"/>
          <w:lang w:val="es-CO"/>
          <w:rPrChange w:id="2767"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2768" w:author="MARTHA  CERVANTES DIAZ" w:date="2023-01-02T08:55:00Z">
            <w:rPr>
              <w:rFonts w:ascii="UHJQMA+A030-Reg"/>
              <w:color w:val="000000"/>
              <w:spacing w:val="-1"/>
              <w:sz w:val="24"/>
            </w:rPr>
          </w:rPrChange>
        </w:rPr>
        <w:t>aptitud</w:t>
      </w:r>
      <w:r w:rsidRPr="00BF4A75">
        <w:rPr>
          <w:rFonts w:ascii="Times New Roman"/>
          <w:color w:val="000000"/>
          <w:spacing w:val="6"/>
          <w:sz w:val="24"/>
          <w:lang w:val="es-CO"/>
          <w:rPrChange w:id="276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770" w:author="MARTHA  CERVANTES DIAZ" w:date="2023-01-02T08:55:00Z">
            <w:rPr>
              <w:rFonts w:ascii="UHJQMA+A030-Reg"/>
              <w:color w:val="000000"/>
              <w:sz w:val="24"/>
            </w:rPr>
          </w:rPrChange>
        </w:rPr>
        <w:t>de</w:t>
      </w:r>
      <w:r w:rsidRPr="00BF4A75">
        <w:rPr>
          <w:rFonts w:ascii="Times New Roman"/>
          <w:color w:val="000000"/>
          <w:spacing w:val="6"/>
          <w:sz w:val="24"/>
          <w:lang w:val="es-CO"/>
          <w:rPrChange w:id="277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2772" w:author="MARTHA  CERVANTES DIAZ" w:date="2023-01-02T08:55:00Z">
            <w:rPr>
              <w:rFonts w:ascii="UHJQMA+A030-Reg"/>
              <w:color w:val="000000"/>
              <w:spacing w:val="-1"/>
              <w:sz w:val="24"/>
            </w:rPr>
          </w:rPrChange>
        </w:rPr>
        <w:t>restaurar</w:t>
      </w:r>
      <w:r w:rsidRPr="00BF4A75">
        <w:rPr>
          <w:rFonts w:ascii="Times New Roman"/>
          <w:color w:val="000000"/>
          <w:spacing w:val="7"/>
          <w:sz w:val="24"/>
          <w:lang w:val="es-CO"/>
          <w:rPrChange w:id="277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774" w:author="MARTHA  CERVANTES DIAZ" w:date="2023-01-02T08:55:00Z">
            <w:rPr>
              <w:rFonts w:ascii="UHJQMA+A030-Reg"/>
              <w:color w:val="000000"/>
              <w:sz w:val="24"/>
            </w:rPr>
          </w:rPrChange>
        </w:rPr>
        <w:t>el</w:t>
      </w:r>
    </w:p>
    <w:p w14:paraId="2776CE19" w14:textId="77777777" w:rsidR="001D4206" w:rsidRPr="00BF4A75" w:rsidRDefault="00000000">
      <w:pPr>
        <w:framePr w:w="4401" w:wrap="auto" w:hAnchor="text" w:x="1842" w:y="10330"/>
        <w:widowControl w:val="0"/>
        <w:autoSpaceDE w:val="0"/>
        <w:autoSpaceDN w:val="0"/>
        <w:spacing w:before="13" w:after="0" w:line="275" w:lineRule="exact"/>
        <w:ind w:left="184"/>
        <w:jc w:val="left"/>
        <w:rPr>
          <w:rFonts w:ascii="Times New Roman"/>
          <w:color w:val="000000"/>
          <w:sz w:val="24"/>
          <w:lang w:val="es-CO"/>
          <w:rPrChange w:id="2775" w:author="MARTHA  CERVANTES DIAZ" w:date="2023-01-02T08:55:00Z">
            <w:rPr>
              <w:rFonts w:ascii="Times New Roman"/>
              <w:color w:val="000000"/>
              <w:sz w:val="24"/>
            </w:rPr>
          </w:rPrChange>
        </w:rPr>
      </w:pPr>
      <w:r w:rsidRPr="00BF4A75">
        <w:rPr>
          <w:rFonts w:ascii="UHJQMA+A030-Reg"/>
          <w:color w:val="000000"/>
          <w:spacing w:val="-1"/>
          <w:sz w:val="24"/>
          <w:lang w:val="es-CO"/>
          <w:rPrChange w:id="2776" w:author="MARTHA  CERVANTES DIAZ" w:date="2023-01-02T08:55:00Z">
            <w:rPr>
              <w:rFonts w:ascii="UHJQMA+A030-Reg"/>
              <w:color w:val="000000"/>
              <w:spacing w:val="-1"/>
              <w:sz w:val="24"/>
            </w:rPr>
          </w:rPrChange>
        </w:rPr>
        <w:t>sistema</w:t>
      </w:r>
      <w:r w:rsidRPr="00BF4A75">
        <w:rPr>
          <w:rFonts w:ascii="Times New Roman"/>
          <w:color w:val="000000"/>
          <w:spacing w:val="7"/>
          <w:sz w:val="24"/>
          <w:lang w:val="es-CO"/>
          <w:rPrChange w:id="277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778" w:author="MARTHA  CERVANTES DIAZ" w:date="2023-01-02T08:55:00Z">
            <w:rPr>
              <w:rFonts w:ascii="UHJQMA+A030-Reg"/>
              <w:color w:val="000000"/>
              <w:sz w:val="24"/>
            </w:rPr>
          </w:rPrChange>
        </w:rPr>
        <w:t>en</w:t>
      </w:r>
      <w:r w:rsidRPr="00BF4A75">
        <w:rPr>
          <w:rFonts w:ascii="Times New Roman"/>
          <w:color w:val="000000"/>
          <w:spacing w:val="6"/>
          <w:sz w:val="24"/>
          <w:lang w:val="es-CO"/>
          <w:rPrChange w:id="277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780" w:author="MARTHA  CERVANTES DIAZ" w:date="2023-01-02T08:55:00Z">
            <w:rPr>
              <w:rFonts w:ascii="UHJQMA+A030-Reg"/>
              <w:color w:val="000000"/>
              <w:sz w:val="24"/>
            </w:rPr>
          </w:rPrChange>
        </w:rPr>
        <w:t>el</w:t>
      </w:r>
      <w:r w:rsidRPr="00BF4A75">
        <w:rPr>
          <w:rFonts w:ascii="Times New Roman"/>
          <w:color w:val="000000"/>
          <w:spacing w:val="7"/>
          <w:sz w:val="24"/>
          <w:lang w:val="es-CO"/>
          <w:rPrChange w:id="278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782" w:author="MARTHA  CERVANTES DIAZ" w:date="2023-01-02T08:55:00Z">
            <w:rPr>
              <w:rFonts w:ascii="UHJQMA+A030-Reg"/>
              <w:color w:val="000000"/>
              <w:sz w:val="24"/>
            </w:rPr>
          </w:rPrChange>
        </w:rPr>
        <w:t>caso</w:t>
      </w:r>
      <w:r w:rsidRPr="00BF4A75">
        <w:rPr>
          <w:rFonts w:ascii="Times New Roman"/>
          <w:color w:val="000000"/>
          <w:spacing w:val="6"/>
          <w:sz w:val="24"/>
          <w:lang w:val="es-CO"/>
          <w:rPrChange w:id="278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784" w:author="MARTHA  CERVANTES DIAZ" w:date="2023-01-02T08:55:00Z">
            <w:rPr>
              <w:rFonts w:ascii="UHJQMA+A030-Reg"/>
              <w:color w:val="000000"/>
              <w:sz w:val="24"/>
            </w:rPr>
          </w:rPrChange>
        </w:rPr>
        <w:t>de</w:t>
      </w:r>
      <w:r w:rsidRPr="00BF4A75">
        <w:rPr>
          <w:rFonts w:ascii="Times New Roman"/>
          <w:color w:val="000000"/>
          <w:spacing w:val="6"/>
          <w:sz w:val="24"/>
          <w:lang w:val="es-CO"/>
          <w:rPrChange w:id="278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786" w:author="MARTHA  CERVANTES DIAZ" w:date="2023-01-02T08:55:00Z">
            <w:rPr>
              <w:rFonts w:ascii="UHJQMA+A030-Reg"/>
              <w:color w:val="000000"/>
              <w:sz w:val="24"/>
            </w:rPr>
          </w:rPrChange>
        </w:rPr>
        <w:t>que</w:t>
      </w:r>
      <w:r w:rsidRPr="00BF4A75">
        <w:rPr>
          <w:rFonts w:ascii="Times New Roman"/>
          <w:color w:val="000000"/>
          <w:spacing w:val="6"/>
          <w:sz w:val="24"/>
          <w:lang w:val="es-CO"/>
          <w:rPrChange w:id="278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788" w:author="MARTHA  CERVANTES DIAZ" w:date="2023-01-02T08:55:00Z">
            <w:rPr>
              <w:rFonts w:ascii="UHJQMA+A030-Reg"/>
              <w:color w:val="000000"/>
              <w:sz w:val="24"/>
            </w:rPr>
          </w:rPrChange>
        </w:rPr>
        <w:t>se</w:t>
      </w:r>
    </w:p>
    <w:p w14:paraId="13CD51A1" w14:textId="77777777" w:rsidR="001D4206" w:rsidRPr="00BF4A75" w:rsidRDefault="00000000">
      <w:pPr>
        <w:framePr w:w="4401" w:wrap="auto" w:hAnchor="text" w:x="1842" w:y="10330"/>
        <w:widowControl w:val="0"/>
        <w:autoSpaceDE w:val="0"/>
        <w:autoSpaceDN w:val="0"/>
        <w:spacing w:before="13" w:after="0" w:line="275" w:lineRule="exact"/>
        <w:ind w:left="184"/>
        <w:jc w:val="left"/>
        <w:rPr>
          <w:rFonts w:ascii="Times New Roman"/>
          <w:color w:val="000000"/>
          <w:sz w:val="24"/>
          <w:lang w:val="es-CO"/>
          <w:rPrChange w:id="2789" w:author="MARTHA  CERVANTES DIAZ" w:date="2023-01-02T08:55:00Z">
            <w:rPr>
              <w:rFonts w:ascii="Times New Roman"/>
              <w:color w:val="000000"/>
              <w:sz w:val="24"/>
            </w:rPr>
          </w:rPrChange>
        </w:rPr>
      </w:pPr>
      <w:r w:rsidRPr="00BF4A75">
        <w:rPr>
          <w:rFonts w:ascii="UHJQMA+A030-Reg"/>
          <w:color w:val="000000"/>
          <w:spacing w:val="-1"/>
          <w:sz w:val="24"/>
          <w:lang w:val="es-CO"/>
          <w:rPrChange w:id="2790" w:author="MARTHA  CERVANTES DIAZ" w:date="2023-01-02T08:55:00Z">
            <w:rPr>
              <w:rFonts w:ascii="UHJQMA+A030-Reg"/>
              <w:color w:val="000000"/>
              <w:spacing w:val="-1"/>
              <w:sz w:val="24"/>
            </w:rPr>
          </w:rPrChange>
        </w:rPr>
        <w:t>presenten</w:t>
      </w:r>
      <w:r w:rsidRPr="00BF4A75">
        <w:rPr>
          <w:rFonts w:ascii="Times New Roman"/>
          <w:color w:val="000000"/>
          <w:spacing w:val="7"/>
          <w:sz w:val="24"/>
          <w:lang w:val="es-CO"/>
          <w:rPrChange w:id="279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2792" w:author="MARTHA  CERVANTES DIAZ" w:date="2023-01-02T08:55:00Z">
            <w:rPr>
              <w:rFonts w:ascii="UHJQMA+A030-Reg"/>
              <w:color w:val="000000"/>
              <w:spacing w:val="-1"/>
              <w:sz w:val="24"/>
            </w:rPr>
          </w:rPrChange>
        </w:rPr>
        <w:t>fallas.</w:t>
      </w:r>
    </w:p>
    <w:p w14:paraId="46C137F9" w14:textId="77777777" w:rsidR="001D4206" w:rsidRPr="00BF4A75" w:rsidRDefault="00000000">
      <w:pPr>
        <w:framePr w:w="4516" w:wrap="auto" w:hAnchor="text" w:x="6488" w:y="10330"/>
        <w:widowControl w:val="0"/>
        <w:autoSpaceDE w:val="0"/>
        <w:autoSpaceDN w:val="0"/>
        <w:spacing w:before="0" w:after="0" w:line="275" w:lineRule="exact"/>
        <w:jc w:val="left"/>
        <w:rPr>
          <w:rFonts w:ascii="Times New Roman"/>
          <w:color w:val="000000"/>
          <w:sz w:val="24"/>
          <w:lang w:val="es-CO"/>
          <w:rPrChange w:id="2793" w:author="MARTHA  CERVANTES DIAZ" w:date="2023-01-02T08:55:00Z">
            <w:rPr>
              <w:rFonts w:ascii="Times New Roman"/>
              <w:color w:val="000000"/>
              <w:sz w:val="24"/>
            </w:rPr>
          </w:rPrChange>
        </w:rPr>
      </w:pPr>
      <w:r w:rsidRPr="00BF4A75">
        <w:rPr>
          <w:rFonts w:ascii="UHJQMA+A030-Reg"/>
          <w:color w:val="000000"/>
          <w:sz w:val="24"/>
          <w:lang w:val="es-CO"/>
          <w:rPrChange w:id="2794" w:author="MARTHA  CERVANTES DIAZ" w:date="2023-01-02T08:55:00Z">
            <w:rPr>
              <w:rFonts w:ascii="UHJQMA+A030-Reg"/>
              <w:color w:val="000000"/>
              <w:sz w:val="24"/>
            </w:rPr>
          </w:rPrChange>
        </w:rPr>
        <w:t>8.</w:t>
      </w:r>
      <w:r w:rsidRPr="00BF4A75">
        <w:rPr>
          <w:rFonts w:ascii="Times New Roman"/>
          <w:color w:val="000000"/>
          <w:spacing w:val="57"/>
          <w:sz w:val="24"/>
          <w:lang w:val="es-CO"/>
          <w:rPrChange w:id="2795"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2796" w:author="MARTHA  CERVANTES DIAZ" w:date="2023-01-02T08:55:00Z">
            <w:rPr>
              <w:rFonts w:ascii="UHJQMA+A030-Reg" w:hAnsi="UHJQMA+A030-Reg" w:cs="UHJQMA+A030-Reg"/>
              <w:color w:val="000000"/>
              <w:sz w:val="24"/>
            </w:rPr>
          </w:rPrChange>
        </w:rPr>
        <w:t>Abstracción:</w:t>
      </w:r>
      <w:r w:rsidRPr="00BF4A75">
        <w:rPr>
          <w:rFonts w:ascii="Times New Roman"/>
          <w:color w:val="000000"/>
          <w:spacing w:val="7"/>
          <w:sz w:val="24"/>
          <w:lang w:val="es-CO"/>
          <w:rPrChange w:id="279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798" w:author="MARTHA  CERVANTES DIAZ" w:date="2023-01-02T08:55:00Z">
            <w:rPr>
              <w:rFonts w:ascii="UHJQMA+A030-Reg"/>
              <w:color w:val="000000"/>
              <w:sz w:val="24"/>
            </w:rPr>
          </w:rPrChange>
        </w:rPr>
        <w:t>ocultar</w:t>
      </w:r>
      <w:r w:rsidRPr="00BF4A75">
        <w:rPr>
          <w:rFonts w:ascii="Times New Roman"/>
          <w:color w:val="000000"/>
          <w:spacing w:val="7"/>
          <w:sz w:val="24"/>
          <w:lang w:val="es-CO"/>
          <w:rPrChange w:id="279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800" w:author="MARTHA  CERVANTES DIAZ" w:date="2023-01-02T08:55:00Z">
            <w:rPr>
              <w:rFonts w:ascii="UHJQMA+A030-Reg"/>
              <w:color w:val="000000"/>
              <w:sz w:val="24"/>
            </w:rPr>
          </w:rPrChange>
        </w:rPr>
        <w:t>la</w:t>
      </w:r>
      <w:r w:rsidRPr="00BF4A75">
        <w:rPr>
          <w:rFonts w:ascii="Times New Roman"/>
          <w:color w:val="000000"/>
          <w:spacing w:val="6"/>
          <w:sz w:val="24"/>
          <w:lang w:val="es-CO"/>
          <w:rPrChange w:id="280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802" w:author="MARTHA  CERVANTES DIAZ" w:date="2023-01-02T08:55:00Z">
            <w:rPr>
              <w:rFonts w:ascii="UHJQMA+A030-Reg"/>
              <w:color w:val="000000"/>
              <w:sz w:val="24"/>
            </w:rPr>
          </w:rPrChange>
        </w:rPr>
        <w:t>complejidad</w:t>
      </w:r>
      <w:r w:rsidRPr="00BF4A75">
        <w:rPr>
          <w:rFonts w:ascii="Times New Roman"/>
          <w:color w:val="000000"/>
          <w:spacing w:val="6"/>
          <w:sz w:val="24"/>
          <w:lang w:val="es-CO"/>
          <w:rPrChange w:id="280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804" w:author="MARTHA  CERVANTES DIAZ" w:date="2023-01-02T08:55:00Z">
            <w:rPr>
              <w:rFonts w:ascii="UHJQMA+A030-Reg"/>
              <w:color w:val="000000"/>
              <w:sz w:val="24"/>
            </w:rPr>
          </w:rPrChange>
        </w:rPr>
        <w:t>a</w:t>
      </w:r>
    </w:p>
    <w:p w14:paraId="7D8D24EB" w14:textId="77777777" w:rsidR="001D4206" w:rsidRPr="00BF4A75" w:rsidRDefault="00000000">
      <w:pPr>
        <w:framePr w:w="4516" w:wrap="auto" w:hAnchor="text" w:x="6488" w:y="10330"/>
        <w:widowControl w:val="0"/>
        <w:autoSpaceDE w:val="0"/>
        <w:autoSpaceDN w:val="0"/>
        <w:spacing w:before="13" w:after="0" w:line="275" w:lineRule="exact"/>
        <w:ind w:left="316"/>
        <w:jc w:val="left"/>
        <w:rPr>
          <w:rFonts w:ascii="Times New Roman"/>
          <w:color w:val="000000"/>
          <w:sz w:val="24"/>
          <w:lang w:val="es-CO"/>
          <w:rPrChange w:id="2805" w:author="MARTHA  CERVANTES DIAZ" w:date="2023-01-02T08:55:00Z">
            <w:rPr>
              <w:rFonts w:ascii="Times New Roman"/>
              <w:color w:val="000000"/>
              <w:sz w:val="24"/>
            </w:rPr>
          </w:rPrChange>
        </w:rPr>
      </w:pPr>
      <w:r w:rsidRPr="00BF4A75">
        <w:rPr>
          <w:rFonts w:ascii="UHJQMA+A030-Reg"/>
          <w:color w:val="000000"/>
          <w:sz w:val="24"/>
          <w:lang w:val="es-CO"/>
          <w:rPrChange w:id="2806" w:author="MARTHA  CERVANTES DIAZ" w:date="2023-01-02T08:55:00Z">
            <w:rPr>
              <w:rFonts w:ascii="UHJQMA+A030-Reg"/>
              <w:color w:val="000000"/>
              <w:sz w:val="24"/>
            </w:rPr>
          </w:rPrChange>
        </w:rPr>
        <w:t>los</w:t>
      </w:r>
      <w:r w:rsidRPr="00BF4A75">
        <w:rPr>
          <w:rFonts w:ascii="Times New Roman"/>
          <w:color w:val="000000"/>
          <w:spacing w:val="6"/>
          <w:sz w:val="24"/>
          <w:lang w:val="es-CO"/>
          <w:rPrChange w:id="280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2808" w:author="MARTHA  CERVANTES DIAZ" w:date="2023-01-02T08:55:00Z">
            <w:rPr>
              <w:rFonts w:ascii="UHJQMA+A030-Reg"/>
              <w:color w:val="000000"/>
              <w:spacing w:val="-1"/>
              <w:sz w:val="24"/>
            </w:rPr>
          </w:rPrChange>
        </w:rPr>
        <w:t>administradores</w:t>
      </w:r>
      <w:r w:rsidRPr="00BF4A75">
        <w:rPr>
          <w:rFonts w:ascii="Times New Roman"/>
          <w:color w:val="000000"/>
          <w:spacing w:val="7"/>
          <w:sz w:val="24"/>
          <w:lang w:val="es-CO"/>
          <w:rPrChange w:id="280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810" w:author="MARTHA  CERVANTES DIAZ" w:date="2023-01-02T08:55:00Z">
            <w:rPr>
              <w:rFonts w:ascii="UHJQMA+A030-Reg"/>
              <w:color w:val="000000"/>
              <w:sz w:val="24"/>
            </w:rPr>
          </w:rPrChange>
        </w:rPr>
        <w:t>del</w:t>
      </w:r>
      <w:r w:rsidRPr="00BF4A75">
        <w:rPr>
          <w:rFonts w:ascii="Times New Roman"/>
          <w:color w:val="000000"/>
          <w:spacing w:val="7"/>
          <w:sz w:val="24"/>
          <w:lang w:val="es-CO"/>
          <w:rPrChange w:id="281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2812" w:author="MARTHA  CERVANTES DIAZ" w:date="2023-01-02T08:55:00Z">
            <w:rPr>
              <w:rFonts w:ascii="UHJQMA+A030-Reg"/>
              <w:color w:val="000000"/>
              <w:spacing w:val="-1"/>
              <w:sz w:val="24"/>
            </w:rPr>
          </w:rPrChange>
        </w:rPr>
        <w:t>sistema</w:t>
      </w:r>
      <w:r w:rsidRPr="00BF4A75">
        <w:rPr>
          <w:rFonts w:ascii="Times New Roman"/>
          <w:color w:val="000000"/>
          <w:spacing w:val="7"/>
          <w:sz w:val="24"/>
          <w:lang w:val="es-CO"/>
          <w:rPrChange w:id="281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814" w:author="MARTHA  CERVANTES DIAZ" w:date="2023-01-02T08:55:00Z">
            <w:rPr>
              <w:rFonts w:ascii="UHJQMA+A030-Reg"/>
              <w:color w:val="000000"/>
              <w:sz w:val="24"/>
            </w:rPr>
          </w:rPrChange>
        </w:rPr>
        <w:t>con</w:t>
      </w:r>
    </w:p>
    <w:p w14:paraId="2ACE46EE" w14:textId="77777777" w:rsidR="001D4206" w:rsidRPr="00BF4A75" w:rsidRDefault="00000000">
      <w:pPr>
        <w:framePr w:w="4516" w:wrap="auto" w:hAnchor="text" w:x="6488" w:y="10330"/>
        <w:widowControl w:val="0"/>
        <w:autoSpaceDE w:val="0"/>
        <w:autoSpaceDN w:val="0"/>
        <w:spacing w:before="13" w:after="0" w:line="275" w:lineRule="exact"/>
        <w:ind w:left="316"/>
        <w:jc w:val="left"/>
        <w:rPr>
          <w:rFonts w:ascii="Times New Roman"/>
          <w:color w:val="000000"/>
          <w:sz w:val="24"/>
          <w:lang w:val="es-CO"/>
          <w:rPrChange w:id="2815" w:author="MARTHA  CERVANTES DIAZ" w:date="2023-01-02T08:55:00Z">
            <w:rPr>
              <w:rFonts w:ascii="Times New Roman"/>
              <w:color w:val="000000"/>
              <w:sz w:val="24"/>
            </w:rPr>
          </w:rPrChange>
        </w:rPr>
      </w:pPr>
      <w:r w:rsidRPr="00BF4A75">
        <w:rPr>
          <w:rFonts w:ascii="UHJQMA+A030-Reg"/>
          <w:color w:val="000000"/>
          <w:spacing w:val="-1"/>
          <w:sz w:val="24"/>
          <w:lang w:val="es-CO"/>
          <w:rPrChange w:id="2816" w:author="MARTHA  CERVANTES DIAZ" w:date="2023-01-02T08:55:00Z">
            <w:rPr>
              <w:rFonts w:ascii="UHJQMA+A030-Reg"/>
              <w:color w:val="000000"/>
              <w:spacing w:val="-1"/>
              <w:sz w:val="24"/>
            </w:rPr>
          </w:rPrChange>
        </w:rPr>
        <w:t>objetivos</w:t>
      </w:r>
      <w:r w:rsidRPr="00BF4A75">
        <w:rPr>
          <w:rFonts w:ascii="Times New Roman"/>
          <w:color w:val="000000"/>
          <w:spacing w:val="7"/>
          <w:sz w:val="24"/>
          <w:lang w:val="es-CO"/>
          <w:rPrChange w:id="281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818" w:author="MARTHA  CERVANTES DIAZ" w:date="2023-01-02T08:55:00Z">
            <w:rPr>
              <w:rFonts w:ascii="UHJQMA+A030-Reg"/>
              <w:color w:val="000000"/>
              <w:sz w:val="24"/>
            </w:rPr>
          </w:rPrChange>
        </w:rPr>
        <w:t>de</w:t>
      </w:r>
      <w:r w:rsidRPr="00BF4A75">
        <w:rPr>
          <w:rFonts w:ascii="Times New Roman"/>
          <w:color w:val="000000"/>
          <w:spacing w:val="6"/>
          <w:sz w:val="24"/>
          <w:lang w:val="es-CO"/>
          <w:rPrChange w:id="2819"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2820" w:author="MARTHA  CERVANTES DIAZ" w:date="2023-01-02T08:55:00Z">
            <w:rPr>
              <w:rFonts w:ascii="UHJQMA+A030-Reg"/>
              <w:color w:val="000000"/>
              <w:spacing w:val="-1"/>
              <w:sz w:val="24"/>
            </w:rPr>
          </w:rPrChange>
        </w:rPr>
        <w:t>alto</w:t>
      </w:r>
      <w:r w:rsidRPr="00BF4A75">
        <w:rPr>
          <w:rFonts w:ascii="Times New Roman"/>
          <w:color w:val="000000"/>
          <w:spacing w:val="7"/>
          <w:sz w:val="24"/>
          <w:lang w:val="es-CO"/>
          <w:rPrChange w:id="2821"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2822" w:author="MARTHA  CERVANTES DIAZ" w:date="2023-01-02T08:55:00Z">
            <w:rPr>
              <w:rFonts w:ascii="UHJQMA+A030-Reg"/>
              <w:color w:val="000000"/>
              <w:spacing w:val="-2"/>
              <w:sz w:val="24"/>
            </w:rPr>
          </w:rPrChange>
        </w:rPr>
        <w:t>nivel</w:t>
      </w:r>
      <w:r w:rsidRPr="00BF4A75">
        <w:rPr>
          <w:rFonts w:ascii="Times New Roman"/>
          <w:color w:val="000000"/>
          <w:spacing w:val="8"/>
          <w:sz w:val="24"/>
          <w:lang w:val="es-CO"/>
          <w:rPrChange w:id="2823"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2824" w:author="MARTHA  CERVANTES DIAZ" w:date="2023-01-02T08:55:00Z">
            <w:rPr>
              <w:rFonts w:ascii="UHJQMA+A030-Reg"/>
              <w:color w:val="000000"/>
              <w:sz w:val="24"/>
            </w:rPr>
          </w:rPrChange>
        </w:rPr>
        <w:t>de</w:t>
      </w:r>
      <w:r w:rsidRPr="00BF4A75">
        <w:rPr>
          <w:rFonts w:ascii="Times New Roman"/>
          <w:color w:val="000000"/>
          <w:spacing w:val="6"/>
          <w:sz w:val="24"/>
          <w:lang w:val="es-CO"/>
          <w:rPrChange w:id="2825"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826" w:author="MARTHA  CERVANTES DIAZ" w:date="2023-01-02T08:55:00Z">
            <w:rPr>
              <w:rFonts w:ascii="UHJQMA+A030-Reg" w:hAnsi="UHJQMA+A030-Reg" w:cs="UHJQMA+A030-Reg"/>
              <w:color w:val="000000"/>
              <w:spacing w:val="-1"/>
              <w:sz w:val="24"/>
            </w:rPr>
          </w:rPrChange>
        </w:rPr>
        <w:t>abstracción.</w:t>
      </w:r>
    </w:p>
    <w:p w14:paraId="4683E02B" w14:textId="22B9D51F" w:rsidR="001D4206" w:rsidRPr="008C6C19" w:rsidDel="008C6C19" w:rsidRDefault="00000000">
      <w:pPr>
        <w:framePr w:w="9581" w:wrap="auto" w:hAnchor="text" w:x="1440" w:y="11675"/>
        <w:widowControl w:val="0"/>
        <w:autoSpaceDE w:val="0"/>
        <w:autoSpaceDN w:val="0"/>
        <w:spacing w:before="0" w:after="0" w:line="275" w:lineRule="exact"/>
        <w:jc w:val="left"/>
        <w:rPr>
          <w:del w:id="2827" w:author="MARTHA  CERVANTES DIAZ" w:date="2023-01-02T09:19:00Z"/>
          <w:rFonts w:ascii="Arial" w:hAnsi="Arial" w:cs="Arial"/>
          <w:color w:val="000000"/>
          <w:sz w:val="24"/>
          <w:lang w:val="es-CO"/>
          <w:rPrChange w:id="2828" w:author="MARTHA  CERVANTES DIAZ" w:date="2023-01-02T09:19:00Z">
            <w:rPr>
              <w:del w:id="2829" w:author="MARTHA  CERVANTES DIAZ" w:date="2023-01-02T09:19:00Z"/>
              <w:rFonts w:ascii="Times New Roman"/>
              <w:color w:val="000000"/>
              <w:sz w:val="24"/>
            </w:rPr>
          </w:rPrChange>
        </w:rPr>
      </w:pPr>
      <w:del w:id="2830" w:author="MARTHA  CERVANTES DIAZ" w:date="2023-01-02T09:18:00Z">
        <w:r w:rsidRPr="008C6C19" w:rsidDel="008C6C19">
          <w:rPr>
            <w:rFonts w:ascii="Arial" w:hAnsi="Arial" w:cs="Arial"/>
            <w:color w:val="000000"/>
            <w:sz w:val="24"/>
            <w:lang w:val="es-CO"/>
            <w:rPrChange w:id="2831" w:author="MARTHA  CERVANTES DIAZ" w:date="2023-01-02T09:19:00Z">
              <w:rPr>
                <w:rFonts w:ascii="UHJQMA+A030-Reg"/>
                <w:color w:val="000000"/>
                <w:sz w:val="24"/>
              </w:rPr>
            </w:rPrChange>
          </w:rPr>
          <w:delText>Partiendo</w:delText>
        </w:r>
        <w:r w:rsidRPr="008C6C19" w:rsidDel="008C6C19">
          <w:rPr>
            <w:rFonts w:ascii="Arial" w:hAnsi="Arial" w:cs="Arial"/>
            <w:color w:val="000000"/>
            <w:spacing w:val="6"/>
            <w:sz w:val="24"/>
            <w:lang w:val="es-CO"/>
            <w:rPrChange w:id="2832" w:author="MARTHA  CERVANTES DIAZ" w:date="2023-01-02T09:19:00Z">
              <w:rPr>
                <w:rFonts w:ascii="Times New Roman"/>
                <w:color w:val="000000"/>
                <w:spacing w:val="6"/>
                <w:sz w:val="24"/>
              </w:rPr>
            </w:rPrChange>
          </w:rPr>
          <w:delText xml:space="preserve"> </w:delText>
        </w:r>
        <w:r w:rsidRPr="008C6C19" w:rsidDel="008C6C19">
          <w:rPr>
            <w:rFonts w:ascii="Arial" w:hAnsi="Arial" w:cs="Arial"/>
            <w:color w:val="000000"/>
            <w:sz w:val="24"/>
            <w:lang w:val="es-CO"/>
            <w:rPrChange w:id="2833" w:author="MARTHA  CERVANTES DIAZ" w:date="2023-01-02T09:19:00Z">
              <w:rPr>
                <w:rFonts w:ascii="UHJQMA+A030-Reg"/>
                <w:color w:val="000000"/>
                <w:sz w:val="24"/>
              </w:rPr>
            </w:rPrChange>
          </w:rPr>
          <w:delText>de</w:delText>
        </w:r>
        <w:r w:rsidRPr="008C6C19" w:rsidDel="008C6C19">
          <w:rPr>
            <w:rFonts w:ascii="Arial" w:hAnsi="Arial" w:cs="Arial"/>
            <w:color w:val="000000"/>
            <w:spacing w:val="6"/>
            <w:sz w:val="24"/>
            <w:lang w:val="es-CO"/>
            <w:rPrChange w:id="2834" w:author="MARTHA  CERVANTES DIAZ" w:date="2023-01-02T09:19:00Z">
              <w:rPr>
                <w:rFonts w:ascii="Times New Roman"/>
                <w:color w:val="000000"/>
                <w:spacing w:val="6"/>
                <w:sz w:val="24"/>
              </w:rPr>
            </w:rPrChange>
          </w:rPr>
          <w:delText xml:space="preserve"> </w:delText>
        </w:r>
        <w:r w:rsidRPr="008C6C19" w:rsidDel="008C6C19">
          <w:rPr>
            <w:rFonts w:ascii="Arial" w:hAnsi="Arial" w:cs="Arial"/>
            <w:color w:val="000000"/>
            <w:spacing w:val="-1"/>
            <w:sz w:val="24"/>
            <w:lang w:val="es-CO"/>
            <w:rPrChange w:id="2835" w:author="MARTHA  CERVANTES DIAZ" w:date="2023-01-02T09:19:00Z">
              <w:rPr>
                <w:rFonts w:ascii="UHJQMA+A030-Reg"/>
                <w:color w:val="000000"/>
                <w:spacing w:val="-1"/>
                <w:sz w:val="24"/>
              </w:rPr>
            </w:rPrChange>
          </w:rPr>
          <w:delText>esto</w:delText>
        </w:r>
      </w:del>
      <w:ins w:id="2836" w:author="MARTHA  CERVANTES DIAZ" w:date="2023-01-02T09:18:00Z">
        <w:r w:rsidR="008C6C19" w:rsidRPr="008C6C19">
          <w:rPr>
            <w:rFonts w:ascii="Arial" w:hAnsi="Arial" w:cs="Arial"/>
            <w:color w:val="000000"/>
            <w:sz w:val="24"/>
            <w:lang w:val="es-CO"/>
            <w:rPrChange w:id="2837" w:author="MARTHA  CERVANTES DIAZ" w:date="2023-01-02T09:19:00Z">
              <w:rPr>
                <w:rFonts w:ascii="UHJQMA+A030-Reg"/>
                <w:color w:val="000000"/>
                <w:sz w:val="24"/>
                <w:lang w:val="es-CO"/>
              </w:rPr>
            </w:rPrChange>
          </w:rPr>
          <w:t>Considerando</w:t>
        </w:r>
        <w:r w:rsidR="008C6C19" w:rsidRPr="008C6C19">
          <w:rPr>
            <w:rFonts w:ascii="Arial" w:hAnsi="Arial" w:cs="Arial"/>
            <w:color w:val="000000"/>
            <w:sz w:val="24"/>
            <w:lang w:val="es-CO"/>
            <w:rPrChange w:id="2838" w:author="MARTHA  CERVANTES DIAZ" w:date="2023-01-02T09:19:00Z">
              <w:rPr>
                <w:rFonts w:ascii="Calibri" w:hAnsi="Calibri" w:cs="Calibri"/>
                <w:color w:val="000000"/>
                <w:sz w:val="24"/>
                <w:lang w:val="es-CO"/>
              </w:rPr>
            </w:rPrChange>
          </w:rPr>
          <w:t xml:space="preserve"> </w:t>
        </w:r>
      </w:ins>
      <w:ins w:id="2839" w:author="MARTHA  CERVANTES DIAZ" w:date="2023-01-02T09:19:00Z">
        <w:r w:rsidR="008C6C19" w:rsidRPr="008C6C19">
          <w:rPr>
            <w:rFonts w:ascii="Arial" w:hAnsi="Arial" w:cs="Arial"/>
            <w:color w:val="000000"/>
            <w:sz w:val="24"/>
            <w:lang w:val="es-CO"/>
            <w:rPrChange w:id="2840" w:author="MARTHA  CERVANTES DIAZ" w:date="2023-01-02T09:19:00Z">
              <w:rPr>
                <w:rFonts w:ascii="Calibri" w:hAnsi="Calibri" w:cs="Calibri"/>
                <w:color w:val="000000"/>
                <w:sz w:val="24"/>
                <w:lang w:val="es-CO"/>
              </w:rPr>
            </w:rPrChange>
          </w:rPr>
          <w:t xml:space="preserve"> lo anterior</w:t>
        </w:r>
      </w:ins>
      <w:r w:rsidRPr="008C6C19">
        <w:rPr>
          <w:rFonts w:ascii="Arial" w:hAnsi="Arial" w:cs="Arial"/>
          <w:color w:val="000000"/>
          <w:spacing w:val="-1"/>
          <w:sz w:val="24"/>
          <w:lang w:val="es-CO"/>
          <w:rPrChange w:id="2841" w:author="MARTHA  CERVANTES DIAZ" w:date="2023-01-02T09:19:00Z">
            <w:rPr>
              <w:rFonts w:ascii="UHJQMA+A030-Reg"/>
              <w:color w:val="000000"/>
              <w:spacing w:val="-1"/>
              <w:sz w:val="24"/>
            </w:rPr>
          </w:rPrChange>
        </w:rPr>
        <w:t>,</w:t>
      </w:r>
      <w:r w:rsidRPr="008C6C19">
        <w:rPr>
          <w:rFonts w:ascii="Arial" w:hAnsi="Arial" w:cs="Arial"/>
          <w:color w:val="000000"/>
          <w:spacing w:val="7"/>
          <w:sz w:val="24"/>
          <w:lang w:val="es-CO"/>
          <w:rPrChange w:id="2842" w:author="MARTHA  CERVANTES DIAZ" w:date="2023-01-02T09:19:00Z">
            <w:rPr>
              <w:rFonts w:ascii="Times New Roman"/>
              <w:color w:val="000000"/>
              <w:spacing w:val="7"/>
              <w:sz w:val="24"/>
            </w:rPr>
          </w:rPrChange>
        </w:rPr>
        <w:t xml:space="preserve"> </w:t>
      </w:r>
      <w:r w:rsidRPr="008C6C19">
        <w:rPr>
          <w:rFonts w:ascii="Arial" w:hAnsi="Arial" w:cs="Arial"/>
          <w:color w:val="000000"/>
          <w:sz w:val="24"/>
          <w:lang w:val="es-CO"/>
          <w:rPrChange w:id="2843" w:author="MARTHA  CERVANTES DIAZ" w:date="2023-01-02T09:19:00Z">
            <w:rPr>
              <w:rFonts w:ascii="UHJQMA+A030-Reg"/>
              <w:color w:val="000000"/>
              <w:sz w:val="24"/>
            </w:rPr>
          </w:rPrChange>
        </w:rPr>
        <w:t>se</w:t>
      </w:r>
      <w:r w:rsidRPr="008C6C19">
        <w:rPr>
          <w:rFonts w:ascii="Arial" w:hAnsi="Arial" w:cs="Arial"/>
          <w:color w:val="000000"/>
          <w:spacing w:val="6"/>
          <w:sz w:val="24"/>
          <w:lang w:val="es-CO"/>
          <w:rPrChange w:id="2844" w:author="MARTHA  CERVANTES DIAZ" w:date="2023-01-02T09:19:00Z">
            <w:rPr>
              <w:rFonts w:ascii="Times New Roman"/>
              <w:color w:val="000000"/>
              <w:spacing w:val="6"/>
              <w:sz w:val="24"/>
            </w:rPr>
          </w:rPrChange>
        </w:rPr>
        <w:t xml:space="preserve"> </w:t>
      </w:r>
      <w:r w:rsidRPr="008C6C19">
        <w:rPr>
          <w:rFonts w:ascii="Arial" w:hAnsi="Arial" w:cs="Arial"/>
          <w:color w:val="000000"/>
          <w:sz w:val="24"/>
          <w:lang w:val="es-CO"/>
          <w:rPrChange w:id="2845" w:author="MARTHA  CERVANTES DIAZ" w:date="2023-01-02T09:19:00Z">
            <w:rPr>
              <w:rFonts w:ascii="UHJQMA+A030-Reg"/>
              <w:color w:val="000000"/>
              <w:sz w:val="24"/>
            </w:rPr>
          </w:rPrChange>
        </w:rPr>
        <w:t>busca</w:t>
      </w:r>
      <w:r w:rsidRPr="008C6C19">
        <w:rPr>
          <w:rFonts w:ascii="Arial" w:hAnsi="Arial" w:cs="Arial"/>
          <w:color w:val="000000"/>
          <w:spacing w:val="6"/>
          <w:sz w:val="24"/>
          <w:lang w:val="es-CO"/>
          <w:rPrChange w:id="2846" w:author="MARTHA  CERVANTES DIAZ" w:date="2023-01-02T09:19:00Z">
            <w:rPr>
              <w:rFonts w:ascii="Times New Roman"/>
              <w:color w:val="000000"/>
              <w:spacing w:val="6"/>
              <w:sz w:val="24"/>
            </w:rPr>
          </w:rPrChange>
        </w:rPr>
        <w:t xml:space="preserve"> </w:t>
      </w:r>
      <w:r w:rsidRPr="008C6C19">
        <w:rPr>
          <w:rFonts w:ascii="Arial" w:hAnsi="Arial" w:cs="Arial"/>
          <w:color w:val="000000"/>
          <w:spacing w:val="-1"/>
          <w:sz w:val="24"/>
          <w:highlight w:val="yellow"/>
          <w:lang w:val="es-CO"/>
          <w:rPrChange w:id="2847" w:author="MARTHA  CERVANTES DIAZ" w:date="2023-01-02T09:19:00Z">
            <w:rPr>
              <w:rFonts w:ascii="UHJQMA+A030-Reg"/>
              <w:color w:val="000000"/>
              <w:spacing w:val="-1"/>
              <w:sz w:val="24"/>
            </w:rPr>
          </w:rPrChange>
        </w:rPr>
        <w:t>reducir</w:t>
      </w:r>
      <w:r w:rsidRPr="008C6C19">
        <w:rPr>
          <w:rFonts w:ascii="Arial" w:hAnsi="Arial" w:cs="Arial"/>
          <w:color w:val="000000"/>
          <w:spacing w:val="7"/>
          <w:sz w:val="24"/>
          <w:lang w:val="es-CO"/>
          <w:rPrChange w:id="2848" w:author="MARTHA  CERVANTES DIAZ" w:date="2023-01-02T09:19:00Z">
            <w:rPr>
              <w:rFonts w:ascii="Times New Roman"/>
              <w:color w:val="000000"/>
              <w:spacing w:val="7"/>
              <w:sz w:val="24"/>
            </w:rPr>
          </w:rPrChange>
        </w:rPr>
        <w:t xml:space="preserve"> </w:t>
      </w:r>
      <w:r w:rsidRPr="008C6C19">
        <w:rPr>
          <w:rFonts w:ascii="Arial" w:hAnsi="Arial" w:cs="Arial"/>
          <w:color w:val="000000"/>
          <w:sz w:val="24"/>
          <w:lang w:val="es-CO"/>
          <w:rPrChange w:id="2849" w:author="MARTHA  CERVANTES DIAZ" w:date="2023-01-02T09:19:00Z">
            <w:rPr>
              <w:rFonts w:ascii="UHJQMA+A030-Reg"/>
              <w:color w:val="000000"/>
              <w:sz w:val="24"/>
            </w:rPr>
          </w:rPrChange>
        </w:rPr>
        <w:t>la</w:t>
      </w:r>
      <w:r w:rsidRPr="008C6C19">
        <w:rPr>
          <w:rFonts w:ascii="Arial" w:hAnsi="Arial" w:cs="Arial"/>
          <w:color w:val="000000"/>
          <w:spacing w:val="6"/>
          <w:sz w:val="24"/>
          <w:lang w:val="es-CO"/>
          <w:rPrChange w:id="2850" w:author="MARTHA  CERVANTES DIAZ" w:date="2023-01-02T09:19:00Z">
            <w:rPr>
              <w:rFonts w:ascii="Times New Roman"/>
              <w:color w:val="000000"/>
              <w:spacing w:val="6"/>
              <w:sz w:val="24"/>
            </w:rPr>
          </w:rPrChange>
        </w:rPr>
        <w:t xml:space="preserve"> </w:t>
      </w:r>
      <w:r w:rsidRPr="008C6C19">
        <w:rPr>
          <w:rFonts w:ascii="Arial" w:hAnsi="Arial" w:cs="Arial"/>
          <w:color w:val="000000"/>
          <w:sz w:val="24"/>
          <w:lang w:val="es-CO"/>
          <w:rPrChange w:id="2851" w:author="MARTHA  CERVANTES DIAZ" w:date="2023-01-02T09:19:00Z">
            <w:rPr>
              <w:rFonts w:ascii="UHJQMA+A030-Reg"/>
              <w:color w:val="000000"/>
              <w:sz w:val="24"/>
            </w:rPr>
          </w:rPrChange>
        </w:rPr>
        <w:t>complejidad</w:t>
      </w:r>
      <w:r w:rsidRPr="008C6C19">
        <w:rPr>
          <w:rFonts w:ascii="Arial" w:hAnsi="Arial" w:cs="Arial"/>
          <w:color w:val="000000"/>
          <w:spacing w:val="6"/>
          <w:sz w:val="24"/>
          <w:lang w:val="es-CO"/>
          <w:rPrChange w:id="2852" w:author="MARTHA  CERVANTES DIAZ" w:date="2023-01-02T09:19:00Z">
            <w:rPr>
              <w:rFonts w:ascii="Times New Roman"/>
              <w:color w:val="000000"/>
              <w:spacing w:val="6"/>
              <w:sz w:val="24"/>
            </w:rPr>
          </w:rPrChange>
        </w:rPr>
        <w:t xml:space="preserve"> </w:t>
      </w:r>
      <w:r w:rsidRPr="008C6C19">
        <w:rPr>
          <w:rFonts w:ascii="Arial" w:hAnsi="Arial" w:cs="Arial"/>
          <w:color w:val="000000"/>
          <w:sz w:val="24"/>
          <w:lang w:val="es-CO"/>
          <w:rPrChange w:id="2853" w:author="MARTHA  CERVANTES DIAZ" w:date="2023-01-02T09:19:00Z">
            <w:rPr>
              <w:rFonts w:ascii="UHJQMA+A030-Reg"/>
              <w:color w:val="000000"/>
              <w:sz w:val="24"/>
            </w:rPr>
          </w:rPrChange>
        </w:rPr>
        <w:t>de</w:t>
      </w:r>
      <w:r w:rsidRPr="008C6C19">
        <w:rPr>
          <w:rFonts w:ascii="Arial" w:hAnsi="Arial" w:cs="Arial"/>
          <w:color w:val="000000"/>
          <w:spacing w:val="6"/>
          <w:sz w:val="24"/>
          <w:lang w:val="es-CO"/>
          <w:rPrChange w:id="2854" w:author="MARTHA  CERVANTES DIAZ" w:date="2023-01-02T09:19:00Z">
            <w:rPr>
              <w:rFonts w:ascii="Times New Roman"/>
              <w:color w:val="000000"/>
              <w:spacing w:val="6"/>
              <w:sz w:val="24"/>
            </w:rPr>
          </w:rPrChange>
        </w:rPr>
        <w:t xml:space="preserve"> </w:t>
      </w:r>
      <w:r w:rsidRPr="008C6C19">
        <w:rPr>
          <w:rFonts w:ascii="Arial" w:hAnsi="Arial" w:cs="Arial"/>
          <w:color w:val="000000"/>
          <w:sz w:val="24"/>
          <w:lang w:val="es-CO"/>
          <w:rPrChange w:id="2855" w:author="MARTHA  CERVANTES DIAZ" w:date="2023-01-02T09:19:00Z">
            <w:rPr>
              <w:rFonts w:ascii="UHJQMA+A030-Reg"/>
              <w:color w:val="000000"/>
              <w:sz w:val="24"/>
            </w:rPr>
          </w:rPrChange>
        </w:rPr>
        <w:t>la</w:t>
      </w:r>
      <w:r w:rsidRPr="008C6C19">
        <w:rPr>
          <w:rFonts w:ascii="Arial" w:hAnsi="Arial" w:cs="Arial"/>
          <w:color w:val="000000"/>
          <w:spacing w:val="6"/>
          <w:sz w:val="24"/>
          <w:lang w:val="es-CO"/>
          <w:rPrChange w:id="2856" w:author="MARTHA  CERVANTES DIAZ" w:date="2023-01-02T09:19:00Z">
            <w:rPr>
              <w:rFonts w:ascii="Times New Roman"/>
              <w:color w:val="000000"/>
              <w:spacing w:val="6"/>
              <w:sz w:val="24"/>
            </w:rPr>
          </w:rPrChange>
        </w:rPr>
        <w:t xml:space="preserve"> </w:t>
      </w:r>
      <w:r w:rsidRPr="008C6C19">
        <w:rPr>
          <w:rFonts w:ascii="Arial" w:hAnsi="Arial" w:cs="Arial"/>
          <w:color w:val="000000"/>
          <w:sz w:val="24"/>
          <w:lang w:val="es-CO"/>
          <w:rPrChange w:id="2857" w:author="MARTHA  CERVANTES DIAZ" w:date="2023-01-02T09:19:00Z">
            <w:rPr>
              <w:rFonts w:ascii="UHJQMA+A030-Reg" w:hAnsi="UHJQMA+A030-Reg" w:cs="UHJQMA+A030-Reg"/>
              <w:color w:val="000000"/>
              <w:sz w:val="24"/>
            </w:rPr>
          </w:rPrChange>
        </w:rPr>
        <w:t>administración</w:t>
      </w:r>
      <w:r w:rsidRPr="008C6C19">
        <w:rPr>
          <w:rFonts w:ascii="Arial" w:hAnsi="Arial" w:cs="Arial"/>
          <w:color w:val="000000"/>
          <w:spacing w:val="6"/>
          <w:sz w:val="24"/>
          <w:lang w:val="es-CO"/>
          <w:rPrChange w:id="2858" w:author="MARTHA  CERVANTES DIAZ" w:date="2023-01-02T09:19:00Z">
            <w:rPr>
              <w:rFonts w:ascii="Times New Roman"/>
              <w:color w:val="000000"/>
              <w:spacing w:val="6"/>
              <w:sz w:val="24"/>
            </w:rPr>
          </w:rPrChange>
        </w:rPr>
        <w:t xml:space="preserve"> </w:t>
      </w:r>
      <w:r w:rsidRPr="008C6C19">
        <w:rPr>
          <w:rFonts w:ascii="Arial" w:hAnsi="Arial" w:cs="Arial"/>
          <w:color w:val="000000"/>
          <w:sz w:val="24"/>
          <w:lang w:val="es-CO"/>
          <w:rPrChange w:id="2859" w:author="MARTHA  CERVANTES DIAZ" w:date="2023-01-02T09:19:00Z">
            <w:rPr>
              <w:rFonts w:ascii="UHJQMA+A030-Reg"/>
              <w:color w:val="000000"/>
              <w:sz w:val="24"/>
            </w:rPr>
          </w:rPrChange>
        </w:rPr>
        <w:t>de</w:t>
      </w:r>
      <w:r w:rsidRPr="008C6C19">
        <w:rPr>
          <w:rFonts w:ascii="Arial" w:hAnsi="Arial" w:cs="Arial"/>
          <w:color w:val="000000"/>
          <w:spacing w:val="6"/>
          <w:sz w:val="24"/>
          <w:lang w:val="es-CO"/>
          <w:rPrChange w:id="2860" w:author="MARTHA  CERVANTES DIAZ" w:date="2023-01-02T09:19:00Z">
            <w:rPr>
              <w:rFonts w:ascii="Times New Roman"/>
              <w:color w:val="000000"/>
              <w:spacing w:val="6"/>
              <w:sz w:val="24"/>
            </w:rPr>
          </w:rPrChange>
        </w:rPr>
        <w:t xml:space="preserve"> </w:t>
      </w:r>
      <w:r w:rsidRPr="008C6C19">
        <w:rPr>
          <w:rFonts w:ascii="Arial" w:hAnsi="Arial" w:cs="Arial"/>
          <w:color w:val="000000"/>
          <w:sz w:val="24"/>
          <w:lang w:val="es-CO"/>
          <w:rPrChange w:id="2861" w:author="MARTHA  CERVANTES DIAZ" w:date="2023-01-02T09:19:00Z">
            <w:rPr>
              <w:rFonts w:ascii="UHJQMA+A030-Reg"/>
              <w:color w:val="000000"/>
              <w:sz w:val="24"/>
            </w:rPr>
          </w:rPrChange>
        </w:rPr>
        <w:t>los</w:t>
      </w:r>
      <w:r w:rsidRPr="008C6C19">
        <w:rPr>
          <w:rFonts w:ascii="Arial" w:hAnsi="Arial" w:cs="Arial"/>
          <w:color w:val="000000"/>
          <w:spacing w:val="6"/>
          <w:sz w:val="24"/>
          <w:lang w:val="es-CO"/>
          <w:rPrChange w:id="2862" w:author="MARTHA  CERVANTES DIAZ" w:date="2023-01-02T09:19:00Z">
            <w:rPr>
              <w:rFonts w:ascii="Times New Roman"/>
              <w:color w:val="000000"/>
              <w:spacing w:val="6"/>
              <w:sz w:val="24"/>
            </w:rPr>
          </w:rPrChange>
        </w:rPr>
        <w:t xml:space="preserve"> </w:t>
      </w:r>
      <w:r w:rsidRPr="008C6C19">
        <w:rPr>
          <w:rFonts w:ascii="Arial" w:hAnsi="Arial" w:cs="Arial"/>
          <w:color w:val="000000"/>
          <w:spacing w:val="-1"/>
          <w:sz w:val="24"/>
          <w:lang w:val="es-CO"/>
          <w:rPrChange w:id="2863" w:author="MARTHA  CERVANTES DIAZ" w:date="2023-01-02T09:19:00Z">
            <w:rPr>
              <w:rFonts w:ascii="UHJQMA+A030-Reg"/>
              <w:color w:val="000000"/>
              <w:spacing w:val="-1"/>
              <w:sz w:val="24"/>
            </w:rPr>
          </w:rPrChange>
        </w:rPr>
        <w:t>sistemas</w:t>
      </w:r>
      <w:ins w:id="2864" w:author="MARTHA  CERVANTES DIAZ" w:date="2023-01-02T09:19:00Z">
        <w:r w:rsidR="008C6C19">
          <w:rPr>
            <w:rFonts w:ascii="Arial" w:hAnsi="Arial" w:cs="Arial"/>
            <w:color w:val="000000"/>
            <w:spacing w:val="-1"/>
            <w:sz w:val="24"/>
            <w:lang w:val="es-CO"/>
          </w:rPr>
          <w:t xml:space="preserve"> </w:t>
        </w:r>
      </w:ins>
    </w:p>
    <w:p w14:paraId="172CA8A2" w14:textId="57003AF7" w:rsidR="008C6C19" w:rsidRDefault="00000000" w:rsidP="008C6C19">
      <w:pPr>
        <w:framePr w:w="9581" w:wrap="auto" w:hAnchor="text" w:x="1440" w:y="11675"/>
        <w:widowControl w:val="0"/>
        <w:autoSpaceDE w:val="0"/>
        <w:autoSpaceDN w:val="0"/>
        <w:spacing w:before="0" w:after="0" w:line="275" w:lineRule="exact"/>
        <w:jc w:val="left"/>
        <w:rPr>
          <w:ins w:id="2865" w:author="MARTHA  CERVANTES DIAZ" w:date="2023-01-02T09:19:00Z"/>
          <w:rFonts w:ascii="Arial" w:hAnsi="Arial" w:cs="Arial"/>
          <w:color w:val="000000"/>
          <w:spacing w:val="-1"/>
          <w:sz w:val="24"/>
          <w:lang w:val="es-CO"/>
        </w:rPr>
      </w:pPr>
      <w:r w:rsidRPr="008C6C19">
        <w:rPr>
          <w:rFonts w:ascii="Arial" w:hAnsi="Arial" w:cs="Arial"/>
          <w:color w:val="000000"/>
          <w:sz w:val="24"/>
          <w:lang w:val="es-CO"/>
          <w:rPrChange w:id="2866" w:author="MARTHA  CERVANTES DIAZ" w:date="2023-01-02T09:19:00Z">
            <w:rPr>
              <w:rFonts w:ascii="UHJQMA+A030-Reg"/>
              <w:color w:val="000000"/>
              <w:sz w:val="24"/>
            </w:rPr>
          </w:rPrChange>
        </w:rPr>
        <w:t>computacionales</w:t>
      </w:r>
      <w:r w:rsidRPr="008C6C19">
        <w:rPr>
          <w:rFonts w:ascii="Arial" w:hAnsi="Arial" w:cs="Arial"/>
          <w:color w:val="000000"/>
          <w:spacing w:val="6"/>
          <w:sz w:val="24"/>
          <w:lang w:val="es-CO"/>
          <w:rPrChange w:id="2867" w:author="MARTHA  CERVANTES DIAZ" w:date="2023-01-02T09:19:00Z">
            <w:rPr>
              <w:rFonts w:ascii="Times New Roman"/>
              <w:color w:val="000000"/>
              <w:spacing w:val="6"/>
              <w:sz w:val="24"/>
            </w:rPr>
          </w:rPrChange>
        </w:rPr>
        <w:t xml:space="preserve"> </w:t>
      </w:r>
      <w:r w:rsidRPr="008C6C19">
        <w:rPr>
          <w:rFonts w:ascii="Arial" w:hAnsi="Arial" w:cs="Arial"/>
          <w:color w:val="000000"/>
          <w:spacing w:val="-1"/>
          <w:sz w:val="24"/>
          <w:lang w:val="es-CO"/>
          <w:rPrChange w:id="2868" w:author="MARTHA  CERVANTES DIAZ" w:date="2023-01-02T09:19:00Z">
            <w:rPr>
              <w:rFonts w:ascii="UHJQMA+A030-Reg"/>
              <w:color w:val="000000"/>
              <w:spacing w:val="-1"/>
              <w:sz w:val="24"/>
            </w:rPr>
          </w:rPrChange>
        </w:rPr>
        <w:t>generada</w:t>
      </w:r>
      <w:r w:rsidRPr="008C6C19">
        <w:rPr>
          <w:rFonts w:ascii="Arial" w:hAnsi="Arial" w:cs="Arial"/>
          <w:color w:val="000000"/>
          <w:spacing w:val="7"/>
          <w:sz w:val="24"/>
          <w:lang w:val="es-CO"/>
          <w:rPrChange w:id="2869" w:author="MARTHA  CERVANTES DIAZ" w:date="2023-01-02T09:19:00Z">
            <w:rPr>
              <w:rFonts w:ascii="Times New Roman"/>
              <w:color w:val="000000"/>
              <w:spacing w:val="7"/>
              <w:sz w:val="24"/>
            </w:rPr>
          </w:rPrChange>
        </w:rPr>
        <w:t xml:space="preserve"> </w:t>
      </w:r>
      <w:r w:rsidRPr="008C6C19">
        <w:rPr>
          <w:rFonts w:ascii="Arial" w:hAnsi="Arial" w:cs="Arial"/>
          <w:color w:val="000000"/>
          <w:sz w:val="24"/>
          <w:lang w:val="es-CO"/>
          <w:rPrChange w:id="2870" w:author="MARTHA  CERVANTES DIAZ" w:date="2023-01-02T09:19:00Z">
            <w:rPr>
              <w:rFonts w:ascii="UHJQMA+A030-Reg"/>
              <w:color w:val="000000"/>
              <w:sz w:val="24"/>
            </w:rPr>
          </w:rPrChange>
        </w:rPr>
        <w:t>por</w:t>
      </w:r>
      <w:r w:rsidRPr="008C6C19">
        <w:rPr>
          <w:rFonts w:ascii="Arial" w:hAnsi="Arial" w:cs="Arial"/>
          <w:color w:val="000000"/>
          <w:spacing w:val="7"/>
          <w:sz w:val="24"/>
          <w:lang w:val="es-CO"/>
          <w:rPrChange w:id="2871" w:author="MARTHA  CERVANTES DIAZ" w:date="2023-01-02T09:19:00Z">
            <w:rPr>
              <w:rFonts w:ascii="Times New Roman"/>
              <w:color w:val="000000"/>
              <w:spacing w:val="7"/>
              <w:sz w:val="24"/>
            </w:rPr>
          </w:rPrChange>
        </w:rPr>
        <w:t xml:space="preserve"> </w:t>
      </w:r>
      <w:r w:rsidRPr="008C6C19">
        <w:rPr>
          <w:rFonts w:ascii="Arial" w:hAnsi="Arial" w:cs="Arial"/>
          <w:color w:val="000000"/>
          <w:sz w:val="24"/>
          <w:lang w:val="es-CO"/>
          <w:rPrChange w:id="2872" w:author="MARTHA  CERVANTES DIAZ" w:date="2023-01-02T09:19:00Z">
            <w:rPr>
              <w:rFonts w:ascii="UHJQMA+A030-Reg"/>
              <w:color w:val="000000"/>
              <w:sz w:val="24"/>
            </w:rPr>
          </w:rPrChange>
        </w:rPr>
        <w:t>el</w:t>
      </w:r>
      <w:r w:rsidRPr="008C6C19">
        <w:rPr>
          <w:rFonts w:ascii="Arial" w:hAnsi="Arial" w:cs="Arial"/>
          <w:color w:val="000000"/>
          <w:spacing w:val="7"/>
          <w:sz w:val="24"/>
          <w:lang w:val="es-CO"/>
          <w:rPrChange w:id="2873" w:author="MARTHA  CERVANTES DIAZ" w:date="2023-01-02T09:19:00Z">
            <w:rPr>
              <w:rFonts w:ascii="Times New Roman"/>
              <w:color w:val="000000"/>
              <w:spacing w:val="7"/>
              <w:sz w:val="24"/>
            </w:rPr>
          </w:rPrChange>
        </w:rPr>
        <w:t xml:space="preserve"> </w:t>
      </w:r>
      <w:r w:rsidRPr="008C6C19">
        <w:rPr>
          <w:rFonts w:ascii="Arial" w:hAnsi="Arial" w:cs="Arial"/>
          <w:color w:val="000000"/>
          <w:spacing w:val="-1"/>
          <w:sz w:val="24"/>
          <w:lang w:val="es-CO"/>
          <w:rPrChange w:id="2874" w:author="MARTHA  CERVANTES DIAZ" w:date="2023-01-02T09:19:00Z">
            <w:rPr>
              <w:rFonts w:ascii="UHJQMA+A030-Reg"/>
              <w:color w:val="000000"/>
              <w:spacing w:val="-1"/>
              <w:sz w:val="24"/>
            </w:rPr>
          </w:rPrChange>
        </w:rPr>
        <w:t>crecimiento</w:t>
      </w:r>
      <w:r w:rsidRPr="008C6C19">
        <w:rPr>
          <w:rFonts w:ascii="Arial" w:hAnsi="Arial" w:cs="Arial"/>
          <w:color w:val="000000"/>
          <w:spacing w:val="7"/>
          <w:sz w:val="24"/>
          <w:lang w:val="es-CO"/>
          <w:rPrChange w:id="2875" w:author="MARTHA  CERVANTES DIAZ" w:date="2023-01-02T09:19:00Z">
            <w:rPr>
              <w:rFonts w:ascii="Times New Roman"/>
              <w:color w:val="000000"/>
              <w:spacing w:val="7"/>
              <w:sz w:val="24"/>
            </w:rPr>
          </w:rPrChange>
        </w:rPr>
        <w:t xml:space="preserve"> </w:t>
      </w:r>
      <w:r w:rsidRPr="008C6C19">
        <w:rPr>
          <w:rFonts w:ascii="Arial" w:hAnsi="Arial" w:cs="Arial"/>
          <w:color w:val="000000"/>
          <w:sz w:val="24"/>
          <w:lang w:val="es-CO"/>
          <w:rPrChange w:id="2876" w:author="MARTHA  CERVANTES DIAZ" w:date="2023-01-02T09:19:00Z">
            <w:rPr>
              <w:rFonts w:ascii="UHJQMA+A030-Reg"/>
              <w:color w:val="000000"/>
              <w:sz w:val="24"/>
            </w:rPr>
          </w:rPrChange>
        </w:rPr>
        <w:t>de</w:t>
      </w:r>
      <w:r w:rsidRPr="008C6C19">
        <w:rPr>
          <w:rFonts w:ascii="Arial" w:hAnsi="Arial" w:cs="Arial"/>
          <w:color w:val="000000"/>
          <w:spacing w:val="6"/>
          <w:sz w:val="24"/>
          <w:lang w:val="es-CO"/>
          <w:rPrChange w:id="2877" w:author="MARTHA  CERVANTES DIAZ" w:date="2023-01-02T09:19:00Z">
            <w:rPr>
              <w:rFonts w:ascii="Times New Roman"/>
              <w:color w:val="000000"/>
              <w:spacing w:val="6"/>
              <w:sz w:val="24"/>
            </w:rPr>
          </w:rPrChange>
        </w:rPr>
        <w:t xml:space="preserve"> </w:t>
      </w:r>
      <w:r w:rsidRPr="008C6C19">
        <w:rPr>
          <w:rFonts w:ascii="Arial" w:hAnsi="Arial" w:cs="Arial"/>
          <w:color w:val="000000"/>
          <w:spacing w:val="-1"/>
          <w:sz w:val="24"/>
          <w:lang w:val="es-CO"/>
          <w:rPrChange w:id="2878" w:author="MARTHA  CERVANTES DIAZ" w:date="2023-01-02T09:19:00Z">
            <w:rPr>
              <w:rFonts w:ascii="UHJQMA+A030-Reg"/>
              <w:color w:val="000000"/>
              <w:spacing w:val="-1"/>
              <w:sz w:val="24"/>
            </w:rPr>
          </w:rPrChange>
        </w:rPr>
        <w:t>estos</w:t>
      </w:r>
      <w:ins w:id="2879" w:author="MARTHA  CERVANTES DIAZ" w:date="2023-01-02T09:19:00Z">
        <w:r w:rsidR="008C6C19">
          <w:rPr>
            <w:rFonts w:ascii="Arial" w:hAnsi="Arial" w:cs="Arial"/>
            <w:color w:val="000000"/>
            <w:spacing w:val="-1"/>
            <w:sz w:val="24"/>
            <w:lang w:val="es-CO"/>
          </w:rPr>
          <w:t>, como también la can</w:t>
        </w:r>
      </w:ins>
      <w:ins w:id="2880" w:author="MARTHA  CERVANTES DIAZ" w:date="2023-01-02T09:20:00Z">
        <w:r w:rsidR="008C6C19">
          <w:rPr>
            <w:rFonts w:ascii="Arial" w:hAnsi="Arial" w:cs="Arial"/>
            <w:color w:val="000000"/>
            <w:spacing w:val="-1"/>
            <w:sz w:val="24"/>
            <w:lang w:val="es-CO"/>
          </w:rPr>
          <w:t>tidad de recursos técnicos y humanos requeridos para su funcionamiento.</w:t>
        </w:r>
      </w:ins>
    </w:p>
    <w:p w14:paraId="4C3BA4F1" w14:textId="00F667CF" w:rsidR="001D4206" w:rsidRPr="008C6C19" w:rsidDel="008C6C19" w:rsidRDefault="00000000" w:rsidP="008C6C19">
      <w:pPr>
        <w:framePr w:w="9581" w:wrap="auto" w:hAnchor="text" w:x="1440" w:y="11675"/>
        <w:widowControl w:val="0"/>
        <w:autoSpaceDE w:val="0"/>
        <w:autoSpaceDN w:val="0"/>
        <w:spacing w:before="0" w:after="0" w:line="275" w:lineRule="exact"/>
        <w:jc w:val="left"/>
        <w:rPr>
          <w:del w:id="2881" w:author="MARTHA  CERVANTES DIAZ" w:date="2023-01-02T09:20:00Z"/>
          <w:rFonts w:ascii="Arial" w:hAnsi="Arial" w:cs="Arial"/>
          <w:color w:val="000000"/>
          <w:sz w:val="24"/>
          <w:lang w:val="es-CO"/>
          <w:rPrChange w:id="2882" w:author="MARTHA  CERVANTES DIAZ" w:date="2023-01-02T09:19:00Z">
            <w:rPr>
              <w:del w:id="2883" w:author="MARTHA  CERVANTES DIAZ" w:date="2023-01-02T09:20:00Z"/>
              <w:rFonts w:ascii="Times New Roman"/>
              <w:color w:val="000000"/>
              <w:sz w:val="24"/>
            </w:rPr>
          </w:rPrChange>
        </w:rPr>
        <w:pPrChange w:id="2884" w:author="MARTHA  CERVANTES DIAZ" w:date="2023-01-02T09:20:00Z">
          <w:pPr>
            <w:framePr w:w="9581" w:wrap="auto" w:hAnchor="text" w:x="1440" w:y="11675"/>
            <w:widowControl w:val="0"/>
            <w:autoSpaceDE w:val="0"/>
            <w:autoSpaceDN w:val="0"/>
            <w:spacing w:before="13" w:after="0" w:line="275" w:lineRule="exact"/>
            <w:jc w:val="left"/>
          </w:pPr>
        </w:pPrChange>
      </w:pPr>
      <w:r w:rsidRPr="008C6C19">
        <w:rPr>
          <w:rFonts w:ascii="Arial" w:hAnsi="Arial" w:cs="Arial"/>
          <w:color w:val="000000"/>
          <w:spacing w:val="-1"/>
          <w:sz w:val="24"/>
          <w:lang w:val="es-CO"/>
          <w:rPrChange w:id="2885" w:author="MARTHA  CERVANTES DIAZ" w:date="2023-01-02T09:19:00Z">
            <w:rPr>
              <w:rFonts w:ascii="UHJQMA+A030-Reg"/>
              <w:color w:val="000000"/>
              <w:spacing w:val="-1"/>
              <w:sz w:val="24"/>
            </w:rPr>
          </w:rPrChange>
        </w:rPr>
        <w:t>.</w:t>
      </w:r>
      <w:del w:id="2886" w:author="MARTHA  CERVANTES DIAZ" w:date="2023-01-02T09:20:00Z">
        <w:r w:rsidRPr="008C6C19" w:rsidDel="008C6C19">
          <w:rPr>
            <w:rFonts w:ascii="Arial" w:hAnsi="Arial" w:cs="Arial"/>
            <w:color w:val="000000"/>
            <w:spacing w:val="7"/>
            <w:sz w:val="24"/>
            <w:lang w:val="es-CO"/>
            <w:rPrChange w:id="2887"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pacing w:val="-1"/>
            <w:sz w:val="24"/>
            <w:lang w:val="es-CO"/>
            <w:rPrChange w:id="2888" w:author="MARTHA  CERVANTES DIAZ" w:date="2023-01-02T09:19:00Z">
              <w:rPr>
                <w:rFonts w:ascii="UHJQMA+A030-Reg"/>
                <w:color w:val="000000"/>
                <w:spacing w:val="-1"/>
                <w:sz w:val="24"/>
              </w:rPr>
            </w:rPrChange>
          </w:rPr>
          <w:delText>De</w:delText>
        </w:r>
        <w:r w:rsidRPr="008C6C19" w:rsidDel="008C6C19">
          <w:rPr>
            <w:rFonts w:ascii="Arial" w:hAnsi="Arial" w:cs="Arial"/>
            <w:color w:val="000000"/>
            <w:spacing w:val="7"/>
            <w:sz w:val="24"/>
            <w:lang w:val="es-CO"/>
            <w:rPrChange w:id="2889"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z w:val="24"/>
            <w:lang w:val="es-CO"/>
            <w:rPrChange w:id="2890" w:author="MARTHA  CERVANTES DIAZ" w:date="2023-01-02T09:19:00Z">
              <w:rPr>
                <w:rFonts w:ascii="UHJQMA+A030-Reg"/>
                <w:color w:val="000000"/>
                <w:sz w:val="24"/>
              </w:rPr>
            </w:rPrChange>
          </w:rPr>
          <w:delText>esta</w:delText>
        </w:r>
        <w:r w:rsidRPr="008C6C19" w:rsidDel="008C6C19">
          <w:rPr>
            <w:rFonts w:ascii="Arial" w:hAnsi="Arial" w:cs="Arial"/>
            <w:color w:val="000000"/>
            <w:spacing w:val="6"/>
            <w:sz w:val="24"/>
            <w:lang w:val="es-CO"/>
            <w:rPrChange w:id="2891" w:author="MARTHA  CERVANTES DIAZ" w:date="2023-01-02T09:19:00Z">
              <w:rPr>
                <w:rFonts w:ascii="Times New Roman"/>
                <w:color w:val="000000"/>
                <w:spacing w:val="6"/>
                <w:sz w:val="24"/>
              </w:rPr>
            </w:rPrChange>
          </w:rPr>
          <w:delText xml:space="preserve"> </w:delText>
        </w:r>
        <w:r w:rsidRPr="008C6C19" w:rsidDel="008C6C19">
          <w:rPr>
            <w:rFonts w:ascii="Arial" w:hAnsi="Arial" w:cs="Arial"/>
            <w:color w:val="000000"/>
            <w:spacing w:val="-1"/>
            <w:sz w:val="24"/>
            <w:lang w:val="es-CO"/>
            <w:rPrChange w:id="2892" w:author="MARTHA  CERVANTES DIAZ" w:date="2023-01-02T09:19:00Z">
              <w:rPr>
                <w:rFonts w:ascii="UHJQMA+A030-Reg"/>
                <w:color w:val="000000"/>
                <w:spacing w:val="-1"/>
                <w:sz w:val="24"/>
              </w:rPr>
            </w:rPrChange>
          </w:rPr>
          <w:delText>manera</w:delText>
        </w:r>
        <w:r w:rsidRPr="008C6C19" w:rsidDel="008C6C19">
          <w:rPr>
            <w:rFonts w:ascii="Arial" w:hAnsi="Arial" w:cs="Arial"/>
            <w:color w:val="000000"/>
            <w:spacing w:val="7"/>
            <w:sz w:val="24"/>
            <w:lang w:val="es-CO"/>
            <w:rPrChange w:id="2893"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z w:val="24"/>
            <w:lang w:val="es-CO"/>
            <w:rPrChange w:id="2894" w:author="MARTHA  CERVANTES DIAZ" w:date="2023-01-02T09:19:00Z">
              <w:rPr>
                <w:rFonts w:ascii="UHJQMA+A030-Reg"/>
                <w:color w:val="000000"/>
                <w:sz w:val="24"/>
              </w:rPr>
            </w:rPrChange>
          </w:rPr>
          <w:delText>se</w:delText>
        </w:r>
        <w:r w:rsidRPr="008C6C19" w:rsidDel="008C6C19">
          <w:rPr>
            <w:rFonts w:ascii="Arial" w:hAnsi="Arial" w:cs="Arial"/>
            <w:color w:val="000000"/>
            <w:spacing w:val="6"/>
            <w:sz w:val="24"/>
            <w:lang w:val="es-CO"/>
            <w:rPrChange w:id="2895" w:author="MARTHA  CERVANTES DIAZ" w:date="2023-01-02T09:19:00Z">
              <w:rPr>
                <w:rFonts w:ascii="Times New Roman"/>
                <w:color w:val="000000"/>
                <w:spacing w:val="6"/>
                <w:sz w:val="24"/>
              </w:rPr>
            </w:rPrChange>
          </w:rPr>
          <w:delText xml:space="preserve"> </w:delText>
        </w:r>
        <w:r w:rsidRPr="008C6C19" w:rsidDel="008C6C19">
          <w:rPr>
            <w:rFonts w:ascii="Arial" w:hAnsi="Arial" w:cs="Arial"/>
            <w:color w:val="000000"/>
            <w:spacing w:val="-1"/>
            <w:sz w:val="24"/>
            <w:lang w:val="es-CO"/>
            <w:rPrChange w:id="2896" w:author="MARTHA  CERVANTES DIAZ" w:date="2023-01-02T09:19:00Z">
              <w:rPr>
                <w:rFonts w:ascii="UHJQMA+A030-Reg"/>
                <w:color w:val="000000"/>
                <w:spacing w:val="-1"/>
                <w:sz w:val="24"/>
              </w:rPr>
            </w:rPrChange>
          </w:rPr>
          <w:delText>espera,</w:delText>
        </w:r>
      </w:del>
    </w:p>
    <w:p w14:paraId="27338ACB" w14:textId="01588073" w:rsidR="001D4206" w:rsidRPr="008C6C19" w:rsidDel="008C6C19" w:rsidRDefault="00000000" w:rsidP="008C6C19">
      <w:pPr>
        <w:framePr w:w="9581" w:wrap="auto" w:hAnchor="text" w:x="1440" w:y="11675"/>
        <w:widowControl w:val="0"/>
        <w:autoSpaceDE w:val="0"/>
        <w:autoSpaceDN w:val="0"/>
        <w:spacing w:before="0" w:after="0" w:line="275" w:lineRule="exact"/>
        <w:jc w:val="left"/>
        <w:rPr>
          <w:del w:id="2897" w:author="MARTHA  CERVANTES DIAZ" w:date="2023-01-02T09:20:00Z"/>
          <w:rFonts w:ascii="Arial" w:hAnsi="Arial" w:cs="Arial"/>
          <w:color w:val="000000"/>
          <w:sz w:val="24"/>
          <w:lang w:val="es-CO"/>
          <w:rPrChange w:id="2898" w:author="MARTHA  CERVANTES DIAZ" w:date="2023-01-02T09:19:00Z">
            <w:rPr>
              <w:del w:id="2899" w:author="MARTHA  CERVANTES DIAZ" w:date="2023-01-02T09:20:00Z"/>
              <w:rFonts w:ascii="Times New Roman"/>
              <w:color w:val="000000"/>
              <w:sz w:val="24"/>
            </w:rPr>
          </w:rPrChange>
        </w:rPr>
        <w:pPrChange w:id="2900" w:author="MARTHA  CERVANTES DIAZ" w:date="2023-01-02T09:20:00Z">
          <w:pPr>
            <w:framePr w:w="9581" w:wrap="auto" w:hAnchor="text" w:x="1440" w:y="11675"/>
            <w:widowControl w:val="0"/>
            <w:autoSpaceDE w:val="0"/>
            <w:autoSpaceDN w:val="0"/>
            <w:spacing w:before="13" w:after="0" w:line="275" w:lineRule="exact"/>
            <w:jc w:val="left"/>
          </w:pPr>
        </w:pPrChange>
      </w:pPr>
      <w:del w:id="2901" w:author="MARTHA  CERVANTES DIAZ" w:date="2023-01-02T09:20:00Z">
        <w:r w:rsidRPr="008C6C19" w:rsidDel="008C6C19">
          <w:rPr>
            <w:rFonts w:ascii="Arial" w:hAnsi="Arial" w:cs="Arial"/>
            <w:color w:val="000000"/>
            <w:spacing w:val="-1"/>
            <w:sz w:val="24"/>
            <w:lang w:val="es-CO"/>
            <w:rPrChange w:id="2902" w:author="MARTHA  CERVANTES DIAZ" w:date="2023-01-02T09:19:00Z">
              <w:rPr>
                <w:rFonts w:ascii="UHJQMA+A030-Reg"/>
                <w:color w:val="000000"/>
                <w:spacing w:val="-1"/>
                <w:sz w:val="24"/>
              </w:rPr>
            </w:rPrChange>
          </w:rPr>
          <w:delText>entonces,</w:delText>
        </w:r>
        <w:r w:rsidRPr="008C6C19" w:rsidDel="008C6C19">
          <w:rPr>
            <w:rFonts w:ascii="Arial" w:hAnsi="Arial" w:cs="Arial"/>
            <w:color w:val="000000"/>
            <w:spacing w:val="7"/>
            <w:sz w:val="24"/>
            <w:lang w:val="es-CO"/>
            <w:rPrChange w:id="2903"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pacing w:val="-1"/>
            <w:sz w:val="24"/>
            <w:lang w:val="es-CO"/>
            <w:rPrChange w:id="2904" w:author="MARTHA  CERVANTES DIAZ" w:date="2023-01-02T09:19:00Z">
              <w:rPr>
                <w:rFonts w:ascii="UHJQMA+A030-Reg"/>
                <w:color w:val="000000"/>
                <w:spacing w:val="-1"/>
                <w:sz w:val="24"/>
              </w:rPr>
            </w:rPrChange>
          </w:rPr>
          <w:delText>reducir</w:delText>
        </w:r>
        <w:r w:rsidRPr="008C6C19" w:rsidDel="008C6C19">
          <w:rPr>
            <w:rFonts w:ascii="Arial" w:hAnsi="Arial" w:cs="Arial"/>
            <w:color w:val="000000"/>
            <w:spacing w:val="7"/>
            <w:sz w:val="24"/>
            <w:lang w:val="es-CO"/>
            <w:rPrChange w:id="2905"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z w:val="24"/>
            <w:lang w:val="es-CO"/>
            <w:rPrChange w:id="2906" w:author="MARTHA  CERVANTES DIAZ" w:date="2023-01-02T09:19:00Z">
              <w:rPr>
                <w:rFonts w:ascii="UHJQMA+A030-Reg"/>
                <w:color w:val="000000"/>
                <w:sz w:val="24"/>
              </w:rPr>
            </w:rPrChange>
          </w:rPr>
          <w:delText>la</w:delText>
        </w:r>
        <w:r w:rsidRPr="008C6C19" w:rsidDel="008C6C19">
          <w:rPr>
            <w:rFonts w:ascii="Arial" w:hAnsi="Arial" w:cs="Arial"/>
            <w:color w:val="000000"/>
            <w:spacing w:val="6"/>
            <w:sz w:val="24"/>
            <w:lang w:val="es-CO"/>
            <w:rPrChange w:id="2907" w:author="MARTHA  CERVANTES DIAZ" w:date="2023-01-02T09:19:00Z">
              <w:rPr>
                <w:rFonts w:ascii="Times New Roman"/>
                <w:color w:val="000000"/>
                <w:spacing w:val="6"/>
                <w:sz w:val="24"/>
              </w:rPr>
            </w:rPrChange>
          </w:rPr>
          <w:delText xml:space="preserve"> </w:delText>
        </w:r>
        <w:r w:rsidRPr="008C6C19" w:rsidDel="008C6C19">
          <w:rPr>
            <w:rFonts w:ascii="Arial" w:hAnsi="Arial" w:cs="Arial"/>
            <w:color w:val="000000"/>
            <w:sz w:val="24"/>
            <w:lang w:val="es-CO"/>
            <w:rPrChange w:id="2908" w:author="MARTHA  CERVANTES DIAZ" w:date="2023-01-02T09:19:00Z">
              <w:rPr>
                <w:rFonts w:ascii="UHJQMA+A030-Reg"/>
                <w:color w:val="000000"/>
                <w:sz w:val="24"/>
              </w:rPr>
            </w:rPrChange>
          </w:rPr>
          <w:delText>cantidad</w:delText>
        </w:r>
        <w:r w:rsidRPr="008C6C19" w:rsidDel="008C6C19">
          <w:rPr>
            <w:rFonts w:ascii="Arial" w:hAnsi="Arial" w:cs="Arial"/>
            <w:color w:val="000000"/>
            <w:spacing w:val="6"/>
            <w:sz w:val="24"/>
            <w:lang w:val="es-CO"/>
            <w:rPrChange w:id="2909" w:author="MARTHA  CERVANTES DIAZ" w:date="2023-01-02T09:19:00Z">
              <w:rPr>
                <w:rFonts w:ascii="Times New Roman"/>
                <w:color w:val="000000"/>
                <w:spacing w:val="6"/>
                <w:sz w:val="24"/>
              </w:rPr>
            </w:rPrChange>
          </w:rPr>
          <w:delText xml:space="preserve"> </w:delText>
        </w:r>
        <w:r w:rsidRPr="008C6C19" w:rsidDel="008C6C19">
          <w:rPr>
            <w:rFonts w:ascii="Arial" w:hAnsi="Arial" w:cs="Arial"/>
            <w:color w:val="000000"/>
            <w:sz w:val="24"/>
            <w:lang w:val="es-CO"/>
            <w:rPrChange w:id="2910" w:author="MARTHA  CERVANTES DIAZ" w:date="2023-01-02T09:19:00Z">
              <w:rPr>
                <w:rFonts w:ascii="UHJQMA+A030-Reg"/>
                <w:color w:val="000000"/>
                <w:sz w:val="24"/>
              </w:rPr>
            </w:rPrChange>
          </w:rPr>
          <w:delText>de</w:delText>
        </w:r>
        <w:r w:rsidRPr="008C6C19" w:rsidDel="008C6C19">
          <w:rPr>
            <w:rFonts w:ascii="Arial" w:hAnsi="Arial" w:cs="Arial"/>
            <w:color w:val="000000"/>
            <w:spacing w:val="6"/>
            <w:sz w:val="24"/>
            <w:lang w:val="es-CO"/>
            <w:rPrChange w:id="2911" w:author="MARTHA  CERVANTES DIAZ" w:date="2023-01-02T09:19:00Z">
              <w:rPr>
                <w:rFonts w:ascii="Times New Roman"/>
                <w:color w:val="000000"/>
                <w:spacing w:val="6"/>
                <w:sz w:val="24"/>
              </w:rPr>
            </w:rPrChange>
          </w:rPr>
          <w:delText xml:space="preserve"> </w:delText>
        </w:r>
        <w:r w:rsidRPr="008C6C19" w:rsidDel="008C6C19">
          <w:rPr>
            <w:rFonts w:ascii="Arial" w:hAnsi="Arial" w:cs="Arial"/>
            <w:color w:val="000000"/>
            <w:spacing w:val="-1"/>
            <w:sz w:val="24"/>
            <w:lang w:val="es-CO"/>
            <w:rPrChange w:id="2912" w:author="MARTHA  CERVANTES DIAZ" w:date="2023-01-02T09:19:00Z">
              <w:rPr>
                <w:rFonts w:ascii="UHJQMA+A030-Reg"/>
                <w:color w:val="000000"/>
                <w:spacing w:val="-1"/>
                <w:sz w:val="24"/>
              </w:rPr>
            </w:rPrChange>
          </w:rPr>
          <w:delText>recursos</w:delText>
        </w:r>
        <w:r w:rsidRPr="008C6C19" w:rsidDel="008C6C19">
          <w:rPr>
            <w:rFonts w:ascii="Arial" w:hAnsi="Arial" w:cs="Arial"/>
            <w:color w:val="000000"/>
            <w:spacing w:val="7"/>
            <w:sz w:val="24"/>
            <w:lang w:val="es-CO"/>
            <w:rPrChange w:id="2913"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pacing w:val="-1"/>
            <w:sz w:val="24"/>
            <w:lang w:val="es-CO"/>
            <w:rPrChange w:id="2914" w:author="MARTHA  CERVANTES DIAZ" w:date="2023-01-02T09:19:00Z">
              <w:rPr>
                <w:rFonts w:ascii="UHJQMA+A030-Reg"/>
                <w:color w:val="000000"/>
                <w:spacing w:val="-1"/>
                <w:sz w:val="24"/>
              </w:rPr>
            </w:rPrChange>
          </w:rPr>
          <w:delText>tanto</w:delText>
        </w:r>
        <w:r w:rsidRPr="008C6C19" w:rsidDel="008C6C19">
          <w:rPr>
            <w:rFonts w:ascii="Arial" w:hAnsi="Arial" w:cs="Arial"/>
            <w:color w:val="000000"/>
            <w:spacing w:val="7"/>
            <w:sz w:val="24"/>
            <w:lang w:val="es-CO"/>
            <w:rPrChange w:id="2915"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pacing w:val="-1"/>
            <w:sz w:val="24"/>
            <w:lang w:val="es-CO"/>
            <w:rPrChange w:id="2916" w:author="MARTHA  CERVANTES DIAZ" w:date="2023-01-02T09:19:00Z">
              <w:rPr>
                <w:rFonts w:ascii="UHJQMA+A030-Reg" w:hAnsi="UHJQMA+A030-Reg" w:cs="UHJQMA+A030-Reg"/>
                <w:color w:val="000000"/>
                <w:spacing w:val="-1"/>
                <w:sz w:val="24"/>
              </w:rPr>
            </w:rPrChange>
          </w:rPr>
          <w:delText>técnicos</w:delText>
        </w:r>
        <w:r w:rsidRPr="008C6C19" w:rsidDel="008C6C19">
          <w:rPr>
            <w:rFonts w:ascii="Arial" w:hAnsi="Arial" w:cs="Arial"/>
            <w:color w:val="000000"/>
            <w:spacing w:val="7"/>
            <w:sz w:val="24"/>
            <w:lang w:val="es-CO"/>
            <w:rPrChange w:id="2917"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pacing w:val="-1"/>
            <w:sz w:val="24"/>
            <w:lang w:val="es-CO"/>
            <w:rPrChange w:id="2918" w:author="MARTHA  CERVANTES DIAZ" w:date="2023-01-02T09:19:00Z">
              <w:rPr>
                <w:rFonts w:ascii="UHJQMA+A030-Reg"/>
                <w:color w:val="000000"/>
                <w:spacing w:val="-1"/>
                <w:sz w:val="24"/>
              </w:rPr>
            </w:rPrChange>
          </w:rPr>
          <w:delText>como</w:delText>
        </w:r>
        <w:r w:rsidRPr="008C6C19" w:rsidDel="008C6C19">
          <w:rPr>
            <w:rFonts w:ascii="Arial" w:hAnsi="Arial" w:cs="Arial"/>
            <w:color w:val="000000"/>
            <w:spacing w:val="7"/>
            <w:sz w:val="24"/>
            <w:lang w:val="es-CO"/>
            <w:rPrChange w:id="2919"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pacing w:val="-1"/>
            <w:sz w:val="24"/>
            <w:lang w:val="es-CO"/>
            <w:rPrChange w:id="2920" w:author="MARTHA  CERVANTES DIAZ" w:date="2023-01-02T09:19:00Z">
              <w:rPr>
                <w:rFonts w:ascii="UHJQMA+A030-Reg"/>
                <w:color w:val="000000"/>
                <w:spacing w:val="-1"/>
                <w:sz w:val="24"/>
              </w:rPr>
            </w:rPrChange>
          </w:rPr>
          <w:delText>humanos</w:delText>
        </w:r>
        <w:r w:rsidRPr="008C6C19" w:rsidDel="008C6C19">
          <w:rPr>
            <w:rFonts w:ascii="Arial" w:hAnsi="Arial" w:cs="Arial"/>
            <w:color w:val="000000"/>
            <w:spacing w:val="7"/>
            <w:sz w:val="24"/>
            <w:lang w:val="es-CO"/>
            <w:rPrChange w:id="2921"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pacing w:val="-1"/>
            <w:sz w:val="24"/>
            <w:lang w:val="es-CO"/>
            <w:rPrChange w:id="2922" w:author="MARTHA  CERVANTES DIAZ" w:date="2023-01-02T09:19:00Z">
              <w:rPr>
                <w:rFonts w:ascii="UHJQMA+A030-Reg"/>
                <w:color w:val="000000"/>
                <w:spacing w:val="-1"/>
                <w:sz w:val="24"/>
              </w:rPr>
            </w:rPrChange>
          </w:rPr>
          <w:delText>requeridos</w:delText>
        </w:r>
        <w:r w:rsidRPr="008C6C19" w:rsidDel="008C6C19">
          <w:rPr>
            <w:rFonts w:ascii="Arial" w:hAnsi="Arial" w:cs="Arial"/>
            <w:color w:val="000000"/>
            <w:spacing w:val="7"/>
            <w:sz w:val="24"/>
            <w:lang w:val="es-CO"/>
            <w:rPrChange w:id="2923"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pacing w:val="-1"/>
            <w:sz w:val="24"/>
            <w:lang w:val="es-CO"/>
            <w:rPrChange w:id="2924" w:author="MARTHA  CERVANTES DIAZ" w:date="2023-01-02T09:19:00Z">
              <w:rPr>
                <w:rFonts w:ascii="UHJQMA+A030-Reg"/>
                <w:color w:val="000000"/>
                <w:spacing w:val="-1"/>
                <w:sz w:val="24"/>
              </w:rPr>
            </w:rPrChange>
          </w:rPr>
          <w:delText>para</w:delText>
        </w:r>
      </w:del>
    </w:p>
    <w:p w14:paraId="7F604E08" w14:textId="28F85D87" w:rsidR="001D4206" w:rsidRPr="008C6C19" w:rsidRDefault="00000000" w:rsidP="008C6C19">
      <w:pPr>
        <w:framePr w:w="9581" w:wrap="auto" w:hAnchor="text" w:x="1440" w:y="11675"/>
        <w:widowControl w:val="0"/>
        <w:autoSpaceDE w:val="0"/>
        <w:autoSpaceDN w:val="0"/>
        <w:spacing w:before="0" w:after="0" w:line="275" w:lineRule="exact"/>
        <w:jc w:val="left"/>
        <w:rPr>
          <w:rFonts w:ascii="Arial" w:hAnsi="Arial" w:cs="Arial"/>
          <w:color w:val="000000"/>
          <w:sz w:val="24"/>
          <w:lang w:val="es-CO"/>
          <w:rPrChange w:id="2925" w:author="MARTHA  CERVANTES DIAZ" w:date="2023-01-02T09:19:00Z">
            <w:rPr>
              <w:rFonts w:ascii="Times New Roman"/>
              <w:color w:val="000000"/>
              <w:sz w:val="24"/>
            </w:rPr>
          </w:rPrChange>
        </w:rPr>
        <w:pPrChange w:id="2926" w:author="MARTHA  CERVANTES DIAZ" w:date="2023-01-02T09:20:00Z">
          <w:pPr>
            <w:framePr w:w="9581" w:wrap="auto" w:hAnchor="text" w:x="1440" w:y="11675"/>
            <w:widowControl w:val="0"/>
            <w:autoSpaceDE w:val="0"/>
            <w:autoSpaceDN w:val="0"/>
            <w:spacing w:before="13" w:after="0" w:line="275" w:lineRule="exact"/>
            <w:jc w:val="left"/>
          </w:pPr>
        </w:pPrChange>
      </w:pPr>
      <w:del w:id="2927" w:author="MARTHA  CERVANTES DIAZ" w:date="2023-01-02T09:20:00Z">
        <w:r w:rsidRPr="008C6C19" w:rsidDel="008C6C19">
          <w:rPr>
            <w:rFonts w:ascii="Arial" w:hAnsi="Arial" w:cs="Arial"/>
            <w:color w:val="000000"/>
            <w:spacing w:val="-1"/>
            <w:sz w:val="24"/>
            <w:lang w:val="es-CO"/>
            <w:rPrChange w:id="2928" w:author="MARTHA  CERVANTES DIAZ" w:date="2023-01-02T09:19:00Z">
              <w:rPr>
                <w:rFonts w:ascii="UHJQMA+A030-Reg"/>
                <w:color w:val="000000"/>
                <w:spacing w:val="-1"/>
                <w:sz w:val="24"/>
              </w:rPr>
            </w:rPrChange>
          </w:rPr>
          <w:delText>mantener</w:delText>
        </w:r>
        <w:r w:rsidRPr="008C6C19" w:rsidDel="008C6C19">
          <w:rPr>
            <w:rFonts w:ascii="Arial" w:hAnsi="Arial" w:cs="Arial"/>
            <w:color w:val="000000"/>
            <w:spacing w:val="7"/>
            <w:sz w:val="24"/>
            <w:lang w:val="es-CO"/>
            <w:rPrChange w:id="2929"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z w:val="24"/>
            <w:lang w:val="es-CO"/>
            <w:rPrChange w:id="2930" w:author="MARTHA  CERVANTES DIAZ" w:date="2023-01-02T09:19:00Z">
              <w:rPr>
                <w:rFonts w:ascii="UHJQMA+A030-Reg"/>
                <w:color w:val="000000"/>
                <w:sz w:val="24"/>
              </w:rPr>
            </w:rPrChange>
          </w:rPr>
          <w:delText>los</w:delText>
        </w:r>
        <w:r w:rsidRPr="008C6C19" w:rsidDel="008C6C19">
          <w:rPr>
            <w:rFonts w:ascii="Arial" w:hAnsi="Arial" w:cs="Arial"/>
            <w:color w:val="000000"/>
            <w:spacing w:val="6"/>
            <w:sz w:val="24"/>
            <w:lang w:val="es-CO"/>
            <w:rPrChange w:id="2931" w:author="MARTHA  CERVANTES DIAZ" w:date="2023-01-02T09:19:00Z">
              <w:rPr>
                <w:rFonts w:ascii="Times New Roman"/>
                <w:color w:val="000000"/>
                <w:spacing w:val="6"/>
                <w:sz w:val="24"/>
              </w:rPr>
            </w:rPrChange>
          </w:rPr>
          <w:delText xml:space="preserve"> </w:delText>
        </w:r>
        <w:r w:rsidRPr="008C6C19" w:rsidDel="008C6C19">
          <w:rPr>
            <w:rFonts w:ascii="Arial" w:hAnsi="Arial" w:cs="Arial"/>
            <w:color w:val="000000"/>
            <w:spacing w:val="-1"/>
            <w:sz w:val="24"/>
            <w:lang w:val="es-CO"/>
            <w:rPrChange w:id="2932" w:author="MARTHA  CERVANTES DIAZ" w:date="2023-01-02T09:19:00Z">
              <w:rPr>
                <w:rFonts w:ascii="UHJQMA+A030-Reg"/>
                <w:color w:val="000000"/>
                <w:spacing w:val="-1"/>
                <w:sz w:val="24"/>
              </w:rPr>
            </w:rPrChange>
          </w:rPr>
          <w:delText>sistemas</w:delText>
        </w:r>
        <w:r w:rsidRPr="008C6C19" w:rsidDel="008C6C19">
          <w:rPr>
            <w:rFonts w:ascii="Arial" w:hAnsi="Arial" w:cs="Arial"/>
            <w:color w:val="000000"/>
            <w:spacing w:val="7"/>
            <w:sz w:val="24"/>
            <w:lang w:val="es-CO"/>
            <w:rPrChange w:id="2933" w:author="MARTHA  CERVANTES DIAZ" w:date="2023-01-02T09:19:00Z">
              <w:rPr>
                <w:rFonts w:ascii="Times New Roman"/>
                <w:color w:val="000000"/>
                <w:spacing w:val="7"/>
                <w:sz w:val="24"/>
              </w:rPr>
            </w:rPrChange>
          </w:rPr>
          <w:delText xml:space="preserve"> </w:delText>
        </w:r>
        <w:r w:rsidRPr="008C6C19" w:rsidDel="008C6C19">
          <w:rPr>
            <w:rFonts w:ascii="Arial" w:hAnsi="Arial" w:cs="Arial"/>
            <w:color w:val="000000"/>
            <w:sz w:val="24"/>
            <w:lang w:val="es-CO"/>
            <w:rPrChange w:id="2934" w:author="MARTHA  CERVANTES DIAZ" w:date="2023-01-02T09:19:00Z">
              <w:rPr>
                <w:rFonts w:ascii="UHJQMA+A030-Reg"/>
                <w:color w:val="000000"/>
                <w:sz w:val="24"/>
              </w:rPr>
            </w:rPrChange>
          </w:rPr>
          <w:delText>en</w:delText>
        </w:r>
        <w:r w:rsidRPr="008C6C19" w:rsidDel="008C6C19">
          <w:rPr>
            <w:rFonts w:ascii="Arial" w:hAnsi="Arial" w:cs="Arial"/>
            <w:color w:val="000000"/>
            <w:spacing w:val="6"/>
            <w:sz w:val="24"/>
            <w:lang w:val="es-CO"/>
            <w:rPrChange w:id="2935" w:author="MARTHA  CERVANTES DIAZ" w:date="2023-01-02T09:19:00Z">
              <w:rPr>
                <w:rFonts w:ascii="Times New Roman"/>
                <w:color w:val="000000"/>
                <w:spacing w:val="6"/>
                <w:sz w:val="24"/>
              </w:rPr>
            </w:rPrChange>
          </w:rPr>
          <w:delText xml:space="preserve"> </w:delText>
        </w:r>
        <w:r w:rsidRPr="008C6C19" w:rsidDel="008C6C19">
          <w:rPr>
            <w:rFonts w:ascii="Arial" w:hAnsi="Arial" w:cs="Arial"/>
            <w:color w:val="000000"/>
            <w:spacing w:val="-1"/>
            <w:sz w:val="24"/>
            <w:lang w:val="es-CO"/>
            <w:rPrChange w:id="2936" w:author="MARTHA  CERVANTES DIAZ" w:date="2023-01-02T09:19:00Z">
              <w:rPr>
                <w:rFonts w:ascii="UHJQMA+A030-Reg"/>
                <w:color w:val="000000"/>
                <w:spacing w:val="-1"/>
                <w:sz w:val="24"/>
              </w:rPr>
            </w:rPrChange>
          </w:rPr>
          <w:delText>funcionamiento</w:delText>
        </w:r>
      </w:del>
      <w:r w:rsidRPr="008C6C19">
        <w:rPr>
          <w:rFonts w:ascii="Arial" w:hAnsi="Arial" w:cs="Arial"/>
          <w:color w:val="000000"/>
          <w:spacing w:val="-1"/>
          <w:sz w:val="24"/>
          <w:lang w:val="es-CO"/>
          <w:rPrChange w:id="2937" w:author="MARTHA  CERVANTES DIAZ" w:date="2023-01-02T09:19:00Z">
            <w:rPr>
              <w:rFonts w:ascii="UHJQMA+A030-Reg"/>
              <w:color w:val="000000"/>
              <w:spacing w:val="-1"/>
              <w:sz w:val="24"/>
            </w:rPr>
          </w:rPrChange>
        </w:rPr>
        <w:t>.</w:t>
      </w:r>
    </w:p>
    <w:p w14:paraId="2C9E8344" w14:textId="77777777" w:rsidR="001D4206" w:rsidRPr="00BF4A75" w:rsidRDefault="00000000">
      <w:pPr>
        <w:framePr w:w="373" w:wrap="auto" w:hAnchor="text" w:x="6054" w:y="14774"/>
        <w:widowControl w:val="0"/>
        <w:autoSpaceDE w:val="0"/>
        <w:autoSpaceDN w:val="0"/>
        <w:spacing w:before="0" w:after="0" w:line="275" w:lineRule="exact"/>
        <w:jc w:val="left"/>
        <w:rPr>
          <w:rFonts w:ascii="Times New Roman"/>
          <w:color w:val="000000"/>
          <w:sz w:val="24"/>
          <w:lang w:val="es-CO"/>
          <w:rPrChange w:id="2938" w:author="MARTHA  CERVANTES DIAZ" w:date="2023-01-02T08:55:00Z">
            <w:rPr>
              <w:rFonts w:ascii="Times New Roman"/>
              <w:color w:val="000000"/>
              <w:sz w:val="24"/>
            </w:rPr>
          </w:rPrChange>
        </w:rPr>
      </w:pPr>
      <w:r w:rsidRPr="00BF4A75">
        <w:rPr>
          <w:rFonts w:ascii="UHJQMA+A030-Reg"/>
          <w:color w:val="000000"/>
          <w:sz w:val="24"/>
          <w:lang w:val="es-CO"/>
          <w:rPrChange w:id="2939" w:author="MARTHA  CERVANTES DIAZ" w:date="2023-01-02T08:55:00Z">
            <w:rPr>
              <w:rFonts w:ascii="UHJQMA+A030-Reg"/>
              <w:color w:val="000000"/>
              <w:sz w:val="24"/>
            </w:rPr>
          </w:rPrChange>
        </w:rPr>
        <w:t>4</w:t>
      </w:r>
    </w:p>
    <w:p w14:paraId="581E9301" w14:textId="77777777" w:rsidR="001D4206" w:rsidRPr="00BF4A75" w:rsidRDefault="001D4206">
      <w:pPr>
        <w:spacing w:before="0" w:after="0" w:line="0" w:lineRule="atLeast"/>
        <w:jc w:val="left"/>
        <w:rPr>
          <w:rFonts w:ascii="Arial"/>
          <w:color w:val="FF0000"/>
          <w:sz w:val="2"/>
          <w:lang w:val="es-CO"/>
          <w:rPrChange w:id="2940" w:author="MARTHA  CERVANTES DIAZ" w:date="2023-01-02T08:55:00Z">
            <w:rPr>
              <w:rFonts w:ascii="Arial"/>
              <w:color w:val="FF0000"/>
              <w:sz w:val="2"/>
            </w:rPr>
          </w:rPrChange>
        </w:rPr>
      </w:pPr>
    </w:p>
    <w:p w14:paraId="27FA7C42" w14:textId="77777777" w:rsidR="001D4206" w:rsidRPr="00BF4A75" w:rsidRDefault="00000000">
      <w:pPr>
        <w:spacing w:before="0" w:after="0" w:line="0" w:lineRule="atLeast"/>
        <w:jc w:val="left"/>
        <w:rPr>
          <w:rFonts w:ascii="Arial"/>
          <w:color w:val="FF0000"/>
          <w:sz w:val="2"/>
          <w:lang w:val="es-CO"/>
          <w:rPrChange w:id="2941" w:author="MARTHA  CERVANTES DIAZ" w:date="2023-01-02T08:55:00Z">
            <w:rPr>
              <w:rFonts w:ascii="Arial"/>
              <w:color w:val="FF0000"/>
              <w:sz w:val="2"/>
            </w:rPr>
          </w:rPrChange>
        </w:rPr>
      </w:pPr>
      <w:r w:rsidRPr="00BF4A75">
        <w:rPr>
          <w:rFonts w:ascii="Arial"/>
          <w:color w:val="FF0000"/>
          <w:sz w:val="2"/>
          <w:lang w:val="es-CO"/>
          <w:rPrChange w:id="2942" w:author="MARTHA  CERVANTES DIAZ" w:date="2023-01-02T08:55:00Z">
            <w:rPr>
              <w:rFonts w:ascii="Arial"/>
              <w:color w:val="FF0000"/>
              <w:sz w:val="2"/>
            </w:rPr>
          </w:rPrChange>
        </w:rPr>
        <w:cr/>
      </w:r>
      <w:r w:rsidRPr="00BF4A75">
        <w:rPr>
          <w:rFonts w:ascii="Arial"/>
          <w:color w:val="FF0000"/>
          <w:sz w:val="2"/>
          <w:lang w:val="es-CO"/>
          <w:rPrChange w:id="2943" w:author="MARTHA  CERVANTES DIAZ" w:date="2023-01-02T08:55:00Z">
            <w:rPr>
              <w:rFonts w:ascii="Arial"/>
              <w:color w:val="FF0000"/>
              <w:sz w:val="2"/>
            </w:rPr>
          </w:rPrChange>
        </w:rPr>
        <w:br w:type="page"/>
      </w:r>
    </w:p>
    <w:p w14:paraId="4F7DC339" w14:textId="77777777" w:rsidR="001D4206" w:rsidRPr="00BF4A75" w:rsidRDefault="00000000">
      <w:pPr>
        <w:spacing w:before="0" w:after="0" w:line="0" w:lineRule="atLeast"/>
        <w:jc w:val="left"/>
        <w:rPr>
          <w:rFonts w:ascii="Arial"/>
          <w:color w:val="FF0000"/>
          <w:sz w:val="2"/>
          <w:lang w:val="es-CO"/>
          <w:rPrChange w:id="2944" w:author="MARTHA  CERVANTES DIAZ" w:date="2023-01-02T08:55:00Z">
            <w:rPr>
              <w:rFonts w:ascii="Arial"/>
              <w:color w:val="FF0000"/>
              <w:sz w:val="2"/>
            </w:rPr>
          </w:rPrChange>
        </w:rPr>
      </w:pPr>
      <w:bookmarkStart w:id="2945" w:name="br6"/>
      <w:bookmarkEnd w:id="2945"/>
      <w:r w:rsidRPr="00BF4A75">
        <w:rPr>
          <w:rFonts w:ascii="Arial"/>
          <w:color w:val="FF0000"/>
          <w:sz w:val="2"/>
          <w:lang w:val="es-CO"/>
          <w:rPrChange w:id="2946" w:author="MARTHA  CERVANTES DIAZ" w:date="2023-01-02T08:55:00Z">
            <w:rPr>
              <w:rFonts w:ascii="Arial"/>
              <w:color w:val="FF0000"/>
              <w:sz w:val="2"/>
            </w:rPr>
          </w:rPrChange>
        </w:rPr>
        <w:lastRenderedPageBreak/>
        <w:t xml:space="preserve"> </w:t>
      </w:r>
    </w:p>
    <w:p w14:paraId="26B733FB" w14:textId="77777777" w:rsidR="001D4206" w:rsidRPr="00BF4A75" w:rsidRDefault="00000000">
      <w:pPr>
        <w:framePr w:w="373" w:wrap="auto" w:hAnchor="text" w:x="1440" w:y="1456"/>
        <w:widowControl w:val="0"/>
        <w:autoSpaceDE w:val="0"/>
        <w:autoSpaceDN w:val="0"/>
        <w:spacing w:before="0" w:after="0" w:line="278" w:lineRule="exact"/>
        <w:jc w:val="left"/>
        <w:rPr>
          <w:rFonts w:ascii="Times New Roman"/>
          <w:color w:val="000000"/>
          <w:sz w:val="24"/>
          <w:lang w:val="es-CO"/>
          <w:rPrChange w:id="2947" w:author="MARTHA  CERVANTES DIAZ" w:date="2023-01-02T08:55:00Z">
            <w:rPr>
              <w:rFonts w:ascii="Times New Roman"/>
              <w:color w:val="000000"/>
              <w:sz w:val="24"/>
            </w:rPr>
          </w:rPrChange>
        </w:rPr>
      </w:pPr>
      <w:r w:rsidRPr="00BF4A75">
        <w:rPr>
          <w:rFonts w:ascii="JKVKLP+A030-Bol"/>
          <w:color w:val="000000"/>
          <w:sz w:val="24"/>
          <w:lang w:val="es-CO"/>
          <w:rPrChange w:id="2948" w:author="MARTHA  CERVANTES DIAZ" w:date="2023-01-02T08:55:00Z">
            <w:rPr>
              <w:rFonts w:ascii="JKVKLP+A030-Bol"/>
              <w:color w:val="000000"/>
              <w:sz w:val="24"/>
            </w:rPr>
          </w:rPrChange>
        </w:rPr>
        <w:t>4</w:t>
      </w:r>
    </w:p>
    <w:p w14:paraId="5D51E897" w14:textId="77777777" w:rsidR="001D4206" w:rsidRPr="00BF4A75" w:rsidRDefault="00000000">
      <w:pPr>
        <w:framePr w:w="1821" w:wrap="auto" w:hAnchor="text" w:x="1573" w:y="1456"/>
        <w:widowControl w:val="0"/>
        <w:autoSpaceDE w:val="0"/>
        <w:autoSpaceDN w:val="0"/>
        <w:spacing w:before="0" w:after="0" w:line="278" w:lineRule="exact"/>
        <w:jc w:val="left"/>
        <w:rPr>
          <w:rFonts w:ascii="Times New Roman"/>
          <w:color w:val="000000"/>
          <w:sz w:val="24"/>
          <w:lang w:val="es-CO"/>
          <w:rPrChange w:id="2949" w:author="MARTHA  CERVANTES DIAZ" w:date="2023-01-02T08:55:00Z">
            <w:rPr>
              <w:rFonts w:ascii="Times New Roman"/>
              <w:color w:val="000000"/>
              <w:sz w:val="24"/>
            </w:rPr>
          </w:rPrChange>
        </w:rPr>
      </w:pPr>
      <w:r w:rsidRPr="00BF4A75">
        <w:rPr>
          <w:rFonts w:ascii="JKVKLP+A030-Bol"/>
          <w:color w:val="000000"/>
          <w:sz w:val="24"/>
          <w:lang w:val="es-CO"/>
          <w:rPrChange w:id="2950" w:author="MARTHA  CERVANTES DIAZ" w:date="2023-01-02T08:55:00Z">
            <w:rPr>
              <w:rFonts w:ascii="JKVKLP+A030-Bol"/>
              <w:color w:val="000000"/>
              <w:sz w:val="24"/>
            </w:rPr>
          </w:rPrChange>
        </w:rPr>
        <w:t>.1.1</w:t>
      </w:r>
      <w:r w:rsidRPr="00BF4A75">
        <w:rPr>
          <w:rFonts w:ascii="Times New Roman"/>
          <w:color w:val="000000"/>
          <w:spacing w:val="179"/>
          <w:sz w:val="24"/>
          <w:lang w:val="es-CO"/>
          <w:rPrChange w:id="2951" w:author="MARTHA  CERVANTES DIAZ" w:date="2023-01-02T08:55:00Z">
            <w:rPr>
              <w:rFonts w:ascii="Times New Roman"/>
              <w:color w:val="000000"/>
              <w:spacing w:val="179"/>
              <w:sz w:val="24"/>
            </w:rPr>
          </w:rPrChange>
        </w:rPr>
        <w:t xml:space="preserve"> </w:t>
      </w:r>
      <w:r w:rsidRPr="00BF4A75">
        <w:rPr>
          <w:rFonts w:ascii="JKVKLP+A030-Bol"/>
          <w:color w:val="000000"/>
          <w:spacing w:val="-1"/>
          <w:sz w:val="24"/>
          <w:lang w:val="es-CO"/>
          <w:rPrChange w:id="2952" w:author="MARTHA  CERVANTES DIAZ" w:date="2023-01-02T08:55:00Z">
            <w:rPr>
              <w:rFonts w:ascii="JKVKLP+A030-Bol"/>
              <w:color w:val="000000"/>
              <w:spacing w:val="-1"/>
              <w:sz w:val="24"/>
            </w:rPr>
          </w:rPrChange>
        </w:rPr>
        <w:t>MAPE-K</w:t>
      </w:r>
    </w:p>
    <w:p w14:paraId="2A54E2D7" w14:textId="77777777" w:rsidR="001D4206" w:rsidRPr="00BF4A75" w:rsidRDefault="00000000">
      <w:pPr>
        <w:framePr w:w="9415" w:wrap="auto" w:hAnchor="text" w:x="1440" w:y="2138"/>
        <w:widowControl w:val="0"/>
        <w:autoSpaceDE w:val="0"/>
        <w:autoSpaceDN w:val="0"/>
        <w:spacing w:before="0" w:after="0" w:line="275" w:lineRule="exact"/>
        <w:jc w:val="left"/>
        <w:rPr>
          <w:rFonts w:ascii="Times New Roman"/>
          <w:color w:val="000000"/>
          <w:sz w:val="24"/>
          <w:lang w:val="es-CO"/>
          <w:rPrChange w:id="2953" w:author="MARTHA  CERVANTES DIAZ" w:date="2023-01-02T08:55:00Z">
            <w:rPr>
              <w:rFonts w:ascii="Times New Roman"/>
              <w:color w:val="000000"/>
              <w:sz w:val="24"/>
            </w:rPr>
          </w:rPrChange>
        </w:rPr>
      </w:pPr>
      <w:r w:rsidRPr="00BF4A75">
        <w:rPr>
          <w:rFonts w:ascii="UHJQMA+A030-Reg"/>
          <w:color w:val="000000"/>
          <w:spacing w:val="-1"/>
          <w:sz w:val="24"/>
          <w:lang w:val="es-CO"/>
          <w:rPrChange w:id="2954" w:author="MARTHA  CERVANTES DIAZ" w:date="2023-01-02T08:55:00Z">
            <w:rPr>
              <w:rFonts w:ascii="UHJQMA+A030-Reg"/>
              <w:color w:val="000000"/>
              <w:spacing w:val="-1"/>
              <w:sz w:val="24"/>
            </w:rPr>
          </w:rPrChange>
        </w:rPr>
        <w:t>IBM,</w:t>
      </w:r>
      <w:r w:rsidRPr="00BF4A75">
        <w:rPr>
          <w:rFonts w:ascii="Times New Roman"/>
          <w:color w:val="000000"/>
          <w:spacing w:val="7"/>
          <w:sz w:val="24"/>
          <w:lang w:val="es-CO"/>
          <w:rPrChange w:id="295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956" w:author="MARTHA  CERVANTES DIAZ" w:date="2023-01-02T08:55:00Z">
            <w:rPr>
              <w:rFonts w:ascii="UHJQMA+A030-Reg"/>
              <w:color w:val="000000"/>
              <w:sz w:val="24"/>
            </w:rPr>
          </w:rPrChange>
        </w:rPr>
        <w:t>en</w:t>
      </w:r>
      <w:r w:rsidRPr="00BF4A75">
        <w:rPr>
          <w:rFonts w:ascii="Times New Roman"/>
          <w:color w:val="000000"/>
          <w:spacing w:val="6"/>
          <w:sz w:val="24"/>
          <w:lang w:val="es-CO"/>
          <w:rPrChange w:id="295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2958" w:author="MARTHA  CERVANTES DIAZ" w:date="2023-01-02T08:55:00Z">
            <w:rPr>
              <w:rFonts w:ascii="UHJQMA+A030-Reg"/>
              <w:color w:val="000000"/>
              <w:spacing w:val="-1"/>
              <w:sz w:val="24"/>
            </w:rPr>
          </w:rPrChange>
        </w:rPr>
        <w:t>cuanto</w:t>
      </w:r>
      <w:r w:rsidRPr="00BF4A75">
        <w:rPr>
          <w:rFonts w:ascii="Times New Roman"/>
          <w:color w:val="000000"/>
          <w:spacing w:val="7"/>
          <w:sz w:val="24"/>
          <w:lang w:val="es-CO"/>
          <w:rPrChange w:id="295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960" w:author="MARTHA  CERVANTES DIAZ" w:date="2023-01-02T08:55:00Z">
            <w:rPr>
              <w:rFonts w:ascii="UHJQMA+A030-Reg"/>
              <w:color w:val="000000"/>
              <w:sz w:val="24"/>
            </w:rPr>
          </w:rPrChange>
        </w:rPr>
        <w:t>a</w:t>
      </w:r>
      <w:r w:rsidRPr="00BF4A75">
        <w:rPr>
          <w:rFonts w:ascii="Times New Roman"/>
          <w:color w:val="000000"/>
          <w:spacing w:val="6"/>
          <w:sz w:val="24"/>
          <w:lang w:val="es-CO"/>
          <w:rPrChange w:id="296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962" w:author="MARTHA  CERVANTES DIAZ" w:date="2023-01-02T08:55:00Z">
            <w:rPr>
              <w:rFonts w:ascii="UHJQMA+A030-Reg"/>
              <w:color w:val="000000"/>
              <w:sz w:val="24"/>
            </w:rPr>
          </w:rPrChange>
        </w:rPr>
        <w:t>la</w:t>
      </w:r>
      <w:r w:rsidRPr="00BF4A75">
        <w:rPr>
          <w:rFonts w:ascii="Times New Roman"/>
          <w:color w:val="000000"/>
          <w:spacing w:val="6"/>
          <w:sz w:val="24"/>
          <w:lang w:val="es-CO"/>
          <w:rPrChange w:id="2963"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2964" w:author="MARTHA  CERVANTES DIAZ" w:date="2023-01-02T08:55:00Z">
            <w:rPr>
              <w:rFonts w:ascii="UHJQMA+A030-Reg" w:hAnsi="UHJQMA+A030-Reg" w:cs="UHJQMA+A030-Reg"/>
              <w:color w:val="000000"/>
              <w:sz w:val="24"/>
            </w:rPr>
          </w:rPrChange>
        </w:rPr>
        <w:t>implementación</w:t>
      </w:r>
      <w:r w:rsidRPr="00BF4A75">
        <w:rPr>
          <w:rFonts w:ascii="Times New Roman"/>
          <w:color w:val="000000"/>
          <w:spacing w:val="6"/>
          <w:sz w:val="24"/>
          <w:lang w:val="es-CO"/>
          <w:rPrChange w:id="296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966" w:author="MARTHA  CERVANTES DIAZ" w:date="2023-01-02T08:55:00Z">
            <w:rPr>
              <w:rFonts w:ascii="UHJQMA+A030-Reg"/>
              <w:color w:val="000000"/>
              <w:sz w:val="24"/>
            </w:rPr>
          </w:rPrChange>
        </w:rPr>
        <w:t>de</w:t>
      </w:r>
      <w:r w:rsidRPr="00BF4A75">
        <w:rPr>
          <w:rFonts w:ascii="Times New Roman"/>
          <w:color w:val="000000"/>
          <w:spacing w:val="6"/>
          <w:sz w:val="24"/>
          <w:lang w:val="es-CO"/>
          <w:rPrChange w:id="296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968" w:author="MARTHA  CERVANTES DIAZ" w:date="2023-01-02T08:55:00Z">
            <w:rPr>
              <w:rFonts w:ascii="UHJQMA+A030-Reg"/>
              <w:color w:val="000000"/>
              <w:sz w:val="24"/>
            </w:rPr>
          </w:rPrChange>
        </w:rPr>
        <w:t>las</w:t>
      </w:r>
      <w:r w:rsidRPr="00BF4A75">
        <w:rPr>
          <w:rFonts w:ascii="Times New Roman"/>
          <w:color w:val="000000"/>
          <w:spacing w:val="6"/>
          <w:sz w:val="24"/>
          <w:lang w:val="es-CO"/>
          <w:rPrChange w:id="2969"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2970" w:author="MARTHA  CERVANTES DIAZ" w:date="2023-01-02T08:55:00Z">
            <w:rPr>
              <w:rFonts w:ascii="UHJQMA+A030-Reg" w:hAnsi="UHJQMA+A030-Reg" w:cs="UHJQMA+A030-Reg"/>
              <w:color w:val="000000"/>
              <w:spacing w:val="-1"/>
              <w:sz w:val="24"/>
            </w:rPr>
          </w:rPrChange>
        </w:rPr>
        <w:t>características,</w:t>
      </w:r>
      <w:r w:rsidRPr="00BF4A75">
        <w:rPr>
          <w:rFonts w:ascii="Times New Roman"/>
          <w:color w:val="000000"/>
          <w:spacing w:val="7"/>
          <w:sz w:val="24"/>
          <w:lang w:val="es-CO"/>
          <w:rPrChange w:id="297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2972" w:author="MARTHA  CERVANTES DIAZ" w:date="2023-01-02T08:55:00Z">
            <w:rPr>
              <w:rFonts w:ascii="UHJQMA+A030-Reg"/>
              <w:color w:val="000000"/>
              <w:spacing w:val="-1"/>
              <w:sz w:val="24"/>
            </w:rPr>
          </w:rPrChange>
        </w:rPr>
        <w:t>propone</w:t>
      </w:r>
      <w:r w:rsidRPr="00BF4A75">
        <w:rPr>
          <w:rFonts w:ascii="Times New Roman"/>
          <w:color w:val="000000"/>
          <w:spacing w:val="7"/>
          <w:sz w:val="24"/>
          <w:lang w:val="es-CO"/>
          <w:rPrChange w:id="297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2974" w:author="MARTHA  CERVANTES DIAZ" w:date="2023-01-02T08:55:00Z">
            <w:rPr>
              <w:rFonts w:ascii="UHJQMA+A030-Reg"/>
              <w:color w:val="000000"/>
              <w:sz w:val="24"/>
            </w:rPr>
          </w:rPrChange>
        </w:rPr>
        <w:t>un</w:t>
      </w:r>
      <w:r w:rsidRPr="00BF4A75">
        <w:rPr>
          <w:rFonts w:ascii="Times New Roman"/>
          <w:color w:val="000000"/>
          <w:spacing w:val="6"/>
          <w:sz w:val="24"/>
          <w:lang w:val="es-CO"/>
          <w:rPrChange w:id="297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976" w:author="MARTHA  CERVANTES DIAZ" w:date="2023-01-02T08:55:00Z">
            <w:rPr>
              <w:rFonts w:ascii="UHJQMA+A030-Reg"/>
              <w:color w:val="000000"/>
              <w:sz w:val="24"/>
            </w:rPr>
          </w:rPrChange>
        </w:rPr>
        <w:t>modelo</w:t>
      </w:r>
      <w:r w:rsidRPr="00BF4A75">
        <w:rPr>
          <w:rFonts w:ascii="Times New Roman"/>
          <w:color w:val="000000"/>
          <w:spacing w:val="6"/>
          <w:sz w:val="24"/>
          <w:lang w:val="es-CO"/>
          <w:rPrChange w:id="297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978" w:author="MARTHA  CERVANTES DIAZ" w:date="2023-01-02T08:55:00Z">
            <w:rPr>
              <w:rFonts w:ascii="UHJQMA+A030-Reg"/>
              <w:color w:val="000000"/>
              <w:sz w:val="24"/>
            </w:rPr>
          </w:rPrChange>
        </w:rPr>
        <w:t>de</w:t>
      </w:r>
      <w:r w:rsidRPr="00BF4A75">
        <w:rPr>
          <w:rFonts w:ascii="Times New Roman"/>
          <w:color w:val="000000"/>
          <w:spacing w:val="6"/>
          <w:sz w:val="24"/>
          <w:lang w:val="es-CO"/>
          <w:rPrChange w:id="297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2980" w:author="MARTHA  CERVANTES DIAZ" w:date="2023-01-02T08:55:00Z">
            <w:rPr>
              <w:rFonts w:ascii="UHJQMA+A030-Reg"/>
              <w:color w:val="000000"/>
              <w:sz w:val="24"/>
            </w:rPr>
          </w:rPrChange>
        </w:rPr>
        <w:t>ciclo</w:t>
      </w:r>
    </w:p>
    <w:p w14:paraId="158F20DC" w14:textId="01631B35" w:rsidR="001D4206" w:rsidRPr="00BF4A75" w:rsidRDefault="00000000">
      <w:pPr>
        <w:framePr w:w="9415" w:wrap="auto" w:hAnchor="text" w:x="1440" w:y="2138"/>
        <w:widowControl w:val="0"/>
        <w:autoSpaceDE w:val="0"/>
        <w:autoSpaceDN w:val="0"/>
        <w:spacing w:before="13" w:after="0" w:line="275" w:lineRule="exact"/>
        <w:jc w:val="left"/>
        <w:rPr>
          <w:rFonts w:ascii="Times New Roman"/>
          <w:color w:val="000000"/>
          <w:sz w:val="24"/>
          <w:lang w:val="es-CO"/>
          <w:rPrChange w:id="2981" w:author="MARTHA  CERVANTES DIAZ" w:date="2023-01-02T08:55:00Z">
            <w:rPr>
              <w:rFonts w:ascii="Times New Roman"/>
              <w:color w:val="000000"/>
              <w:sz w:val="24"/>
            </w:rPr>
          </w:rPrChange>
        </w:rPr>
      </w:pPr>
      <w:r w:rsidRPr="00BF4A75">
        <w:rPr>
          <w:rFonts w:ascii="UHJQMA+A030-Reg"/>
          <w:color w:val="000000"/>
          <w:spacing w:val="-1"/>
          <w:sz w:val="24"/>
          <w:lang w:val="es-CO"/>
          <w:rPrChange w:id="2982" w:author="MARTHA  CERVANTES DIAZ" w:date="2023-01-02T08:55:00Z">
            <w:rPr>
              <w:rFonts w:ascii="UHJQMA+A030-Reg"/>
              <w:color w:val="000000"/>
              <w:spacing w:val="-1"/>
              <w:sz w:val="24"/>
            </w:rPr>
          </w:rPrChange>
        </w:rPr>
        <w:t>auto-adaptativo</w:t>
      </w:r>
      <w:ins w:id="2983" w:author="MARTHA  CERVANTES DIAZ" w:date="2023-01-02T09:21:00Z">
        <w:r w:rsidR="008C6C19">
          <w:rPr>
            <w:rFonts w:ascii="UHJQMA+A030-Reg"/>
            <w:color w:val="000000"/>
            <w:spacing w:val="-1"/>
            <w:sz w:val="24"/>
            <w:lang w:val="es-CO"/>
          </w:rPr>
          <w:t>,</w:t>
        </w:r>
      </w:ins>
      <w:del w:id="2984" w:author="MARTHA  CERVANTES DIAZ" w:date="2023-01-02T09:21:00Z">
        <w:r w:rsidRPr="00BF4A75" w:rsidDel="008C6C19">
          <w:rPr>
            <w:rFonts w:ascii="UHJQMA+A030-Reg"/>
            <w:color w:val="000000"/>
            <w:spacing w:val="-1"/>
            <w:sz w:val="24"/>
            <w:lang w:val="es-CO"/>
            <w:rPrChange w:id="2985" w:author="MARTHA  CERVANTES DIAZ" w:date="2023-01-02T08:55:00Z">
              <w:rPr>
                <w:rFonts w:ascii="UHJQMA+A030-Reg"/>
                <w:color w:val="000000"/>
                <w:spacing w:val="-1"/>
                <w:sz w:val="24"/>
              </w:rPr>
            </w:rPrChange>
          </w:rPr>
          <w:delText>.</w:delText>
        </w:r>
        <w:r w:rsidRPr="00BF4A75" w:rsidDel="008C6C19">
          <w:rPr>
            <w:rFonts w:ascii="Times New Roman"/>
            <w:color w:val="000000"/>
            <w:spacing w:val="7"/>
            <w:sz w:val="24"/>
            <w:lang w:val="es-CO"/>
            <w:rPrChange w:id="2986" w:author="MARTHA  CERVANTES DIAZ" w:date="2023-01-02T08:55:00Z">
              <w:rPr>
                <w:rFonts w:ascii="Times New Roman"/>
                <w:color w:val="000000"/>
                <w:spacing w:val="7"/>
                <w:sz w:val="24"/>
              </w:rPr>
            </w:rPrChange>
          </w:rPr>
          <w:delText xml:space="preserve"> </w:delText>
        </w:r>
        <w:r w:rsidRPr="00BF4A75" w:rsidDel="008C6C19">
          <w:rPr>
            <w:rFonts w:ascii="UHJQMA+A030-Reg"/>
            <w:color w:val="000000"/>
            <w:spacing w:val="-2"/>
            <w:sz w:val="24"/>
            <w:lang w:val="es-CO"/>
            <w:rPrChange w:id="2987" w:author="MARTHA  CERVANTES DIAZ" w:date="2023-01-02T08:55:00Z">
              <w:rPr>
                <w:rFonts w:ascii="UHJQMA+A030-Reg"/>
                <w:color w:val="000000"/>
                <w:spacing w:val="-2"/>
                <w:sz w:val="24"/>
              </w:rPr>
            </w:rPrChange>
          </w:rPr>
          <w:delText>Este</w:delText>
        </w:r>
        <w:r w:rsidRPr="00BF4A75" w:rsidDel="008C6C19">
          <w:rPr>
            <w:rFonts w:ascii="Times New Roman"/>
            <w:color w:val="000000"/>
            <w:spacing w:val="8"/>
            <w:sz w:val="24"/>
            <w:lang w:val="es-CO"/>
            <w:rPrChange w:id="2988" w:author="MARTHA  CERVANTES DIAZ" w:date="2023-01-02T08:55:00Z">
              <w:rPr>
                <w:rFonts w:ascii="Times New Roman"/>
                <w:color w:val="000000"/>
                <w:spacing w:val="8"/>
                <w:sz w:val="24"/>
              </w:rPr>
            </w:rPrChange>
          </w:rPr>
          <w:delText xml:space="preserve"> </w:delText>
        </w:r>
        <w:r w:rsidRPr="00BF4A75" w:rsidDel="008C6C19">
          <w:rPr>
            <w:rFonts w:ascii="UHJQMA+A030-Reg"/>
            <w:color w:val="000000"/>
            <w:sz w:val="24"/>
            <w:lang w:val="es-CO"/>
            <w:rPrChange w:id="2989" w:author="MARTHA  CERVANTES DIAZ" w:date="2023-01-02T08:55:00Z">
              <w:rPr>
                <w:rFonts w:ascii="UHJQMA+A030-Reg"/>
                <w:color w:val="000000"/>
                <w:sz w:val="24"/>
              </w:rPr>
            </w:rPrChange>
          </w:rPr>
          <w:delText>ciclo,</w:delText>
        </w:r>
        <w:r w:rsidRPr="00BF4A75" w:rsidDel="008C6C19">
          <w:rPr>
            <w:rFonts w:ascii="Times New Roman"/>
            <w:color w:val="000000"/>
            <w:spacing w:val="7"/>
            <w:sz w:val="24"/>
            <w:lang w:val="es-CO"/>
            <w:rPrChange w:id="2990" w:author="MARTHA  CERVANTES DIAZ" w:date="2023-01-02T08:55:00Z">
              <w:rPr>
                <w:rFonts w:ascii="Times New Roman"/>
                <w:color w:val="000000"/>
                <w:spacing w:val="7"/>
                <w:sz w:val="24"/>
              </w:rPr>
            </w:rPrChange>
          </w:rPr>
          <w:delText xml:space="preserve"> </w:delText>
        </w:r>
        <w:r w:rsidRPr="00BF4A75" w:rsidDel="008C6C19">
          <w:rPr>
            <w:rFonts w:ascii="UHJQMA+A030-Reg"/>
            <w:color w:val="000000"/>
            <w:sz w:val="24"/>
            <w:lang w:val="es-CO"/>
            <w:rPrChange w:id="2991" w:author="MARTHA  CERVANTES DIAZ" w:date="2023-01-02T08:55:00Z">
              <w:rPr>
                <w:rFonts w:ascii="UHJQMA+A030-Reg"/>
                <w:color w:val="000000"/>
                <w:sz w:val="24"/>
              </w:rPr>
            </w:rPrChange>
          </w:rPr>
          <w:delText>llamado</w:delText>
        </w:r>
      </w:del>
      <w:ins w:id="2992" w:author="MARTHA  CERVANTES DIAZ" w:date="2023-01-02T09:21:00Z">
        <w:r w:rsidR="008C6C19">
          <w:rPr>
            <w:rFonts w:ascii="Calibri" w:hAnsi="Calibri" w:cs="Calibri"/>
            <w:color w:val="000000"/>
            <w:sz w:val="24"/>
            <w:lang w:val="es-CO"/>
          </w:rPr>
          <w:t xml:space="preserve"> denominado</w:t>
        </w:r>
      </w:ins>
      <w:r w:rsidRPr="00BF4A75">
        <w:rPr>
          <w:rFonts w:ascii="Times New Roman"/>
          <w:color w:val="000000"/>
          <w:spacing w:val="6"/>
          <w:sz w:val="24"/>
          <w:lang w:val="es-CO"/>
          <w:rPrChange w:id="299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2994" w:author="MARTHA  CERVANTES DIAZ" w:date="2023-01-02T08:55:00Z">
            <w:rPr>
              <w:rFonts w:ascii="UHJQMA+A030-Reg"/>
              <w:color w:val="000000"/>
              <w:spacing w:val="-1"/>
              <w:sz w:val="24"/>
            </w:rPr>
          </w:rPrChange>
        </w:rPr>
        <w:t>MAPE-K</w:t>
      </w:r>
      <w:r w:rsidRPr="00BF4A75">
        <w:rPr>
          <w:rFonts w:ascii="Times New Roman"/>
          <w:color w:val="000000"/>
          <w:spacing w:val="6"/>
          <w:sz w:val="24"/>
          <w:lang w:val="es-CO"/>
          <w:rPrChange w:id="2995" w:author="MARTHA  CERVANTES DIAZ" w:date="2023-01-02T08:55:00Z">
            <w:rPr>
              <w:rFonts w:ascii="Times New Roman"/>
              <w:color w:val="000000"/>
              <w:spacing w:val="6"/>
              <w:sz w:val="24"/>
            </w:rPr>
          </w:rPrChange>
        </w:rPr>
        <w:t xml:space="preserve"> </w:t>
      </w:r>
      <w:ins w:id="2996" w:author="MARTHA  CERVANTES DIAZ" w:date="2023-01-02T09:21:00Z">
        <w:r w:rsidR="008C6C19">
          <w:rPr>
            <w:rFonts w:ascii="Times New Roman"/>
            <w:color w:val="000000"/>
            <w:spacing w:val="6"/>
            <w:sz w:val="24"/>
            <w:lang w:val="es-CO"/>
          </w:rPr>
          <w:t>.  En la Figur</w:t>
        </w:r>
      </w:ins>
      <w:ins w:id="2997" w:author="MARTHA  CERVANTES DIAZ" w:date="2023-01-02T09:22:00Z">
        <w:r w:rsidR="008C6C19">
          <w:rPr>
            <w:rFonts w:ascii="Times New Roman"/>
            <w:color w:val="000000"/>
            <w:spacing w:val="6"/>
            <w:sz w:val="24"/>
            <w:lang w:val="es-CO"/>
          </w:rPr>
          <w:t>a 1</w:t>
        </w:r>
      </w:ins>
      <w:del w:id="2998" w:author="MARTHA  CERVANTES DIAZ" w:date="2023-01-02T09:22:00Z">
        <w:r w:rsidRPr="00BF4A75" w:rsidDel="008C6C19">
          <w:rPr>
            <w:rFonts w:ascii="UHJQMA+A030-Reg"/>
            <w:color w:val="000000"/>
            <w:spacing w:val="-5"/>
            <w:sz w:val="24"/>
            <w:lang w:val="es-CO"/>
            <w:rPrChange w:id="2999" w:author="MARTHA  CERVANTES DIAZ" w:date="2023-01-02T08:55:00Z">
              <w:rPr>
                <w:rFonts w:ascii="UHJQMA+A030-Reg"/>
                <w:color w:val="000000"/>
                <w:spacing w:val="-5"/>
                <w:sz w:val="24"/>
              </w:rPr>
            </w:rPrChange>
          </w:rPr>
          <w:delText>(Ver</w:delText>
        </w:r>
        <w:r w:rsidRPr="00BF4A75" w:rsidDel="008C6C19">
          <w:rPr>
            <w:rFonts w:ascii="Times New Roman"/>
            <w:color w:val="000000"/>
            <w:spacing w:val="11"/>
            <w:sz w:val="24"/>
            <w:lang w:val="es-CO"/>
            <w:rPrChange w:id="3000" w:author="MARTHA  CERVANTES DIAZ" w:date="2023-01-02T08:55:00Z">
              <w:rPr>
                <w:rFonts w:ascii="Times New Roman"/>
                <w:color w:val="000000"/>
                <w:spacing w:val="11"/>
                <w:sz w:val="24"/>
              </w:rPr>
            </w:rPrChange>
          </w:rPr>
          <w:delText xml:space="preserve"> </w:delText>
        </w:r>
        <w:r w:rsidDel="008C6C19">
          <w:rPr>
            <w:rFonts w:ascii="UHJQMA+A030-Reg" w:hAnsi="UHJQMA+A030-Reg" w:cs="UHJQMA+A030-Reg"/>
            <w:color w:val="000000"/>
            <w:sz w:val="24"/>
          </w:rPr>
          <w:delText>ﬁ</w:delText>
        </w:r>
        <w:r w:rsidRPr="00BF4A75" w:rsidDel="008C6C19">
          <w:rPr>
            <w:rFonts w:ascii="UHJQMA+A030-Reg" w:hAnsi="UHJQMA+A030-Reg" w:cs="UHJQMA+A030-Reg"/>
            <w:color w:val="000000"/>
            <w:sz w:val="24"/>
            <w:lang w:val="es-CO"/>
            <w:rPrChange w:id="3001" w:author="MARTHA  CERVANTES DIAZ" w:date="2023-01-02T08:55:00Z">
              <w:rPr>
                <w:rFonts w:ascii="UHJQMA+A030-Reg" w:hAnsi="UHJQMA+A030-Reg" w:cs="UHJQMA+A030-Reg"/>
                <w:color w:val="000000"/>
                <w:sz w:val="24"/>
              </w:rPr>
            </w:rPrChange>
          </w:rPr>
          <w:delText>g.</w:delText>
        </w:r>
        <w:r w:rsidRPr="00BF4A75" w:rsidDel="008C6C19">
          <w:rPr>
            <w:rFonts w:ascii="Times New Roman"/>
            <w:color w:val="000000"/>
            <w:spacing w:val="7"/>
            <w:sz w:val="24"/>
            <w:lang w:val="es-CO"/>
            <w:rPrChange w:id="3002" w:author="MARTHA  CERVANTES DIAZ" w:date="2023-01-02T08:55:00Z">
              <w:rPr>
                <w:rFonts w:ascii="Times New Roman"/>
                <w:color w:val="000000"/>
                <w:spacing w:val="7"/>
                <w:sz w:val="24"/>
              </w:rPr>
            </w:rPrChange>
          </w:rPr>
          <w:delText xml:space="preserve"> </w:delText>
        </w:r>
        <w:r w:rsidRPr="00BF4A75" w:rsidDel="008C6C19">
          <w:rPr>
            <w:rFonts w:ascii="UHJQMA+A030-Reg"/>
            <w:color w:val="000000"/>
            <w:sz w:val="24"/>
            <w:lang w:val="es-CO"/>
            <w:rPrChange w:id="3003" w:author="MARTHA  CERVANTES DIAZ" w:date="2023-01-02T08:55:00Z">
              <w:rPr>
                <w:rFonts w:ascii="UHJQMA+A030-Reg"/>
                <w:color w:val="000000"/>
                <w:sz w:val="24"/>
              </w:rPr>
            </w:rPrChange>
          </w:rPr>
          <w:delText>1),</w:delText>
        </w:r>
      </w:del>
      <w:ins w:id="3004" w:author="MARTHA  CERVANTES DIAZ" w:date="2023-01-02T09:22:00Z">
        <w:r w:rsidR="008C6C19">
          <w:rPr>
            <w:rFonts w:ascii="Calibri" w:hAnsi="Calibri" w:cs="Calibri"/>
            <w:color w:val="000000"/>
            <w:sz w:val="24"/>
            <w:lang w:val="es-CO"/>
          </w:rPr>
          <w:t xml:space="preserve"> se </w:t>
        </w:r>
      </w:ins>
      <w:r w:rsidRPr="00BF4A75">
        <w:rPr>
          <w:rFonts w:ascii="Times New Roman"/>
          <w:color w:val="000000"/>
          <w:spacing w:val="7"/>
          <w:sz w:val="24"/>
          <w:lang w:val="es-CO"/>
          <w:rPrChange w:id="3005"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006" w:author="MARTHA  CERVANTES DIAZ" w:date="2023-01-02T08:55:00Z">
            <w:rPr>
              <w:rFonts w:ascii="UHJQMA+A030-Reg"/>
              <w:color w:val="000000"/>
              <w:spacing w:val="-1"/>
              <w:sz w:val="24"/>
            </w:rPr>
          </w:rPrChange>
        </w:rPr>
        <w:t>presenta</w:t>
      </w:r>
      <w:ins w:id="3007" w:author="MARTHA  CERVANTES DIAZ" w:date="2023-01-02T09:22:00Z">
        <w:r w:rsidR="008C6C19">
          <w:rPr>
            <w:rFonts w:ascii="UHJQMA+A030-Reg"/>
            <w:color w:val="000000"/>
            <w:spacing w:val="-1"/>
            <w:sz w:val="24"/>
            <w:lang w:val="es-CO"/>
          </w:rPr>
          <w:t>n</w:t>
        </w:r>
        <w:r w:rsidR="008C6C19">
          <w:rPr>
            <w:rFonts w:ascii="Calibri" w:hAnsi="Calibri" w:cs="Calibri"/>
            <w:color w:val="000000"/>
            <w:spacing w:val="-1"/>
            <w:sz w:val="24"/>
            <w:lang w:val="es-CO"/>
          </w:rPr>
          <w:t xml:space="preserve"> </w:t>
        </w:r>
      </w:ins>
      <w:r w:rsidRPr="00BF4A75">
        <w:rPr>
          <w:rFonts w:ascii="Times New Roman"/>
          <w:color w:val="000000"/>
          <w:spacing w:val="7"/>
          <w:sz w:val="24"/>
          <w:lang w:val="es-CO"/>
          <w:rPrChange w:id="3008" w:author="MARTHA  CERVANTES DIAZ" w:date="2023-01-02T08:55:00Z">
            <w:rPr>
              <w:rFonts w:ascii="Times New Roman"/>
              <w:color w:val="000000"/>
              <w:spacing w:val="7"/>
              <w:sz w:val="24"/>
            </w:rPr>
          </w:rPrChange>
        </w:rPr>
        <w:t xml:space="preserve"> </w:t>
      </w:r>
      <w:del w:id="3009" w:author="MARTHA  CERVANTES DIAZ" w:date="2023-01-02T09:22:00Z">
        <w:r w:rsidRPr="00BF4A75" w:rsidDel="008C6C19">
          <w:rPr>
            <w:rFonts w:ascii="UHJQMA+A030-Reg"/>
            <w:color w:val="000000"/>
            <w:sz w:val="24"/>
            <w:lang w:val="es-CO"/>
            <w:rPrChange w:id="3010" w:author="MARTHA  CERVANTES DIAZ" w:date="2023-01-02T08:55:00Z">
              <w:rPr>
                <w:rFonts w:ascii="UHJQMA+A030-Reg"/>
                <w:color w:val="000000"/>
                <w:sz w:val="24"/>
              </w:rPr>
            </w:rPrChange>
          </w:rPr>
          <w:delText>los</w:delText>
        </w:r>
        <w:r w:rsidRPr="00BF4A75" w:rsidDel="008C6C19">
          <w:rPr>
            <w:rFonts w:ascii="Times New Roman"/>
            <w:color w:val="000000"/>
            <w:spacing w:val="6"/>
            <w:sz w:val="24"/>
            <w:lang w:val="es-CO"/>
            <w:rPrChange w:id="3011" w:author="MARTHA  CERVANTES DIAZ" w:date="2023-01-02T08:55:00Z">
              <w:rPr>
                <w:rFonts w:ascii="Times New Roman"/>
                <w:color w:val="000000"/>
                <w:spacing w:val="6"/>
                <w:sz w:val="24"/>
              </w:rPr>
            </w:rPrChange>
          </w:rPr>
          <w:delText xml:space="preserve"> </w:delText>
        </w:r>
        <w:r w:rsidRPr="00BF4A75" w:rsidDel="008C6C19">
          <w:rPr>
            <w:rFonts w:ascii="UHJQMA+A030-Reg"/>
            <w:color w:val="000000"/>
            <w:sz w:val="24"/>
            <w:lang w:val="es-CO"/>
            <w:rPrChange w:id="3012" w:author="MARTHA  CERVANTES DIAZ" w:date="2023-01-02T08:55:00Z">
              <w:rPr>
                <w:rFonts w:ascii="UHJQMA+A030-Reg"/>
                <w:color w:val="000000"/>
                <w:sz w:val="24"/>
              </w:rPr>
            </w:rPrChange>
          </w:rPr>
          <w:delText>pasos</w:delText>
        </w:r>
      </w:del>
      <w:ins w:id="3013" w:author="MARTHA  CERVANTES DIAZ" w:date="2023-01-02T09:22:00Z">
        <w:r w:rsidR="008C6C19">
          <w:rPr>
            <w:rFonts w:ascii="UHJQMA+A030-Reg"/>
            <w:color w:val="000000"/>
            <w:sz w:val="24"/>
            <w:lang w:val="es-CO"/>
          </w:rPr>
          <w:t>las</w:t>
        </w:r>
        <w:r w:rsidR="008C6C19">
          <w:rPr>
            <w:rFonts w:ascii="Calibri" w:hAnsi="Calibri" w:cs="Calibri"/>
            <w:color w:val="000000"/>
            <w:sz w:val="24"/>
            <w:lang w:val="es-CO"/>
          </w:rPr>
          <w:t xml:space="preserve"> etapas</w:t>
        </w:r>
      </w:ins>
      <w:r w:rsidRPr="00BF4A75">
        <w:rPr>
          <w:rFonts w:ascii="Times New Roman"/>
          <w:color w:val="000000"/>
          <w:spacing w:val="7"/>
          <w:sz w:val="24"/>
          <w:lang w:val="es-CO"/>
          <w:rPrChange w:id="301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015" w:author="MARTHA  CERVANTES DIAZ" w:date="2023-01-02T08:55:00Z">
            <w:rPr>
              <w:rFonts w:ascii="UHJQMA+A030-Reg"/>
              <w:color w:val="000000"/>
              <w:sz w:val="24"/>
            </w:rPr>
          </w:rPrChange>
        </w:rPr>
        <w:t>que</w:t>
      </w:r>
      <w:r w:rsidRPr="00BF4A75">
        <w:rPr>
          <w:rFonts w:ascii="Times New Roman"/>
          <w:color w:val="000000"/>
          <w:spacing w:val="6"/>
          <w:sz w:val="24"/>
          <w:lang w:val="es-CO"/>
          <w:rPrChange w:id="301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017" w:author="MARTHA  CERVANTES DIAZ" w:date="2023-01-02T08:55:00Z">
            <w:rPr>
              <w:rFonts w:ascii="UHJQMA+A030-Reg"/>
              <w:color w:val="000000"/>
              <w:sz w:val="24"/>
            </w:rPr>
          </w:rPrChange>
        </w:rPr>
        <w:t>el</w:t>
      </w:r>
    </w:p>
    <w:p w14:paraId="2EEC47BA" w14:textId="77777777" w:rsidR="001D4206" w:rsidRPr="00BF4A75" w:rsidRDefault="00000000">
      <w:pPr>
        <w:framePr w:w="9415" w:wrap="auto" w:hAnchor="text" w:x="1440" w:y="2138"/>
        <w:widowControl w:val="0"/>
        <w:autoSpaceDE w:val="0"/>
        <w:autoSpaceDN w:val="0"/>
        <w:spacing w:before="13" w:after="0" w:line="275" w:lineRule="exact"/>
        <w:jc w:val="left"/>
        <w:rPr>
          <w:rFonts w:ascii="Times New Roman"/>
          <w:color w:val="000000"/>
          <w:sz w:val="24"/>
          <w:lang w:val="es-CO"/>
          <w:rPrChange w:id="3018" w:author="MARTHA  CERVANTES DIAZ" w:date="2023-01-02T08:55:00Z">
            <w:rPr>
              <w:rFonts w:ascii="Times New Roman"/>
              <w:color w:val="000000"/>
              <w:sz w:val="24"/>
            </w:rPr>
          </w:rPrChange>
        </w:rPr>
      </w:pPr>
      <w:r w:rsidRPr="00BF4A75">
        <w:rPr>
          <w:rFonts w:ascii="ITAIRR+A030-Ita"/>
          <w:color w:val="000000"/>
          <w:sz w:val="24"/>
          <w:lang w:val="es-CO"/>
          <w:rPrChange w:id="3019" w:author="MARTHA  CERVANTES DIAZ" w:date="2023-01-02T08:55:00Z">
            <w:rPr>
              <w:rFonts w:ascii="ITAIRR+A030-Ita"/>
              <w:color w:val="000000"/>
              <w:sz w:val="24"/>
            </w:rPr>
          </w:rPrChange>
        </w:rPr>
        <w:t>manejador</w:t>
      </w:r>
      <w:r w:rsidRPr="00BF4A75">
        <w:rPr>
          <w:rFonts w:ascii="Times New Roman"/>
          <w:color w:val="000000"/>
          <w:spacing w:val="30"/>
          <w:sz w:val="24"/>
          <w:lang w:val="es-CO"/>
          <w:rPrChange w:id="3020" w:author="MARTHA  CERVANTES DIAZ" w:date="2023-01-02T08:55:00Z">
            <w:rPr>
              <w:rFonts w:ascii="Times New Roman"/>
              <w:color w:val="000000"/>
              <w:spacing w:val="30"/>
              <w:sz w:val="24"/>
            </w:rPr>
          </w:rPrChange>
        </w:rPr>
        <w:t xml:space="preserve"> </w:t>
      </w:r>
      <w:r w:rsidRPr="00BF4A75">
        <w:rPr>
          <w:rFonts w:ascii="UHJQMA+A030-Reg"/>
          <w:color w:val="000000"/>
          <w:sz w:val="24"/>
          <w:lang w:val="es-CO"/>
          <w:rPrChange w:id="3021" w:author="MARTHA  CERVANTES DIAZ" w:date="2023-01-02T08:55:00Z">
            <w:rPr>
              <w:rFonts w:ascii="UHJQMA+A030-Reg"/>
              <w:color w:val="000000"/>
              <w:sz w:val="24"/>
            </w:rPr>
          </w:rPrChange>
        </w:rPr>
        <w:t>debe</w:t>
      </w:r>
      <w:r w:rsidRPr="00BF4A75">
        <w:rPr>
          <w:rFonts w:ascii="Times New Roman"/>
          <w:color w:val="000000"/>
          <w:spacing w:val="6"/>
          <w:sz w:val="24"/>
          <w:lang w:val="es-CO"/>
          <w:rPrChange w:id="302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023" w:author="MARTHA  CERVANTES DIAZ" w:date="2023-01-02T08:55:00Z">
            <w:rPr>
              <w:rFonts w:ascii="UHJQMA+A030-Reg"/>
              <w:color w:val="000000"/>
              <w:sz w:val="24"/>
            </w:rPr>
          </w:rPrChange>
        </w:rPr>
        <w:t>seguir</w:t>
      </w:r>
      <w:r w:rsidRPr="00BF4A75">
        <w:rPr>
          <w:rFonts w:ascii="Times New Roman"/>
          <w:color w:val="000000"/>
          <w:spacing w:val="7"/>
          <w:sz w:val="24"/>
          <w:lang w:val="es-CO"/>
          <w:rPrChange w:id="302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025"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3026"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z w:val="24"/>
          <w:lang w:val="es-CO"/>
          <w:rPrChange w:id="3027" w:author="MARTHA  CERVANTES DIAZ" w:date="2023-01-02T08:55:00Z">
            <w:rPr>
              <w:rFonts w:ascii="UHJQMA+A030-Reg" w:hAnsi="UHJQMA+A030-Reg" w:cs="UHJQMA+A030-Reg"/>
              <w:color w:val="000000"/>
              <w:sz w:val="24"/>
            </w:rPr>
          </w:rPrChange>
        </w:rPr>
        <w:t>así</w:t>
      </w:r>
      <w:r w:rsidRPr="00BF4A75">
        <w:rPr>
          <w:rFonts w:ascii="Times New Roman"/>
          <w:color w:val="000000"/>
          <w:spacing w:val="7"/>
          <w:sz w:val="24"/>
          <w:lang w:val="es-CO"/>
          <w:rPrChange w:id="3028" w:author="MARTHA  CERVANTES DIAZ" w:date="2023-01-02T08:55:00Z">
            <w:rPr>
              <w:rFonts w:ascii="Times New Roman"/>
              <w:color w:val="000000"/>
              <w:spacing w:val="7"/>
              <w:sz w:val="24"/>
            </w:rPr>
          </w:rPrChange>
        </w:rPr>
        <w:t xml:space="preserve"> </w:t>
      </w:r>
      <w:r w:rsidRPr="00BF4A75">
        <w:rPr>
          <w:rFonts w:ascii="ITAIRR+A030-Ita"/>
          <w:color w:val="000000"/>
          <w:sz w:val="24"/>
          <w:lang w:val="es-CO"/>
          <w:rPrChange w:id="3029" w:author="MARTHA  CERVANTES DIAZ" w:date="2023-01-02T08:55:00Z">
            <w:rPr>
              <w:rFonts w:ascii="ITAIRR+A030-Ita"/>
              <w:color w:val="000000"/>
              <w:sz w:val="24"/>
            </w:rPr>
          </w:rPrChange>
        </w:rPr>
        <w:t>manejar</w:t>
      </w:r>
      <w:r w:rsidRPr="00BF4A75">
        <w:rPr>
          <w:rFonts w:ascii="Times New Roman"/>
          <w:color w:val="000000"/>
          <w:spacing w:val="30"/>
          <w:sz w:val="24"/>
          <w:lang w:val="es-CO"/>
          <w:rPrChange w:id="3030" w:author="MARTHA  CERVANTES DIAZ" w:date="2023-01-02T08:55:00Z">
            <w:rPr>
              <w:rFonts w:ascii="Times New Roman"/>
              <w:color w:val="000000"/>
              <w:spacing w:val="30"/>
              <w:sz w:val="24"/>
            </w:rPr>
          </w:rPrChange>
        </w:rPr>
        <w:t xml:space="preserve"> </w:t>
      </w:r>
      <w:r w:rsidRPr="00BF4A75">
        <w:rPr>
          <w:rFonts w:ascii="UHJQMA+A030-Reg"/>
          <w:color w:val="000000"/>
          <w:sz w:val="24"/>
          <w:lang w:val="es-CO"/>
          <w:rPrChange w:id="3031" w:author="MARTHA  CERVANTES DIAZ" w:date="2023-01-02T08:55:00Z">
            <w:rPr>
              <w:rFonts w:ascii="UHJQMA+A030-Reg"/>
              <w:color w:val="000000"/>
              <w:sz w:val="24"/>
            </w:rPr>
          </w:rPrChange>
        </w:rPr>
        <w:t>cada</w:t>
      </w:r>
      <w:r w:rsidRPr="00BF4A75">
        <w:rPr>
          <w:rFonts w:ascii="Times New Roman"/>
          <w:color w:val="000000"/>
          <w:spacing w:val="6"/>
          <w:sz w:val="24"/>
          <w:lang w:val="es-CO"/>
          <w:rPrChange w:id="303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033" w:author="MARTHA  CERVANTES DIAZ" w:date="2023-01-02T08:55:00Z">
            <w:rPr>
              <w:rFonts w:ascii="UHJQMA+A030-Reg"/>
              <w:color w:val="000000"/>
              <w:sz w:val="24"/>
            </w:rPr>
          </w:rPrChange>
        </w:rPr>
        <w:t>uno</w:t>
      </w:r>
      <w:r w:rsidRPr="00BF4A75">
        <w:rPr>
          <w:rFonts w:ascii="Times New Roman"/>
          <w:color w:val="000000"/>
          <w:spacing w:val="6"/>
          <w:sz w:val="24"/>
          <w:lang w:val="es-CO"/>
          <w:rPrChange w:id="303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035" w:author="MARTHA  CERVANTES DIAZ" w:date="2023-01-02T08:55:00Z">
            <w:rPr>
              <w:rFonts w:ascii="UHJQMA+A030-Reg"/>
              <w:color w:val="000000"/>
              <w:sz w:val="24"/>
            </w:rPr>
          </w:rPrChange>
        </w:rPr>
        <w:t>de</w:t>
      </w:r>
      <w:r w:rsidRPr="00BF4A75">
        <w:rPr>
          <w:rFonts w:ascii="Times New Roman"/>
          <w:color w:val="000000"/>
          <w:spacing w:val="6"/>
          <w:sz w:val="24"/>
          <w:lang w:val="es-CO"/>
          <w:rPrChange w:id="303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037" w:author="MARTHA  CERVANTES DIAZ" w:date="2023-01-02T08:55:00Z">
            <w:rPr>
              <w:rFonts w:ascii="UHJQMA+A030-Reg"/>
              <w:color w:val="000000"/>
              <w:sz w:val="24"/>
            </w:rPr>
          </w:rPrChange>
        </w:rPr>
        <w:t>los</w:t>
      </w:r>
      <w:r w:rsidRPr="00BF4A75">
        <w:rPr>
          <w:rFonts w:ascii="Times New Roman"/>
          <w:color w:val="000000"/>
          <w:spacing w:val="6"/>
          <w:sz w:val="24"/>
          <w:lang w:val="es-CO"/>
          <w:rPrChange w:id="303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039" w:author="MARTHA  CERVANTES DIAZ" w:date="2023-01-02T08:55:00Z">
            <w:rPr>
              <w:rFonts w:ascii="UHJQMA+A030-Reg"/>
              <w:color w:val="000000"/>
              <w:spacing w:val="-1"/>
              <w:sz w:val="24"/>
            </w:rPr>
          </w:rPrChange>
        </w:rPr>
        <w:t>elementos</w:t>
      </w:r>
      <w:r w:rsidRPr="00BF4A75">
        <w:rPr>
          <w:rFonts w:ascii="Times New Roman"/>
          <w:color w:val="000000"/>
          <w:spacing w:val="7"/>
          <w:sz w:val="24"/>
          <w:lang w:val="es-CO"/>
          <w:rPrChange w:id="304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041" w:author="MARTHA  CERVANTES DIAZ" w:date="2023-01-02T08:55:00Z">
            <w:rPr>
              <w:rFonts w:ascii="UHJQMA+A030-Reg"/>
              <w:color w:val="000000"/>
              <w:sz w:val="24"/>
            </w:rPr>
          </w:rPrChange>
        </w:rPr>
        <w:t>del</w:t>
      </w:r>
      <w:r w:rsidRPr="00BF4A75">
        <w:rPr>
          <w:rFonts w:ascii="Times New Roman"/>
          <w:color w:val="000000"/>
          <w:spacing w:val="7"/>
          <w:sz w:val="24"/>
          <w:lang w:val="es-CO"/>
          <w:rPrChange w:id="304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043" w:author="MARTHA  CERVANTES DIAZ" w:date="2023-01-02T08:55:00Z">
            <w:rPr>
              <w:rFonts w:ascii="UHJQMA+A030-Reg"/>
              <w:color w:val="000000"/>
              <w:spacing w:val="-1"/>
              <w:sz w:val="24"/>
            </w:rPr>
          </w:rPrChange>
        </w:rPr>
        <w:t>sistema</w:t>
      </w:r>
    </w:p>
    <w:p w14:paraId="39888010" w14:textId="77777777" w:rsidR="001D4206" w:rsidRPr="00BF4A75" w:rsidRDefault="00000000">
      <w:pPr>
        <w:framePr w:w="9415" w:wrap="auto" w:hAnchor="text" w:x="1440" w:y="2138"/>
        <w:widowControl w:val="0"/>
        <w:autoSpaceDE w:val="0"/>
        <w:autoSpaceDN w:val="0"/>
        <w:spacing w:before="13" w:after="0" w:line="275" w:lineRule="exact"/>
        <w:jc w:val="left"/>
        <w:rPr>
          <w:rFonts w:ascii="Times New Roman"/>
          <w:color w:val="000000"/>
          <w:sz w:val="24"/>
          <w:lang w:val="es-CO"/>
          <w:rPrChange w:id="3044" w:author="MARTHA  CERVANTES DIAZ" w:date="2023-01-02T08:55:00Z">
            <w:rPr>
              <w:rFonts w:ascii="Times New Roman"/>
              <w:color w:val="000000"/>
              <w:sz w:val="24"/>
            </w:rPr>
          </w:rPrChange>
        </w:rPr>
      </w:pPr>
      <w:r w:rsidRPr="00BF4A75">
        <w:rPr>
          <w:rFonts w:ascii="UHJQMA+A030-Reg"/>
          <w:color w:val="000000"/>
          <w:sz w:val="24"/>
          <w:lang w:val="es-CO"/>
          <w:rPrChange w:id="3045" w:author="MARTHA  CERVANTES DIAZ" w:date="2023-01-02T08:55:00Z">
            <w:rPr>
              <w:rFonts w:ascii="UHJQMA+A030-Reg"/>
              <w:color w:val="000000"/>
              <w:sz w:val="24"/>
            </w:rPr>
          </w:rPrChange>
        </w:rPr>
        <w:t>computacional</w:t>
      </w:r>
      <w:r w:rsidRPr="00BF4A75">
        <w:rPr>
          <w:rFonts w:ascii="Times New Roman"/>
          <w:color w:val="000000"/>
          <w:spacing w:val="7"/>
          <w:sz w:val="24"/>
          <w:lang w:val="es-CO"/>
          <w:rPrChange w:id="304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047" w:author="MARTHA  CERVANTES DIAZ" w:date="2023-01-02T08:55:00Z">
            <w:rPr>
              <w:rFonts w:ascii="UHJQMA+A030-Reg"/>
              <w:color w:val="000000"/>
              <w:sz w:val="24"/>
            </w:rPr>
          </w:rPrChange>
        </w:rPr>
        <w:t>basado</w:t>
      </w:r>
      <w:r w:rsidRPr="00BF4A75">
        <w:rPr>
          <w:rFonts w:ascii="Times New Roman"/>
          <w:color w:val="000000"/>
          <w:spacing w:val="6"/>
          <w:sz w:val="24"/>
          <w:lang w:val="es-CO"/>
          <w:rPrChange w:id="304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049" w:author="MARTHA  CERVANTES DIAZ" w:date="2023-01-02T08:55:00Z">
            <w:rPr>
              <w:rFonts w:ascii="UHJQMA+A030-Reg"/>
              <w:color w:val="000000"/>
              <w:sz w:val="24"/>
            </w:rPr>
          </w:rPrChange>
        </w:rPr>
        <w:t>en</w:t>
      </w:r>
      <w:r w:rsidRPr="00BF4A75">
        <w:rPr>
          <w:rFonts w:ascii="Times New Roman"/>
          <w:color w:val="000000"/>
          <w:spacing w:val="6"/>
          <w:sz w:val="24"/>
          <w:lang w:val="es-CO"/>
          <w:rPrChange w:id="305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051" w:author="MARTHA  CERVANTES DIAZ" w:date="2023-01-02T08:55:00Z">
            <w:rPr>
              <w:rFonts w:ascii="UHJQMA+A030-Reg"/>
              <w:color w:val="000000"/>
              <w:sz w:val="24"/>
            </w:rPr>
          </w:rPrChange>
        </w:rPr>
        <w:t>una</w:t>
      </w:r>
      <w:r w:rsidRPr="00BF4A75">
        <w:rPr>
          <w:rFonts w:ascii="Times New Roman"/>
          <w:color w:val="000000"/>
          <w:spacing w:val="6"/>
          <w:sz w:val="24"/>
          <w:lang w:val="es-CO"/>
          <w:rPrChange w:id="305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053" w:author="MARTHA  CERVANTES DIAZ" w:date="2023-01-02T08:55:00Z">
            <w:rPr>
              <w:rFonts w:ascii="UHJQMA+A030-Reg"/>
              <w:color w:val="000000"/>
              <w:sz w:val="24"/>
            </w:rPr>
          </w:rPrChange>
        </w:rPr>
        <w:t>base</w:t>
      </w:r>
      <w:r w:rsidRPr="00BF4A75">
        <w:rPr>
          <w:rFonts w:ascii="Times New Roman"/>
          <w:color w:val="000000"/>
          <w:spacing w:val="6"/>
          <w:sz w:val="24"/>
          <w:lang w:val="es-CO"/>
          <w:rPrChange w:id="305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055" w:author="MARTHA  CERVANTES DIAZ" w:date="2023-01-02T08:55:00Z">
            <w:rPr>
              <w:rFonts w:ascii="UHJQMA+A030-Reg"/>
              <w:color w:val="000000"/>
              <w:sz w:val="24"/>
            </w:rPr>
          </w:rPrChange>
        </w:rPr>
        <w:t>de</w:t>
      </w:r>
      <w:r w:rsidRPr="00BF4A75">
        <w:rPr>
          <w:rFonts w:ascii="Times New Roman"/>
          <w:color w:val="000000"/>
          <w:spacing w:val="6"/>
          <w:sz w:val="24"/>
          <w:lang w:val="es-CO"/>
          <w:rPrChange w:id="305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057" w:author="MARTHA  CERVANTES DIAZ" w:date="2023-01-02T08:55:00Z">
            <w:rPr>
              <w:rFonts w:ascii="UHJQMA+A030-Reg"/>
              <w:color w:val="000000"/>
              <w:spacing w:val="-1"/>
              <w:sz w:val="24"/>
            </w:rPr>
          </w:rPrChange>
        </w:rPr>
        <w:t>conocimiento</w:t>
      </w:r>
      <w:r w:rsidRPr="00BF4A75">
        <w:rPr>
          <w:rFonts w:ascii="Times New Roman"/>
          <w:color w:val="000000"/>
          <w:spacing w:val="7"/>
          <w:sz w:val="24"/>
          <w:lang w:val="es-CO"/>
          <w:rPrChange w:id="3058"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3059" w:author="MARTHA  CERVANTES DIAZ" w:date="2023-01-02T08:55:00Z">
            <w:rPr>
              <w:rFonts w:ascii="UHJQMA+A030-Reg" w:hAnsi="UHJQMA+A030-Reg" w:cs="UHJQMA+A030-Reg"/>
              <w:color w:val="000000"/>
              <w:spacing w:val="-1"/>
              <w:sz w:val="24"/>
            </w:rPr>
          </w:rPrChange>
        </w:rPr>
        <w:t>común</w:t>
      </w:r>
      <w:r w:rsidRPr="00BF4A75">
        <w:rPr>
          <w:rFonts w:ascii="Times New Roman"/>
          <w:color w:val="000000"/>
          <w:spacing w:val="7"/>
          <w:sz w:val="24"/>
          <w:lang w:val="es-CO"/>
          <w:rPrChange w:id="3060"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3061" w:author="MARTHA  CERVANTES DIAZ" w:date="2023-01-02T08:55:00Z">
            <w:rPr>
              <w:rFonts w:ascii="UHJQMA+A030-Reg"/>
              <w:color w:val="000000"/>
              <w:spacing w:val="-2"/>
              <w:sz w:val="24"/>
            </w:rPr>
          </w:rPrChange>
        </w:rPr>
        <w:t>(Krikava,</w:t>
      </w:r>
      <w:r w:rsidRPr="00BF4A75">
        <w:rPr>
          <w:rFonts w:ascii="Times New Roman"/>
          <w:color w:val="000000"/>
          <w:spacing w:val="8"/>
          <w:sz w:val="24"/>
          <w:lang w:val="es-CO"/>
          <w:rPrChange w:id="3062"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063" w:author="MARTHA  CERVANTES DIAZ" w:date="2023-01-02T08:55:00Z">
            <w:rPr>
              <w:rFonts w:ascii="UHJQMA+A030-Reg"/>
              <w:color w:val="000000"/>
              <w:sz w:val="24"/>
            </w:rPr>
          </w:rPrChange>
        </w:rPr>
        <w:t>2013).</w:t>
      </w:r>
    </w:p>
    <w:p w14:paraId="44A5C951" w14:textId="77777777" w:rsidR="001D4206" w:rsidRPr="00BF4A75" w:rsidRDefault="00000000">
      <w:pPr>
        <w:framePr w:w="6791" w:wrap="auto" w:hAnchor="text" w:x="2811" w:y="8503"/>
        <w:widowControl w:val="0"/>
        <w:autoSpaceDE w:val="0"/>
        <w:autoSpaceDN w:val="0"/>
        <w:spacing w:before="0" w:after="0" w:line="275" w:lineRule="exact"/>
        <w:jc w:val="left"/>
        <w:rPr>
          <w:rFonts w:ascii="Times New Roman"/>
          <w:color w:val="000000"/>
          <w:sz w:val="24"/>
          <w:lang w:val="es-CO"/>
          <w:rPrChange w:id="3064" w:author="MARTHA  CERVANTES DIAZ" w:date="2023-01-02T08:55:00Z">
            <w:rPr>
              <w:rFonts w:ascii="Times New Roman"/>
              <w:color w:val="000000"/>
              <w:sz w:val="24"/>
            </w:rPr>
          </w:rPrChange>
        </w:rPr>
      </w:pPr>
      <w:r w:rsidRPr="00BF4A75">
        <w:rPr>
          <w:rFonts w:ascii="UHJQMA+A030-Reg"/>
          <w:color w:val="000000"/>
          <w:spacing w:val="-1"/>
          <w:sz w:val="24"/>
          <w:lang w:val="es-CO"/>
          <w:rPrChange w:id="3065" w:author="MARTHA  CERVANTES DIAZ" w:date="2023-01-02T08:55:00Z">
            <w:rPr>
              <w:rFonts w:ascii="UHJQMA+A030-Reg"/>
              <w:color w:val="000000"/>
              <w:spacing w:val="-1"/>
              <w:sz w:val="24"/>
            </w:rPr>
          </w:rPrChange>
        </w:rPr>
        <w:t>Figura</w:t>
      </w:r>
      <w:r w:rsidRPr="00BF4A75">
        <w:rPr>
          <w:rFonts w:ascii="Times New Roman"/>
          <w:color w:val="000000"/>
          <w:spacing w:val="7"/>
          <w:sz w:val="24"/>
          <w:lang w:val="es-CO"/>
          <w:rPrChange w:id="306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067" w:author="MARTHA  CERVANTES DIAZ" w:date="2023-01-02T08:55:00Z">
            <w:rPr>
              <w:rFonts w:ascii="UHJQMA+A030-Reg"/>
              <w:color w:val="000000"/>
              <w:sz w:val="24"/>
            </w:rPr>
          </w:rPrChange>
        </w:rPr>
        <w:t>1:</w:t>
      </w:r>
      <w:r w:rsidRPr="00BF4A75">
        <w:rPr>
          <w:rFonts w:ascii="Times New Roman"/>
          <w:color w:val="000000"/>
          <w:spacing w:val="7"/>
          <w:sz w:val="24"/>
          <w:lang w:val="es-CO"/>
          <w:rPrChange w:id="3068"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069" w:author="MARTHA  CERVANTES DIAZ" w:date="2023-01-02T08:55:00Z">
            <w:rPr>
              <w:rFonts w:ascii="UHJQMA+A030-Reg"/>
              <w:color w:val="000000"/>
              <w:spacing w:val="-1"/>
              <w:sz w:val="24"/>
            </w:rPr>
          </w:rPrChange>
        </w:rPr>
        <w:t>El</w:t>
      </w:r>
      <w:r w:rsidRPr="00BF4A75">
        <w:rPr>
          <w:rFonts w:ascii="Times New Roman"/>
          <w:color w:val="000000"/>
          <w:spacing w:val="7"/>
          <w:sz w:val="24"/>
          <w:lang w:val="es-CO"/>
          <w:rPrChange w:id="307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071" w:author="MARTHA  CERVANTES DIAZ" w:date="2023-01-02T08:55:00Z">
            <w:rPr>
              <w:rFonts w:ascii="UHJQMA+A030-Reg"/>
              <w:color w:val="000000"/>
              <w:sz w:val="24"/>
            </w:rPr>
          </w:rPrChange>
        </w:rPr>
        <w:t>ciclo</w:t>
      </w:r>
      <w:r w:rsidRPr="00BF4A75">
        <w:rPr>
          <w:rFonts w:ascii="Times New Roman"/>
          <w:color w:val="000000"/>
          <w:spacing w:val="6"/>
          <w:sz w:val="24"/>
          <w:lang w:val="es-CO"/>
          <w:rPrChange w:id="307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073" w:author="MARTHA  CERVANTES DIAZ" w:date="2023-01-02T08:55:00Z">
            <w:rPr>
              <w:rFonts w:ascii="UHJQMA+A030-Reg"/>
              <w:color w:val="000000"/>
              <w:spacing w:val="-1"/>
              <w:sz w:val="24"/>
            </w:rPr>
          </w:rPrChange>
        </w:rPr>
        <w:t>auto-adaptativo</w:t>
      </w:r>
      <w:r w:rsidRPr="00BF4A75">
        <w:rPr>
          <w:rFonts w:ascii="Times New Roman"/>
          <w:color w:val="000000"/>
          <w:spacing w:val="7"/>
          <w:sz w:val="24"/>
          <w:lang w:val="es-CO"/>
          <w:rPrChange w:id="307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075" w:author="MARTHA  CERVANTES DIAZ" w:date="2023-01-02T08:55:00Z">
            <w:rPr>
              <w:rFonts w:ascii="UHJQMA+A030-Reg"/>
              <w:color w:val="000000"/>
              <w:spacing w:val="-1"/>
              <w:sz w:val="24"/>
            </w:rPr>
          </w:rPrChange>
        </w:rPr>
        <w:t>MAPE-K</w:t>
      </w:r>
      <w:r w:rsidRPr="00BF4A75">
        <w:rPr>
          <w:rFonts w:ascii="Times New Roman"/>
          <w:color w:val="000000"/>
          <w:spacing w:val="6"/>
          <w:sz w:val="24"/>
          <w:lang w:val="es-CO"/>
          <w:rPrChange w:id="307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077" w:author="MARTHA  CERVANTES DIAZ" w:date="2023-01-02T08:55:00Z">
            <w:rPr>
              <w:rFonts w:ascii="UHJQMA+A030-Reg"/>
              <w:color w:val="000000"/>
              <w:spacing w:val="-1"/>
              <w:sz w:val="24"/>
            </w:rPr>
          </w:rPrChange>
        </w:rPr>
        <w:t>propuesto</w:t>
      </w:r>
      <w:r w:rsidRPr="00BF4A75">
        <w:rPr>
          <w:rFonts w:ascii="Times New Roman"/>
          <w:color w:val="000000"/>
          <w:spacing w:val="7"/>
          <w:sz w:val="24"/>
          <w:lang w:val="es-CO"/>
          <w:rPrChange w:id="307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079" w:author="MARTHA  CERVANTES DIAZ" w:date="2023-01-02T08:55:00Z">
            <w:rPr>
              <w:rFonts w:ascii="UHJQMA+A030-Reg"/>
              <w:color w:val="000000"/>
              <w:sz w:val="24"/>
            </w:rPr>
          </w:rPrChange>
        </w:rPr>
        <w:t>por</w:t>
      </w:r>
      <w:r w:rsidRPr="00BF4A75">
        <w:rPr>
          <w:rFonts w:ascii="Times New Roman"/>
          <w:color w:val="000000"/>
          <w:spacing w:val="7"/>
          <w:sz w:val="24"/>
          <w:lang w:val="es-CO"/>
          <w:rPrChange w:id="308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081" w:author="MARTHA  CERVANTES DIAZ" w:date="2023-01-02T08:55:00Z">
            <w:rPr>
              <w:rFonts w:ascii="UHJQMA+A030-Reg"/>
              <w:color w:val="000000"/>
              <w:spacing w:val="-1"/>
              <w:sz w:val="24"/>
            </w:rPr>
          </w:rPrChange>
        </w:rPr>
        <w:t>IBM.</w:t>
      </w:r>
    </w:p>
    <w:p w14:paraId="27290AA9" w14:textId="77777777" w:rsidR="001D4206" w:rsidRPr="00BF4A75" w:rsidRDefault="00000000">
      <w:pPr>
        <w:framePr w:w="6791" w:wrap="auto" w:hAnchor="text" w:x="2811" w:y="8503"/>
        <w:widowControl w:val="0"/>
        <w:autoSpaceDE w:val="0"/>
        <w:autoSpaceDN w:val="0"/>
        <w:spacing w:before="13" w:after="0" w:line="275" w:lineRule="exact"/>
        <w:ind w:left="718"/>
        <w:jc w:val="left"/>
        <w:rPr>
          <w:rFonts w:ascii="Times New Roman"/>
          <w:color w:val="000000"/>
          <w:sz w:val="24"/>
          <w:lang w:val="es-CO"/>
          <w:rPrChange w:id="3082" w:author="MARTHA  CERVANTES DIAZ" w:date="2023-01-02T08:55:00Z">
            <w:rPr>
              <w:rFonts w:ascii="Times New Roman"/>
              <w:color w:val="000000"/>
              <w:sz w:val="24"/>
            </w:rPr>
          </w:rPrChange>
        </w:rPr>
      </w:pPr>
      <w:r w:rsidRPr="00BF4A75">
        <w:rPr>
          <w:rFonts w:ascii="UHJQMA+A030-Reg"/>
          <w:color w:val="000000"/>
          <w:sz w:val="24"/>
          <w:lang w:val="es-CO"/>
          <w:rPrChange w:id="3083" w:author="MARTHA  CERVANTES DIAZ" w:date="2023-01-02T08:55:00Z">
            <w:rPr>
              <w:rFonts w:ascii="UHJQMA+A030-Reg"/>
              <w:color w:val="000000"/>
              <w:sz w:val="24"/>
            </w:rPr>
          </w:rPrChange>
        </w:rPr>
        <w:t>(Gorla,</w:t>
      </w:r>
      <w:r w:rsidRPr="00BF4A75">
        <w:rPr>
          <w:rFonts w:ascii="Times New Roman"/>
          <w:color w:val="000000"/>
          <w:spacing w:val="7"/>
          <w:sz w:val="24"/>
          <w:lang w:val="es-CO"/>
          <w:rPrChange w:id="3084"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2"/>
          <w:sz w:val="24"/>
          <w:lang w:val="es-CO"/>
          <w:rPrChange w:id="3085" w:author="MARTHA  CERVANTES DIAZ" w:date="2023-01-02T08:55:00Z">
            <w:rPr>
              <w:rFonts w:ascii="UHJQMA+A030-Reg" w:hAnsi="UHJQMA+A030-Reg" w:cs="UHJQMA+A030-Reg"/>
              <w:color w:val="000000"/>
              <w:spacing w:val="-2"/>
              <w:sz w:val="24"/>
            </w:rPr>
          </w:rPrChange>
        </w:rPr>
        <w:t>Pezzè,</w:t>
      </w:r>
      <w:r w:rsidRPr="00BF4A75">
        <w:rPr>
          <w:rFonts w:ascii="Times New Roman"/>
          <w:color w:val="000000"/>
          <w:spacing w:val="8"/>
          <w:sz w:val="24"/>
          <w:lang w:val="es-CO"/>
          <w:rPrChange w:id="3086" w:author="MARTHA  CERVANTES DIAZ" w:date="2023-01-02T08:55:00Z">
            <w:rPr>
              <w:rFonts w:ascii="Times New Roman"/>
              <w:color w:val="000000"/>
              <w:spacing w:val="8"/>
              <w:sz w:val="24"/>
            </w:rPr>
          </w:rPrChange>
        </w:rPr>
        <w:t xml:space="preserve"> </w:t>
      </w:r>
      <w:r w:rsidRPr="00BF4A75">
        <w:rPr>
          <w:rFonts w:ascii="UHJQMA+A030-Reg"/>
          <w:color w:val="000000"/>
          <w:spacing w:val="-2"/>
          <w:sz w:val="24"/>
          <w:lang w:val="es-CO"/>
          <w:rPrChange w:id="3087" w:author="MARTHA  CERVANTES DIAZ" w:date="2023-01-02T08:55:00Z">
            <w:rPr>
              <w:rFonts w:ascii="UHJQMA+A030-Reg"/>
              <w:color w:val="000000"/>
              <w:spacing w:val="-2"/>
              <w:sz w:val="24"/>
            </w:rPr>
          </w:rPrChange>
        </w:rPr>
        <w:t>Wuttke,</w:t>
      </w:r>
      <w:r w:rsidRPr="00BF4A75">
        <w:rPr>
          <w:rFonts w:ascii="Times New Roman"/>
          <w:color w:val="000000"/>
          <w:spacing w:val="9"/>
          <w:sz w:val="24"/>
          <w:lang w:val="es-CO"/>
          <w:rPrChange w:id="3088" w:author="MARTHA  CERVANTES DIAZ" w:date="2023-01-02T08:55:00Z">
            <w:rPr>
              <w:rFonts w:ascii="Times New Roman"/>
              <w:color w:val="000000"/>
              <w:spacing w:val="9"/>
              <w:sz w:val="24"/>
            </w:rPr>
          </w:rPrChange>
        </w:rPr>
        <w:t xml:space="preserve"> </w:t>
      </w:r>
      <w:r w:rsidRPr="00BF4A75">
        <w:rPr>
          <w:rFonts w:ascii="UHJQMA+A030-Reg"/>
          <w:color w:val="000000"/>
          <w:sz w:val="24"/>
          <w:lang w:val="es-CO"/>
          <w:rPrChange w:id="3089" w:author="MARTHA  CERVANTES DIAZ" w:date="2023-01-02T08:55:00Z">
            <w:rPr>
              <w:rFonts w:ascii="UHJQMA+A030-Reg"/>
              <w:color w:val="000000"/>
              <w:sz w:val="24"/>
            </w:rPr>
          </w:rPrChange>
        </w:rPr>
        <w:t>Mariani,</w:t>
      </w:r>
      <w:r w:rsidRPr="00BF4A75">
        <w:rPr>
          <w:rFonts w:ascii="Times New Roman"/>
          <w:color w:val="000000"/>
          <w:spacing w:val="7"/>
          <w:sz w:val="24"/>
          <w:lang w:val="es-CO"/>
          <w:rPrChange w:id="309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091" w:author="MARTHA  CERVANTES DIAZ" w:date="2023-01-02T08:55:00Z">
            <w:rPr>
              <w:rFonts w:ascii="UHJQMA+A030-Reg"/>
              <w:color w:val="000000"/>
              <w:sz w:val="24"/>
            </w:rPr>
          </w:rPrChange>
        </w:rPr>
        <w:t>y</w:t>
      </w:r>
      <w:r w:rsidRPr="00BF4A75">
        <w:rPr>
          <w:rFonts w:ascii="Times New Roman"/>
          <w:color w:val="000000"/>
          <w:spacing w:val="6"/>
          <w:sz w:val="24"/>
          <w:lang w:val="es-CO"/>
          <w:rPrChange w:id="3092" w:author="MARTHA  CERVANTES DIAZ" w:date="2023-01-02T08:55:00Z">
            <w:rPr>
              <w:rFonts w:ascii="Times New Roman"/>
              <w:color w:val="000000"/>
              <w:spacing w:val="6"/>
              <w:sz w:val="24"/>
            </w:rPr>
          </w:rPrChange>
        </w:rPr>
        <w:t xml:space="preserve"> </w:t>
      </w:r>
      <w:r w:rsidRPr="00BF4A75">
        <w:rPr>
          <w:rFonts w:ascii="UHJQMA+A030-Reg"/>
          <w:color w:val="000000"/>
          <w:spacing w:val="-2"/>
          <w:sz w:val="24"/>
          <w:lang w:val="es-CO"/>
          <w:rPrChange w:id="3093" w:author="MARTHA  CERVANTES DIAZ" w:date="2023-01-02T08:55:00Z">
            <w:rPr>
              <w:rFonts w:ascii="UHJQMA+A030-Reg"/>
              <w:color w:val="000000"/>
              <w:spacing w:val="-2"/>
              <w:sz w:val="24"/>
            </w:rPr>
          </w:rPrChange>
        </w:rPr>
        <w:t>Pastore,</w:t>
      </w:r>
      <w:r w:rsidRPr="00BF4A75">
        <w:rPr>
          <w:rFonts w:ascii="Times New Roman"/>
          <w:color w:val="000000"/>
          <w:spacing w:val="8"/>
          <w:sz w:val="24"/>
          <w:lang w:val="es-CO"/>
          <w:rPrChange w:id="3094"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095" w:author="MARTHA  CERVANTES DIAZ" w:date="2023-01-02T08:55:00Z">
            <w:rPr>
              <w:rFonts w:ascii="UHJQMA+A030-Reg"/>
              <w:color w:val="000000"/>
              <w:sz w:val="24"/>
            </w:rPr>
          </w:rPrChange>
        </w:rPr>
        <w:t>2010)</w:t>
      </w:r>
    </w:p>
    <w:p w14:paraId="6C8AADE3" w14:textId="77777777" w:rsidR="001D4206" w:rsidRPr="00BF4A75" w:rsidRDefault="00000000">
      <w:pPr>
        <w:framePr w:w="3401" w:wrap="auto" w:hAnchor="text" w:x="1440" w:y="9648"/>
        <w:widowControl w:val="0"/>
        <w:autoSpaceDE w:val="0"/>
        <w:autoSpaceDN w:val="0"/>
        <w:spacing w:before="0" w:after="0" w:line="275" w:lineRule="exact"/>
        <w:jc w:val="left"/>
        <w:rPr>
          <w:rFonts w:ascii="Times New Roman"/>
          <w:color w:val="000000"/>
          <w:sz w:val="24"/>
          <w:lang w:val="es-CO"/>
          <w:rPrChange w:id="3096" w:author="MARTHA  CERVANTES DIAZ" w:date="2023-01-02T08:55:00Z">
            <w:rPr>
              <w:rFonts w:ascii="Times New Roman"/>
              <w:color w:val="000000"/>
              <w:sz w:val="24"/>
            </w:rPr>
          </w:rPrChange>
        </w:rPr>
      </w:pPr>
      <w:r w:rsidRPr="00BF4A75">
        <w:rPr>
          <w:rFonts w:ascii="UHJQMA+A030-Reg"/>
          <w:color w:val="000000"/>
          <w:spacing w:val="-1"/>
          <w:sz w:val="24"/>
          <w:lang w:val="es-CO"/>
          <w:rPrChange w:id="3097" w:author="MARTHA  CERVANTES DIAZ" w:date="2023-01-02T08:55:00Z">
            <w:rPr>
              <w:rFonts w:ascii="UHJQMA+A030-Reg"/>
              <w:color w:val="000000"/>
              <w:spacing w:val="-1"/>
              <w:sz w:val="24"/>
            </w:rPr>
          </w:rPrChange>
        </w:rPr>
        <w:t>Cada</w:t>
      </w:r>
      <w:r w:rsidRPr="00BF4A75">
        <w:rPr>
          <w:rFonts w:ascii="Times New Roman"/>
          <w:color w:val="000000"/>
          <w:spacing w:val="7"/>
          <w:sz w:val="24"/>
          <w:lang w:val="es-CO"/>
          <w:rPrChange w:id="309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099" w:author="MARTHA  CERVANTES DIAZ" w:date="2023-01-02T08:55:00Z">
            <w:rPr>
              <w:rFonts w:ascii="UHJQMA+A030-Reg"/>
              <w:color w:val="000000"/>
              <w:sz w:val="24"/>
            </w:rPr>
          </w:rPrChange>
        </w:rPr>
        <w:t>una</w:t>
      </w:r>
      <w:r w:rsidRPr="00BF4A75">
        <w:rPr>
          <w:rFonts w:ascii="Times New Roman"/>
          <w:color w:val="000000"/>
          <w:spacing w:val="6"/>
          <w:sz w:val="24"/>
          <w:lang w:val="es-CO"/>
          <w:rPrChange w:id="310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01" w:author="MARTHA  CERVANTES DIAZ" w:date="2023-01-02T08:55:00Z">
            <w:rPr>
              <w:rFonts w:ascii="UHJQMA+A030-Reg"/>
              <w:color w:val="000000"/>
              <w:sz w:val="24"/>
            </w:rPr>
          </w:rPrChange>
        </w:rPr>
        <w:t>de</w:t>
      </w:r>
      <w:r w:rsidRPr="00BF4A75">
        <w:rPr>
          <w:rFonts w:ascii="Times New Roman"/>
          <w:color w:val="000000"/>
          <w:spacing w:val="6"/>
          <w:sz w:val="24"/>
          <w:lang w:val="es-CO"/>
          <w:rPrChange w:id="310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03" w:author="MARTHA  CERVANTES DIAZ" w:date="2023-01-02T08:55:00Z">
            <w:rPr>
              <w:rFonts w:ascii="UHJQMA+A030-Reg"/>
              <w:color w:val="000000"/>
              <w:sz w:val="24"/>
            </w:rPr>
          </w:rPrChange>
        </w:rPr>
        <w:t>estas</w:t>
      </w:r>
      <w:r w:rsidRPr="00BF4A75">
        <w:rPr>
          <w:rFonts w:ascii="Times New Roman"/>
          <w:color w:val="000000"/>
          <w:spacing w:val="7"/>
          <w:sz w:val="24"/>
          <w:lang w:val="es-CO"/>
          <w:rPrChange w:id="310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105" w:author="MARTHA  CERVANTES DIAZ" w:date="2023-01-02T08:55:00Z">
            <w:rPr>
              <w:rFonts w:ascii="UHJQMA+A030-Reg"/>
              <w:color w:val="000000"/>
              <w:spacing w:val="-1"/>
              <w:sz w:val="24"/>
            </w:rPr>
          </w:rPrChange>
        </w:rPr>
        <w:t>fases</w:t>
      </w:r>
      <w:r w:rsidRPr="00BF4A75">
        <w:rPr>
          <w:rFonts w:ascii="Times New Roman"/>
          <w:color w:val="000000"/>
          <w:spacing w:val="7"/>
          <w:sz w:val="24"/>
          <w:lang w:val="es-CO"/>
          <w:rPrChange w:id="310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07" w:author="MARTHA  CERVANTES DIAZ" w:date="2023-01-02T08:55:00Z">
            <w:rPr>
              <w:rFonts w:ascii="UHJQMA+A030-Reg"/>
              <w:color w:val="000000"/>
              <w:sz w:val="24"/>
            </w:rPr>
          </w:rPrChange>
        </w:rPr>
        <w:t>son:</w:t>
      </w:r>
    </w:p>
    <w:p w14:paraId="1F3DDC05" w14:textId="77777777" w:rsidR="001D4206" w:rsidRPr="00BF4A75" w:rsidRDefault="00000000">
      <w:pPr>
        <w:framePr w:w="8526" w:wrap="auto" w:hAnchor="text" w:x="2025" w:y="10435"/>
        <w:widowControl w:val="0"/>
        <w:autoSpaceDE w:val="0"/>
        <w:autoSpaceDN w:val="0"/>
        <w:spacing w:before="0" w:after="0" w:line="275" w:lineRule="exact"/>
        <w:jc w:val="left"/>
        <w:rPr>
          <w:rFonts w:ascii="Times New Roman"/>
          <w:color w:val="000000"/>
          <w:sz w:val="24"/>
          <w:lang w:val="es-CO"/>
          <w:rPrChange w:id="3108" w:author="MARTHA  CERVANTES DIAZ" w:date="2023-01-02T08:55:00Z">
            <w:rPr>
              <w:rFonts w:ascii="Times New Roman"/>
              <w:color w:val="000000"/>
              <w:sz w:val="24"/>
            </w:rPr>
          </w:rPrChange>
        </w:rPr>
      </w:pPr>
      <w:r w:rsidRPr="00BF4A75">
        <w:rPr>
          <w:rFonts w:ascii="UHJQMA+A030-Reg"/>
          <w:color w:val="000000"/>
          <w:spacing w:val="-1"/>
          <w:sz w:val="24"/>
          <w:lang w:val="es-CO"/>
          <w:rPrChange w:id="3109" w:author="MARTHA  CERVANTES DIAZ" w:date="2023-01-02T08:55:00Z">
            <w:rPr>
              <w:rFonts w:ascii="UHJQMA+A030-Reg"/>
              <w:color w:val="000000"/>
              <w:spacing w:val="-1"/>
              <w:sz w:val="24"/>
            </w:rPr>
          </w:rPrChange>
        </w:rPr>
        <w:t>Monitorear</w:t>
      </w:r>
      <w:r w:rsidRPr="00BF4A75">
        <w:rPr>
          <w:rFonts w:ascii="Times New Roman"/>
          <w:color w:val="000000"/>
          <w:spacing w:val="7"/>
          <w:sz w:val="24"/>
          <w:lang w:val="es-CO"/>
          <w:rPrChange w:id="311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11" w:author="MARTHA  CERVANTES DIAZ" w:date="2023-01-02T08:55:00Z">
            <w:rPr>
              <w:rFonts w:ascii="UHJQMA+A030-Reg"/>
              <w:color w:val="000000"/>
              <w:sz w:val="24"/>
            </w:rPr>
          </w:rPrChange>
        </w:rPr>
        <w:t>(M):</w:t>
      </w:r>
      <w:r w:rsidRPr="00BF4A75">
        <w:rPr>
          <w:rFonts w:ascii="Times New Roman"/>
          <w:color w:val="000000"/>
          <w:spacing w:val="7"/>
          <w:sz w:val="24"/>
          <w:lang w:val="es-CO"/>
          <w:rPrChange w:id="311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113" w:author="MARTHA  CERVANTES DIAZ" w:date="2023-01-02T08:55:00Z">
            <w:rPr>
              <w:rFonts w:ascii="UHJQMA+A030-Reg"/>
              <w:color w:val="000000"/>
              <w:spacing w:val="-1"/>
              <w:sz w:val="24"/>
            </w:rPr>
          </w:rPrChange>
        </w:rPr>
        <w:t>Esta</w:t>
      </w:r>
      <w:r w:rsidRPr="00BF4A75">
        <w:rPr>
          <w:rFonts w:ascii="Times New Roman"/>
          <w:color w:val="000000"/>
          <w:spacing w:val="6"/>
          <w:sz w:val="24"/>
          <w:lang w:val="es-CO"/>
          <w:rPrChange w:id="311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115" w:author="MARTHA  CERVANTES DIAZ" w:date="2023-01-02T08:55:00Z">
            <w:rPr>
              <w:rFonts w:ascii="UHJQMA+A030-Reg"/>
              <w:color w:val="000000"/>
              <w:spacing w:val="-1"/>
              <w:sz w:val="24"/>
            </w:rPr>
          </w:rPrChange>
        </w:rPr>
        <w:t>fase</w:t>
      </w:r>
      <w:r w:rsidRPr="00BF4A75">
        <w:rPr>
          <w:rFonts w:ascii="Times New Roman"/>
          <w:color w:val="000000"/>
          <w:spacing w:val="7"/>
          <w:sz w:val="24"/>
          <w:lang w:val="es-CO"/>
          <w:rPrChange w:id="311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17" w:author="MARTHA  CERVANTES DIAZ" w:date="2023-01-02T08:55:00Z">
            <w:rPr>
              <w:rFonts w:ascii="UHJQMA+A030-Reg"/>
              <w:color w:val="000000"/>
              <w:sz w:val="24"/>
            </w:rPr>
          </w:rPrChange>
        </w:rPr>
        <w:t>se</w:t>
      </w:r>
      <w:r w:rsidRPr="00BF4A75">
        <w:rPr>
          <w:rFonts w:ascii="Times New Roman"/>
          <w:color w:val="000000"/>
          <w:spacing w:val="6"/>
          <w:sz w:val="24"/>
          <w:lang w:val="es-CO"/>
          <w:rPrChange w:id="311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119" w:author="MARTHA  CERVANTES DIAZ" w:date="2023-01-02T08:55:00Z">
            <w:rPr>
              <w:rFonts w:ascii="UHJQMA+A030-Reg"/>
              <w:color w:val="000000"/>
              <w:spacing w:val="-1"/>
              <w:sz w:val="24"/>
            </w:rPr>
          </w:rPrChange>
        </w:rPr>
        <w:t>compone</w:t>
      </w:r>
      <w:r w:rsidRPr="00BF4A75">
        <w:rPr>
          <w:rFonts w:ascii="Times New Roman"/>
          <w:color w:val="000000"/>
          <w:spacing w:val="7"/>
          <w:sz w:val="24"/>
          <w:lang w:val="es-CO"/>
          <w:rPrChange w:id="312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21" w:author="MARTHA  CERVANTES DIAZ" w:date="2023-01-02T08:55:00Z">
            <w:rPr>
              <w:rFonts w:ascii="UHJQMA+A030-Reg"/>
              <w:color w:val="000000"/>
              <w:sz w:val="24"/>
            </w:rPr>
          </w:rPrChange>
        </w:rPr>
        <w:t>de</w:t>
      </w:r>
      <w:r w:rsidRPr="00BF4A75">
        <w:rPr>
          <w:rFonts w:ascii="Times New Roman"/>
          <w:color w:val="000000"/>
          <w:spacing w:val="6"/>
          <w:sz w:val="24"/>
          <w:lang w:val="es-CO"/>
          <w:rPrChange w:id="312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23" w:author="MARTHA  CERVANTES DIAZ" w:date="2023-01-02T08:55:00Z">
            <w:rPr>
              <w:rFonts w:ascii="UHJQMA+A030-Reg"/>
              <w:color w:val="000000"/>
              <w:sz w:val="24"/>
            </w:rPr>
          </w:rPrChange>
        </w:rPr>
        <w:t>la</w:t>
      </w:r>
      <w:r w:rsidRPr="00BF4A75">
        <w:rPr>
          <w:rFonts w:ascii="Times New Roman"/>
          <w:color w:val="000000"/>
          <w:spacing w:val="6"/>
          <w:sz w:val="24"/>
          <w:lang w:val="es-CO"/>
          <w:rPrChange w:id="3124"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125" w:author="MARTHA  CERVANTES DIAZ" w:date="2023-01-02T08:55:00Z">
            <w:rPr>
              <w:rFonts w:ascii="UHJQMA+A030-Reg" w:hAnsi="UHJQMA+A030-Reg" w:cs="UHJQMA+A030-Reg"/>
              <w:color w:val="000000"/>
              <w:spacing w:val="-1"/>
              <w:sz w:val="24"/>
            </w:rPr>
          </w:rPrChange>
        </w:rPr>
        <w:t>recolección,</w:t>
      </w:r>
      <w:r w:rsidRPr="00BF4A75">
        <w:rPr>
          <w:rFonts w:ascii="Times New Roman"/>
          <w:color w:val="000000"/>
          <w:spacing w:val="7"/>
          <w:sz w:val="24"/>
          <w:lang w:val="es-CO"/>
          <w:rPrChange w:id="3126" w:author="MARTHA  CERVANTES DIAZ" w:date="2023-01-02T08:55:00Z">
            <w:rPr>
              <w:rFonts w:ascii="Times New Roman"/>
              <w:color w:val="000000"/>
              <w:spacing w:val="7"/>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3127" w:author="MARTHA  CERVANTES DIAZ" w:date="2023-01-02T08:55:00Z">
            <w:rPr>
              <w:rFonts w:ascii="UHJQMA+A030-Reg" w:hAnsi="UHJQMA+A030-Reg" w:cs="UHJQMA+A030-Reg"/>
              <w:color w:val="000000"/>
              <w:sz w:val="24"/>
            </w:rPr>
          </w:rPrChange>
        </w:rPr>
        <w:t>ltración</w:t>
      </w:r>
      <w:r w:rsidRPr="00BF4A75">
        <w:rPr>
          <w:rFonts w:ascii="Times New Roman"/>
          <w:color w:val="000000"/>
          <w:spacing w:val="6"/>
          <w:sz w:val="24"/>
          <w:lang w:val="es-CO"/>
          <w:rPrChange w:id="312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29" w:author="MARTHA  CERVANTES DIAZ" w:date="2023-01-02T08:55:00Z">
            <w:rPr>
              <w:rFonts w:ascii="UHJQMA+A030-Reg"/>
              <w:color w:val="000000"/>
              <w:sz w:val="24"/>
            </w:rPr>
          </w:rPrChange>
        </w:rPr>
        <w:t>y</w:t>
      </w:r>
      <w:r w:rsidRPr="00BF4A75">
        <w:rPr>
          <w:rFonts w:ascii="Times New Roman"/>
          <w:color w:val="000000"/>
          <w:spacing w:val="6"/>
          <w:sz w:val="24"/>
          <w:lang w:val="es-CO"/>
          <w:rPrChange w:id="313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31" w:author="MARTHA  CERVANTES DIAZ" w:date="2023-01-02T08:55:00Z">
            <w:rPr>
              <w:rFonts w:ascii="UHJQMA+A030-Reg"/>
              <w:color w:val="000000"/>
              <w:sz w:val="24"/>
            </w:rPr>
          </w:rPrChange>
        </w:rPr>
        <w:t>reportar</w:t>
      </w:r>
      <w:r w:rsidRPr="00BF4A75">
        <w:rPr>
          <w:rFonts w:ascii="Times New Roman"/>
          <w:color w:val="000000"/>
          <w:spacing w:val="6"/>
          <w:sz w:val="24"/>
          <w:lang w:val="es-CO"/>
          <w:rPrChange w:id="313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33" w:author="MARTHA  CERVANTES DIAZ" w:date="2023-01-02T08:55:00Z">
            <w:rPr>
              <w:rFonts w:ascii="UHJQMA+A030-Reg"/>
              <w:color w:val="000000"/>
              <w:sz w:val="24"/>
            </w:rPr>
          </w:rPrChange>
        </w:rPr>
        <w:t>la</w:t>
      </w:r>
    </w:p>
    <w:p w14:paraId="232E7DB7" w14:textId="77777777" w:rsidR="001D4206" w:rsidRPr="00BF4A75" w:rsidRDefault="00000000">
      <w:pPr>
        <w:framePr w:w="8526" w:wrap="auto" w:hAnchor="text" w:x="2025" w:y="10435"/>
        <w:widowControl w:val="0"/>
        <w:autoSpaceDE w:val="0"/>
        <w:autoSpaceDN w:val="0"/>
        <w:spacing w:before="13" w:after="0" w:line="275" w:lineRule="exact"/>
        <w:jc w:val="left"/>
        <w:rPr>
          <w:rFonts w:ascii="Times New Roman"/>
          <w:color w:val="000000"/>
          <w:sz w:val="24"/>
          <w:lang w:val="es-CO"/>
          <w:rPrChange w:id="3134" w:author="MARTHA  CERVANTES DIAZ" w:date="2023-01-02T08:55:00Z">
            <w:rPr>
              <w:rFonts w:ascii="Times New Roman"/>
              <w:color w:val="000000"/>
              <w:sz w:val="24"/>
            </w:rPr>
          </w:rPrChange>
        </w:rPr>
      </w:pPr>
      <w:r w:rsidRPr="00BF4A75">
        <w:rPr>
          <w:rFonts w:ascii="UHJQMA+A030-Reg" w:hAnsi="UHJQMA+A030-Reg" w:cs="UHJQMA+A030-Reg"/>
          <w:color w:val="000000"/>
          <w:spacing w:val="-1"/>
          <w:sz w:val="24"/>
          <w:lang w:val="es-CO"/>
          <w:rPrChange w:id="3135" w:author="MARTHA  CERVANTES DIAZ" w:date="2023-01-02T08:55:00Z">
            <w:rPr>
              <w:rFonts w:ascii="UHJQMA+A030-Reg" w:hAnsi="UHJQMA+A030-Reg" w:cs="UHJQMA+A030-Reg"/>
              <w:color w:val="000000"/>
              <w:spacing w:val="-1"/>
              <w:sz w:val="24"/>
            </w:rPr>
          </w:rPrChange>
        </w:rPr>
        <w:t>información</w:t>
      </w:r>
      <w:r w:rsidRPr="00BF4A75">
        <w:rPr>
          <w:rFonts w:ascii="Times New Roman"/>
          <w:color w:val="000000"/>
          <w:spacing w:val="7"/>
          <w:sz w:val="24"/>
          <w:lang w:val="es-CO"/>
          <w:rPrChange w:id="313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37" w:author="MARTHA  CERVANTES DIAZ" w:date="2023-01-02T08:55:00Z">
            <w:rPr>
              <w:rFonts w:ascii="UHJQMA+A030-Reg"/>
              <w:color w:val="000000"/>
              <w:sz w:val="24"/>
            </w:rPr>
          </w:rPrChange>
        </w:rPr>
        <w:t>adquirida</w:t>
      </w:r>
      <w:r w:rsidRPr="00BF4A75">
        <w:rPr>
          <w:rFonts w:ascii="Times New Roman"/>
          <w:color w:val="000000"/>
          <w:spacing w:val="6"/>
          <w:sz w:val="24"/>
          <w:lang w:val="es-CO"/>
          <w:rPrChange w:id="313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139" w:author="MARTHA  CERVANTES DIAZ" w:date="2023-01-02T08:55:00Z">
            <w:rPr>
              <w:rFonts w:ascii="UHJQMA+A030-Reg"/>
              <w:color w:val="000000"/>
              <w:spacing w:val="-1"/>
              <w:sz w:val="24"/>
            </w:rPr>
          </w:rPrChange>
        </w:rPr>
        <w:t>sobre</w:t>
      </w:r>
      <w:r w:rsidRPr="00BF4A75">
        <w:rPr>
          <w:rFonts w:ascii="Times New Roman"/>
          <w:color w:val="000000"/>
          <w:spacing w:val="7"/>
          <w:sz w:val="24"/>
          <w:lang w:val="es-CO"/>
          <w:rPrChange w:id="314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41" w:author="MARTHA  CERVANTES DIAZ" w:date="2023-01-02T08:55:00Z">
            <w:rPr>
              <w:rFonts w:ascii="UHJQMA+A030-Reg"/>
              <w:color w:val="000000"/>
              <w:sz w:val="24"/>
            </w:rPr>
          </w:rPrChange>
        </w:rPr>
        <w:t>el</w:t>
      </w:r>
      <w:r w:rsidRPr="00BF4A75">
        <w:rPr>
          <w:rFonts w:ascii="Times New Roman"/>
          <w:color w:val="000000"/>
          <w:spacing w:val="7"/>
          <w:sz w:val="24"/>
          <w:lang w:val="es-CO"/>
          <w:rPrChange w:id="314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43" w:author="MARTHA  CERVANTES DIAZ" w:date="2023-01-02T08:55:00Z">
            <w:rPr>
              <w:rFonts w:ascii="UHJQMA+A030-Reg"/>
              <w:color w:val="000000"/>
              <w:sz w:val="24"/>
            </w:rPr>
          </w:rPrChange>
        </w:rPr>
        <w:t>estado</w:t>
      </w:r>
      <w:r w:rsidRPr="00BF4A75">
        <w:rPr>
          <w:rFonts w:ascii="Times New Roman"/>
          <w:color w:val="000000"/>
          <w:spacing w:val="6"/>
          <w:sz w:val="24"/>
          <w:lang w:val="es-CO"/>
          <w:rPrChange w:id="314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45" w:author="MARTHA  CERVANTES DIAZ" w:date="2023-01-02T08:55:00Z">
            <w:rPr>
              <w:rFonts w:ascii="UHJQMA+A030-Reg"/>
              <w:color w:val="000000"/>
              <w:sz w:val="24"/>
            </w:rPr>
          </w:rPrChange>
        </w:rPr>
        <w:t>del</w:t>
      </w:r>
      <w:r w:rsidRPr="00BF4A75">
        <w:rPr>
          <w:rFonts w:ascii="Times New Roman"/>
          <w:color w:val="000000"/>
          <w:spacing w:val="7"/>
          <w:sz w:val="24"/>
          <w:lang w:val="es-CO"/>
          <w:rPrChange w:id="314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147" w:author="MARTHA  CERVANTES DIAZ" w:date="2023-01-02T08:55:00Z">
            <w:rPr>
              <w:rFonts w:ascii="UHJQMA+A030-Reg"/>
              <w:color w:val="000000"/>
              <w:spacing w:val="-1"/>
              <w:sz w:val="24"/>
            </w:rPr>
          </w:rPrChange>
        </w:rPr>
        <w:t>elemento</w:t>
      </w:r>
      <w:r w:rsidRPr="00BF4A75">
        <w:rPr>
          <w:rFonts w:ascii="Times New Roman"/>
          <w:color w:val="000000"/>
          <w:spacing w:val="7"/>
          <w:sz w:val="24"/>
          <w:lang w:val="es-CO"/>
          <w:rPrChange w:id="314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49" w:author="MARTHA  CERVANTES DIAZ" w:date="2023-01-02T08:55:00Z">
            <w:rPr>
              <w:rFonts w:ascii="UHJQMA+A030-Reg"/>
              <w:color w:val="000000"/>
              <w:sz w:val="24"/>
            </w:rPr>
          </w:rPrChange>
        </w:rPr>
        <w:t>a</w:t>
      </w:r>
      <w:r w:rsidRPr="00BF4A75">
        <w:rPr>
          <w:rFonts w:ascii="Times New Roman"/>
          <w:color w:val="000000"/>
          <w:spacing w:val="6"/>
          <w:sz w:val="24"/>
          <w:lang w:val="es-CO"/>
          <w:rPrChange w:id="3150" w:author="MARTHA  CERVANTES DIAZ" w:date="2023-01-02T08:55:00Z">
            <w:rPr>
              <w:rFonts w:ascii="Times New Roman"/>
              <w:color w:val="000000"/>
              <w:spacing w:val="6"/>
              <w:sz w:val="24"/>
            </w:rPr>
          </w:rPrChange>
        </w:rPr>
        <w:t xml:space="preserve"> </w:t>
      </w:r>
      <w:r w:rsidRPr="00BF4A75">
        <w:rPr>
          <w:rFonts w:ascii="UHJQMA+A030-Reg"/>
          <w:color w:val="000000"/>
          <w:spacing w:val="-3"/>
          <w:sz w:val="24"/>
          <w:lang w:val="es-CO"/>
          <w:rPrChange w:id="3151" w:author="MARTHA  CERVANTES DIAZ" w:date="2023-01-02T08:55:00Z">
            <w:rPr>
              <w:rFonts w:ascii="UHJQMA+A030-Reg"/>
              <w:color w:val="000000"/>
              <w:spacing w:val="-3"/>
              <w:sz w:val="24"/>
            </w:rPr>
          </w:rPrChange>
        </w:rPr>
        <w:t>manejar.</w:t>
      </w:r>
    </w:p>
    <w:p w14:paraId="49999D69" w14:textId="77777777" w:rsidR="001D4206" w:rsidRPr="00BF4A75" w:rsidRDefault="00000000">
      <w:pPr>
        <w:framePr w:w="8919" w:wrap="auto" w:hAnchor="text" w:x="2025" w:y="11212"/>
        <w:widowControl w:val="0"/>
        <w:autoSpaceDE w:val="0"/>
        <w:autoSpaceDN w:val="0"/>
        <w:spacing w:before="0" w:after="0" w:line="275" w:lineRule="exact"/>
        <w:jc w:val="left"/>
        <w:rPr>
          <w:rFonts w:ascii="Times New Roman"/>
          <w:color w:val="000000"/>
          <w:sz w:val="24"/>
          <w:lang w:val="es-CO"/>
          <w:rPrChange w:id="3152" w:author="MARTHA  CERVANTES DIAZ" w:date="2023-01-02T08:55:00Z">
            <w:rPr>
              <w:rFonts w:ascii="Times New Roman"/>
              <w:color w:val="000000"/>
              <w:sz w:val="24"/>
            </w:rPr>
          </w:rPrChange>
        </w:rPr>
      </w:pPr>
      <w:r w:rsidRPr="00BF4A75">
        <w:rPr>
          <w:rFonts w:ascii="UHJQMA+A030-Reg"/>
          <w:color w:val="000000"/>
          <w:sz w:val="24"/>
          <w:lang w:val="es-CO"/>
          <w:rPrChange w:id="3153" w:author="MARTHA  CERVANTES DIAZ" w:date="2023-01-02T08:55:00Z">
            <w:rPr>
              <w:rFonts w:ascii="UHJQMA+A030-Reg"/>
              <w:color w:val="000000"/>
              <w:sz w:val="24"/>
            </w:rPr>
          </w:rPrChange>
        </w:rPr>
        <w:t>Analizar</w:t>
      </w:r>
      <w:r w:rsidRPr="00BF4A75">
        <w:rPr>
          <w:rFonts w:ascii="Times New Roman"/>
          <w:color w:val="000000"/>
          <w:spacing w:val="7"/>
          <w:sz w:val="24"/>
          <w:lang w:val="es-CO"/>
          <w:rPrChange w:id="315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55" w:author="MARTHA  CERVANTES DIAZ" w:date="2023-01-02T08:55:00Z">
            <w:rPr>
              <w:rFonts w:ascii="UHJQMA+A030-Reg"/>
              <w:color w:val="000000"/>
              <w:sz w:val="24"/>
            </w:rPr>
          </w:rPrChange>
        </w:rPr>
        <w:t>(A):</w:t>
      </w:r>
      <w:r w:rsidRPr="00BF4A75">
        <w:rPr>
          <w:rFonts w:ascii="Times New Roman"/>
          <w:color w:val="000000"/>
          <w:spacing w:val="7"/>
          <w:sz w:val="24"/>
          <w:lang w:val="es-CO"/>
          <w:rPrChange w:id="315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57" w:author="MARTHA  CERVANTES DIAZ" w:date="2023-01-02T08:55:00Z">
            <w:rPr>
              <w:rFonts w:ascii="UHJQMA+A030-Reg"/>
              <w:color w:val="000000"/>
              <w:sz w:val="24"/>
            </w:rPr>
          </w:rPrChange>
        </w:rPr>
        <w:t>La</w:t>
      </w:r>
      <w:r w:rsidRPr="00BF4A75">
        <w:rPr>
          <w:rFonts w:ascii="Times New Roman"/>
          <w:color w:val="000000"/>
          <w:spacing w:val="6"/>
          <w:sz w:val="24"/>
          <w:lang w:val="es-CO"/>
          <w:rPrChange w:id="315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159" w:author="MARTHA  CERVANTES DIAZ" w:date="2023-01-02T08:55:00Z">
            <w:rPr>
              <w:rFonts w:ascii="UHJQMA+A030-Reg"/>
              <w:color w:val="000000"/>
              <w:spacing w:val="-1"/>
              <w:sz w:val="24"/>
            </w:rPr>
          </w:rPrChange>
        </w:rPr>
        <w:t>fase</w:t>
      </w:r>
      <w:r w:rsidRPr="00BF4A75">
        <w:rPr>
          <w:rFonts w:ascii="Times New Roman"/>
          <w:color w:val="000000"/>
          <w:spacing w:val="7"/>
          <w:sz w:val="24"/>
          <w:lang w:val="es-CO"/>
          <w:rPrChange w:id="316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61" w:author="MARTHA  CERVANTES DIAZ" w:date="2023-01-02T08:55:00Z">
            <w:rPr>
              <w:rFonts w:ascii="UHJQMA+A030-Reg"/>
              <w:color w:val="000000"/>
              <w:sz w:val="24"/>
            </w:rPr>
          </w:rPrChange>
        </w:rPr>
        <w:t>de</w:t>
      </w:r>
      <w:r w:rsidRPr="00BF4A75">
        <w:rPr>
          <w:rFonts w:ascii="Times New Roman"/>
          <w:color w:val="000000"/>
          <w:spacing w:val="6"/>
          <w:sz w:val="24"/>
          <w:lang w:val="es-CO"/>
          <w:rPrChange w:id="3162"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3163" w:author="MARTHA  CERVANTES DIAZ" w:date="2023-01-02T08:55:00Z">
            <w:rPr>
              <w:rFonts w:ascii="UHJQMA+A030-Reg" w:hAnsi="UHJQMA+A030-Reg" w:cs="UHJQMA+A030-Reg"/>
              <w:color w:val="000000"/>
              <w:sz w:val="24"/>
            </w:rPr>
          </w:rPrChange>
        </w:rPr>
        <w:t>análisis</w:t>
      </w:r>
      <w:r w:rsidRPr="00BF4A75">
        <w:rPr>
          <w:rFonts w:ascii="Times New Roman"/>
          <w:color w:val="000000"/>
          <w:spacing w:val="6"/>
          <w:sz w:val="24"/>
          <w:lang w:val="es-CO"/>
          <w:rPrChange w:id="316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65" w:author="MARTHA  CERVANTES DIAZ" w:date="2023-01-02T08:55:00Z">
            <w:rPr>
              <w:rFonts w:ascii="UHJQMA+A030-Reg"/>
              <w:color w:val="000000"/>
              <w:sz w:val="24"/>
            </w:rPr>
          </w:rPrChange>
        </w:rPr>
        <w:t>se</w:t>
      </w:r>
      <w:r w:rsidRPr="00BF4A75">
        <w:rPr>
          <w:rFonts w:ascii="Times New Roman"/>
          <w:color w:val="000000"/>
          <w:spacing w:val="6"/>
          <w:sz w:val="24"/>
          <w:lang w:val="es-CO"/>
          <w:rPrChange w:id="316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167" w:author="MARTHA  CERVANTES DIAZ" w:date="2023-01-02T08:55:00Z">
            <w:rPr>
              <w:rFonts w:ascii="UHJQMA+A030-Reg"/>
              <w:color w:val="000000"/>
              <w:spacing w:val="-1"/>
              <w:sz w:val="24"/>
            </w:rPr>
          </w:rPrChange>
        </w:rPr>
        <w:t>encarga</w:t>
      </w:r>
      <w:r w:rsidRPr="00BF4A75">
        <w:rPr>
          <w:rFonts w:ascii="Times New Roman"/>
          <w:color w:val="000000"/>
          <w:spacing w:val="7"/>
          <w:sz w:val="24"/>
          <w:lang w:val="es-CO"/>
          <w:rPrChange w:id="316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69" w:author="MARTHA  CERVANTES DIAZ" w:date="2023-01-02T08:55:00Z">
            <w:rPr>
              <w:rFonts w:ascii="UHJQMA+A030-Reg"/>
              <w:color w:val="000000"/>
              <w:sz w:val="24"/>
            </w:rPr>
          </w:rPrChange>
        </w:rPr>
        <w:t>del</w:t>
      </w:r>
      <w:r w:rsidRPr="00BF4A75">
        <w:rPr>
          <w:rFonts w:ascii="Times New Roman"/>
          <w:color w:val="000000"/>
          <w:spacing w:val="7"/>
          <w:sz w:val="24"/>
          <w:lang w:val="es-CO"/>
          <w:rPrChange w:id="317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171" w:author="MARTHA  CERVANTES DIAZ" w:date="2023-01-02T08:55:00Z">
            <w:rPr>
              <w:rFonts w:ascii="UHJQMA+A030-Reg"/>
              <w:color w:val="000000"/>
              <w:spacing w:val="-1"/>
              <w:sz w:val="24"/>
            </w:rPr>
          </w:rPrChange>
        </w:rPr>
        <w:t>interpretar</w:t>
      </w:r>
      <w:r w:rsidRPr="00BF4A75">
        <w:rPr>
          <w:rFonts w:ascii="Times New Roman"/>
          <w:color w:val="000000"/>
          <w:spacing w:val="7"/>
          <w:sz w:val="24"/>
          <w:lang w:val="es-CO"/>
          <w:rPrChange w:id="317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73" w:author="MARTHA  CERVANTES DIAZ" w:date="2023-01-02T08:55:00Z">
            <w:rPr>
              <w:rFonts w:ascii="UHJQMA+A030-Reg"/>
              <w:color w:val="000000"/>
              <w:sz w:val="24"/>
            </w:rPr>
          </w:rPrChange>
        </w:rPr>
        <w:t>el</w:t>
      </w:r>
      <w:r w:rsidRPr="00BF4A75">
        <w:rPr>
          <w:rFonts w:ascii="Times New Roman"/>
          <w:color w:val="000000"/>
          <w:spacing w:val="7"/>
          <w:sz w:val="24"/>
          <w:lang w:val="es-CO"/>
          <w:rPrChange w:id="317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175" w:author="MARTHA  CERVANTES DIAZ" w:date="2023-01-02T08:55:00Z">
            <w:rPr>
              <w:rFonts w:ascii="UHJQMA+A030-Reg"/>
              <w:color w:val="000000"/>
              <w:spacing w:val="-1"/>
              <w:sz w:val="24"/>
            </w:rPr>
          </w:rPrChange>
        </w:rPr>
        <w:t>entorno</w:t>
      </w:r>
      <w:r w:rsidRPr="00BF4A75">
        <w:rPr>
          <w:rFonts w:ascii="Times New Roman"/>
          <w:color w:val="000000"/>
          <w:spacing w:val="7"/>
          <w:sz w:val="24"/>
          <w:lang w:val="es-CO"/>
          <w:rPrChange w:id="317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77" w:author="MARTHA  CERVANTES DIAZ" w:date="2023-01-02T08:55:00Z">
            <w:rPr>
              <w:rFonts w:ascii="UHJQMA+A030-Reg"/>
              <w:color w:val="000000"/>
              <w:sz w:val="24"/>
            </w:rPr>
          </w:rPrChange>
        </w:rPr>
        <w:t>en</w:t>
      </w:r>
      <w:r w:rsidRPr="00BF4A75">
        <w:rPr>
          <w:rFonts w:ascii="Times New Roman"/>
          <w:color w:val="000000"/>
          <w:spacing w:val="6"/>
          <w:sz w:val="24"/>
          <w:lang w:val="es-CO"/>
          <w:rPrChange w:id="317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79" w:author="MARTHA  CERVANTES DIAZ" w:date="2023-01-02T08:55:00Z">
            <w:rPr>
              <w:rFonts w:ascii="UHJQMA+A030-Reg"/>
              <w:color w:val="000000"/>
              <w:sz w:val="24"/>
            </w:rPr>
          </w:rPrChange>
        </w:rPr>
        <w:t>el</w:t>
      </w:r>
      <w:r w:rsidRPr="00BF4A75">
        <w:rPr>
          <w:rFonts w:ascii="Times New Roman"/>
          <w:color w:val="000000"/>
          <w:spacing w:val="7"/>
          <w:sz w:val="24"/>
          <w:lang w:val="es-CO"/>
          <w:rPrChange w:id="318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81" w:author="MARTHA  CERVANTES DIAZ" w:date="2023-01-02T08:55:00Z">
            <w:rPr>
              <w:rFonts w:ascii="UHJQMA+A030-Reg"/>
              <w:color w:val="000000"/>
              <w:sz w:val="24"/>
            </w:rPr>
          </w:rPrChange>
        </w:rPr>
        <w:t>cual</w:t>
      </w:r>
      <w:r w:rsidRPr="00BF4A75">
        <w:rPr>
          <w:rFonts w:ascii="Times New Roman"/>
          <w:color w:val="000000"/>
          <w:spacing w:val="7"/>
          <w:sz w:val="24"/>
          <w:lang w:val="es-CO"/>
          <w:rPrChange w:id="318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83" w:author="MARTHA  CERVANTES DIAZ" w:date="2023-01-02T08:55:00Z">
            <w:rPr>
              <w:rFonts w:ascii="UHJQMA+A030-Reg"/>
              <w:color w:val="000000"/>
              <w:sz w:val="24"/>
            </w:rPr>
          </w:rPrChange>
        </w:rPr>
        <w:t>se</w:t>
      </w:r>
    </w:p>
    <w:p w14:paraId="2538AD5F" w14:textId="77777777" w:rsidR="001D4206" w:rsidRPr="00BF4A75" w:rsidRDefault="00000000">
      <w:pPr>
        <w:framePr w:w="8919" w:wrap="auto" w:hAnchor="text" w:x="2025" w:y="11212"/>
        <w:widowControl w:val="0"/>
        <w:autoSpaceDE w:val="0"/>
        <w:autoSpaceDN w:val="0"/>
        <w:spacing w:before="13" w:after="0" w:line="275" w:lineRule="exact"/>
        <w:jc w:val="left"/>
        <w:rPr>
          <w:rFonts w:ascii="Times New Roman"/>
          <w:color w:val="000000"/>
          <w:sz w:val="24"/>
          <w:lang w:val="es-CO"/>
          <w:rPrChange w:id="3184" w:author="MARTHA  CERVANTES DIAZ" w:date="2023-01-02T08:55:00Z">
            <w:rPr>
              <w:rFonts w:ascii="Times New Roman"/>
              <w:color w:val="000000"/>
              <w:sz w:val="24"/>
            </w:rPr>
          </w:rPrChange>
        </w:rPr>
      </w:pPr>
      <w:r w:rsidRPr="00BF4A75">
        <w:rPr>
          <w:rFonts w:ascii="UHJQMA+A030-Reg"/>
          <w:color w:val="000000"/>
          <w:spacing w:val="-1"/>
          <w:sz w:val="24"/>
          <w:lang w:val="es-CO"/>
          <w:rPrChange w:id="3185" w:author="MARTHA  CERVANTES DIAZ" w:date="2023-01-02T08:55:00Z">
            <w:rPr>
              <w:rFonts w:ascii="UHJQMA+A030-Reg"/>
              <w:color w:val="000000"/>
              <w:spacing w:val="-1"/>
              <w:sz w:val="24"/>
            </w:rPr>
          </w:rPrChange>
        </w:rPr>
        <w:t>encuentra,</w:t>
      </w:r>
      <w:r w:rsidRPr="00BF4A75">
        <w:rPr>
          <w:rFonts w:ascii="Times New Roman"/>
          <w:color w:val="000000"/>
          <w:spacing w:val="7"/>
          <w:sz w:val="24"/>
          <w:lang w:val="es-CO"/>
          <w:rPrChange w:id="318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87" w:author="MARTHA  CERVANTES DIAZ" w:date="2023-01-02T08:55:00Z">
            <w:rPr>
              <w:rFonts w:ascii="UHJQMA+A030-Reg"/>
              <w:color w:val="000000"/>
              <w:sz w:val="24"/>
            </w:rPr>
          </w:rPrChange>
        </w:rPr>
        <w:t>el</w:t>
      </w:r>
      <w:r w:rsidRPr="00BF4A75">
        <w:rPr>
          <w:rFonts w:ascii="Times New Roman"/>
          <w:color w:val="000000"/>
          <w:spacing w:val="7"/>
          <w:sz w:val="24"/>
          <w:lang w:val="es-CO"/>
          <w:rPrChange w:id="3188"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189" w:author="MARTHA  CERVANTES DIAZ" w:date="2023-01-02T08:55:00Z">
            <w:rPr>
              <w:rFonts w:ascii="UHJQMA+A030-Reg"/>
              <w:color w:val="000000"/>
              <w:spacing w:val="-1"/>
              <w:sz w:val="24"/>
            </w:rPr>
          </w:rPrChange>
        </w:rPr>
        <w:t>predecir</w:t>
      </w:r>
      <w:r w:rsidRPr="00BF4A75">
        <w:rPr>
          <w:rFonts w:ascii="Times New Roman"/>
          <w:color w:val="000000"/>
          <w:spacing w:val="7"/>
          <w:sz w:val="24"/>
          <w:lang w:val="es-CO"/>
          <w:rPrChange w:id="319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91" w:author="MARTHA  CERVANTES DIAZ" w:date="2023-01-02T08:55:00Z">
            <w:rPr>
              <w:rFonts w:ascii="UHJQMA+A030-Reg"/>
              <w:color w:val="000000"/>
              <w:sz w:val="24"/>
            </w:rPr>
          </w:rPrChange>
        </w:rPr>
        <w:t>posibles</w:t>
      </w:r>
      <w:r w:rsidRPr="00BF4A75">
        <w:rPr>
          <w:rFonts w:ascii="Times New Roman"/>
          <w:color w:val="000000"/>
          <w:spacing w:val="6"/>
          <w:sz w:val="24"/>
          <w:lang w:val="es-CO"/>
          <w:rPrChange w:id="319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93" w:author="MARTHA  CERVANTES DIAZ" w:date="2023-01-02T08:55:00Z">
            <w:rPr>
              <w:rFonts w:ascii="UHJQMA+A030-Reg"/>
              <w:color w:val="000000"/>
              <w:sz w:val="24"/>
            </w:rPr>
          </w:rPrChange>
        </w:rPr>
        <w:t>situaciones</w:t>
      </w:r>
      <w:r w:rsidRPr="00BF4A75">
        <w:rPr>
          <w:rFonts w:ascii="Times New Roman"/>
          <w:color w:val="000000"/>
          <w:spacing w:val="6"/>
          <w:sz w:val="24"/>
          <w:lang w:val="es-CO"/>
          <w:rPrChange w:id="319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195" w:author="MARTHA  CERVANTES DIAZ" w:date="2023-01-02T08:55:00Z">
            <w:rPr>
              <w:rFonts w:ascii="UHJQMA+A030-Reg"/>
              <w:color w:val="000000"/>
              <w:spacing w:val="-1"/>
              <w:sz w:val="24"/>
            </w:rPr>
          </w:rPrChange>
        </w:rPr>
        <w:t>comunes</w:t>
      </w:r>
      <w:r w:rsidRPr="00BF4A75">
        <w:rPr>
          <w:rFonts w:ascii="Times New Roman"/>
          <w:color w:val="000000"/>
          <w:spacing w:val="7"/>
          <w:sz w:val="24"/>
          <w:lang w:val="es-CO"/>
          <w:rPrChange w:id="319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197" w:author="MARTHA  CERVANTES DIAZ" w:date="2023-01-02T08:55:00Z">
            <w:rPr>
              <w:rFonts w:ascii="UHJQMA+A030-Reg"/>
              <w:color w:val="000000"/>
              <w:sz w:val="24"/>
            </w:rPr>
          </w:rPrChange>
        </w:rPr>
        <w:t>y</w:t>
      </w:r>
      <w:r w:rsidRPr="00BF4A75">
        <w:rPr>
          <w:rFonts w:ascii="Times New Roman"/>
          <w:color w:val="000000"/>
          <w:spacing w:val="6"/>
          <w:sz w:val="24"/>
          <w:lang w:val="es-CO"/>
          <w:rPrChange w:id="319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199" w:author="MARTHA  CERVANTES DIAZ" w:date="2023-01-02T08:55:00Z">
            <w:rPr>
              <w:rFonts w:ascii="UHJQMA+A030-Reg"/>
              <w:color w:val="000000"/>
              <w:sz w:val="24"/>
            </w:rPr>
          </w:rPrChange>
        </w:rPr>
        <w:t>diagnosticar</w:t>
      </w:r>
      <w:r w:rsidRPr="00BF4A75">
        <w:rPr>
          <w:rFonts w:ascii="Times New Roman"/>
          <w:color w:val="000000"/>
          <w:spacing w:val="7"/>
          <w:sz w:val="24"/>
          <w:lang w:val="es-CO"/>
          <w:rPrChange w:id="320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01" w:author="MARTHA  CERVANTES DIAZ" w:date="2023-01-02T08:55:00Z">
            <w:rPr>
              <w:rFonts w:ascii="UHJQMA+A030-Reg"/>
              <w:color w:val="000000"/>
              <w:sz w:val="24"/>
            </w:rPr>
          </w:rPrChange>
        </w:rPr>
        <w:t>el</w:t>
      </w:r>
      <w:r w:rsidRPr="00BF4A75">
        <w:rPr>
          <w:rFonts w:ascii="Times New Roman"/>
          <w:color w:val="000000"/>
          <w:spacing w:val="7"/>
          <w:sz w:val="24"/>
          <w:lang w:val="es-CO"/>
          <w:rPrChange w:id="320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03" w:author="MARTHA  CERVANTES DIAZ" w:date="2023-01-02T08:55:00Z">
            <w:rPr>
              <w:rFonts w:ascii="UHJQMA+A030-Reg"/>
              <w:color w:val="000000"/>
              <w:sz w:val="24"/>
            </w:rPr>
          </w:rPrChange>
        </w:rPr>
        <w:t>estado</w:t>
      </w:r>
      <w:r w:rsidRPr="00BF4A75">
        <w:rPr>
          <w:rFonts w:ascii="Times New Roman"/>
          <w:color w:val="000000"/>
          <w:spacing w:val="6"/>
          <w:sz w:val="24"/>
          <w:lang w:val="es-CO"/>
          <w:rPrChange w:id="320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05" w:author="MARTHA  CERVANTES DIAZ" w:date="2023-01-02T08:55:00Z">
            <w:rPr>
              <w:rFonts w:ascii="UHJQMA+A030-Reg"/>
              <w:color w:val="000000"/>
              <w:sz w:val="24"/>
            </w:rPr>
          </w:rPrChange>
        </w:rPr>
        <w:t>del</w:t>
      </w:r>
    </w:p>
    <w:p w14:paraId="0A5FE264" w14:textId="77777777" w:rsidR="001D4206" w:rsidRPr="00BF4A75" w:rsidRDefault="00000000">
      <w:pPr>
        <w:framePr w:w="8919" w:wrap="auto" w:hAnchor="text" w:x="2025" w:y="11212"/>
        <w:widowControl w:val="0"/>
        <w:autoSpaceDE w:val="0"/>
        <w:autoSpaceDN w:val="0"/>
        <w:spacing w:before="13" w:after="0" w:line="275" w:lineRule="exact"/>
        <w:jc w:val="left"/>
        <w:rPr>
          <w:rFonts w:ascii="Times New Roman"/>
          <w:color w:val="000000"/>
          <w:sz w:val="24"/>
          <w:lang w:val="es-CO"/>
          <w:rPrChange w:id="3206" w:author="MARTHA  CERVANTES DIAZ" w:date="2023-01-02T08:55:00Z">
            <w:rPr>
              <w:rFonts w:ascii="Times New Roman"/>
              <w:color w:val="000000"/>
              <w:sz w:val="24"/>
            </w:rPr>
          </w:rPrChange>
        </w:rPr>
      </w:pPr>
      <w:r w:rsidRPr="00BF4A75">
        <w:rPr>
          <w:rFonts w:ascii="UHJQMA+A030-Reg"/>
          <w:color w:val="000000"/>
          <w:spacing w:val="-1"/>
          <w:sz w:val="24"/>
          <w:lang w:val="es-CO"/>
          <w:rPrChange w:id="3207" w:author="MARTHA  CERVANTES DIAZ" w:date="2023-01-02T08:55:00Z">
            <w:rPr>
              <w:rFonts w:ascii="UHJQMA+A030-Reg"/>
              <w:color w:val="000000"/>
              <w:spacing w:val="-1"/>
              <w:sz w:val="24"/>
            </w:rPr>
          </w:rPrChange>
        </w:rPr>
        <w:t>sistema.</w:t>
      </w:r>
    </w:p>
    <w:p w14:paraId="1B7CD7BE" w14:textId="77777777" w:rsidR="001D4206" w:rsidRPr="00BF4A75" w:rsidRDefault="00000000">
      <w:pPr>
        <w:framePr w:w="8785" w:wrap="auto" w:hAnchor="text" w:x="2025" w:y="12278"/>
        <w:widowControl w:val="0"/>
        <w:autoSpaceDE w:val="0"/>
        <w:autoSpaceDN w:val="0"/>
        <w:spacing w:before="0" w:after="0" w:line="275" w:lineRule="exact"/>
        <w:jc w:val="left"/>
        <w:rPr>
          <w:rFonts w:ascii="Times New Roman"/>
          <w:color w:val="000000"/>
          <w:sz w:val="24"/>
          <w:lang w:val="es-CO"/>
          <w:rPrChange w:id="3208" w:author="MARTHA  CERVANTES DIAZ" w:date="2023-01-02T08:55:00Z">
            <w:rPr>
              <w:rFonts w:ascii="Times New Roman"/>
              <w:color w:val="000000"/>
              <w:sz w:val="24"/>
            </w:rPr>
          </w:rPrChange>
        </w:rPr>
      </w:pPr>
      <w:r w:rsidRPr="00BF4A75">
        <w:rPr>
          <w:rFonts w:ascii="UHJQMA+A030-Reg"/>
          <w:color w:val="000000"/>
          <w:sz w:val="24"/>
          <w:lang w:val="es-CO"/>
          <w:rPrChange w:id="3209" w:author="MARTHA  CERVANTES DIAZ" w:date="2023-01-02T08:55:00Z">
            <w:rPr>
              <w:rFonts w:ascii="UHJQMA+A030-Reg"/>
              <w:color w:val="000000"/>
              <w:sz w:val="24"/>
            </w:rPr>
          </w:rPrChange>
        </w:rPr>
        <w:t>Planear</w:t>
      </w:r>
      <w:r w:rsidRPr="00BF4A75">
        <w:rPr>
          <w:rFonts w:ascii="Times New Roman"/>
          <w:color w:val="000000"/>
          <w:spacing w:val="7"/>
          <w:sz w:val="24"/>
          <w:lang w:val="es-CO"/>
          <w:rPrChange w:id="321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11" w:author="MARTHA  CERVANTES DIAZ" w:date="2023-01-02T08:55:00Z">
            <w:rPr>
              <w:rFonts w:ascii="UHJQMA+A030-Reg"/>
              <w:color w:val="000000"/>
              <w:sz w:val="24"/>
            </w:rPr>
          </w:rPrChange>
        </w:rPr>
        <w:t>(P):</w:t>
      </w:r>
      <w:r w:rsidRPr="00BF4A75">
        <w:rPr>
          <w:rFonts w:ascii="Times New Roman"/>
          <w:color w:val="000000"/>
          <w:spacing w:val="7"/>
          <w:sz w:val="24"/>
          <w:lang w:val="es-CO"/>
          <w:rPrChange w:id="321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213" w:author="MARTHA  CERVANTES DIAZ" w:date="2023-01-02T08:55:00Z">
            <w:rPr>
              <w:rFonts w:ascii="UHJQMA+A030-Reg"/>
              <w:color w:val="000000"/>
              <w:spacing w:val="-1"/>
              <w:sz w:val="24"/>
            </w:rPr>
          </w:rPrChange>
        </w:rPr>
        <w:t>Durante</w:t>
      </w:r>
      <w:r w:rsidRPr="00BF4A75">
        <w:rPr>
          <w:rFonts w:ascii="Times New Roman"/>
          <w:color w:val="000000"/>
          <w:spacing w:val="7"/>
          <w:sz w:val="24"/>
          <w:lang w:val="es-CO"/>
          <w:rPrChange w:id="321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15" w:author="MARTHA  CERVANTES DIAZ" w:date="2023-01-02T08:55:00Z">
            <w:rPr>
              <w:rFonts w:ascii="UHJQMA+A030-Reg"/>
              <w:color w:val="000000"/>
              <w:sz w:val="24"/>
            </w:rPr>
          </w:rPrChange>
        </w:rPr>
        <w:t>la</w:t>
      </w:r>
      <w:r w:rsidRPr="00BF4A75">
        <w:rPr>
          <w:rFonts w:ascii="Times New Roman"/>
          <w:color w:val="000000"/>
          <w:spacing w:val="6"/>
          <w:sz w:val="24"/>
          <w:lang w:val="es-CO"/>
          <w:rPrChange w:id="3216"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3217" w:author="MARTHA  CERVANTES DIAZ" w:date="2023-01-02T08:55:00Z">
            <w:rPr>
              <w:rFonts w:ascii="UHJQMA+A030-Reg" w:hAnsi="UHJQMA+A030-Reg" w:cs="UHJQMA+A030-Reg"/>
              <w:color w:val="000000"/>
              <w:sz w:val="24"/>
            </w:rPr>
          </w:rPrChange>
        </w:rPr>
        <w:t>plani</w:t>
      </w:r>
      <w:r>
        <w:rPr>
          <w:rFonts w:ascii="UHJQMA+A030-Reg" w:hAnsi="UHJQMA+A030-Reg" w:cs="UHJQMA+A030-Reg"/>
          <w:color w:val="000000"/>
          <w:sz w:val="24"/>
        </w:rPr>
        <w:t>ﬁ</w:t>
      </w:r>
      <w:r w:rsidRPr="00BF4A75">
        <w:rPr>
          <w:rFonts w:ascii="UHJQMA+A030-Reg" w:hAnsi="UHJQMA+A030-Reg" w:cs="UHJQMA+A030-Reg"/>
          <w:color w:val="000000"/>
          <w:sz w:val="24"/>
          <w:lang w:val="es-CO"/>
          <w:rPrChange w:id="3218" w:author="MARTHA  CERVANTES DIAZ" w:date="2023-01-02T08:55:00Z">
            <w:rPr>
              <w:rFonts w:ascii="UHJQMA+A030-Reg" w:hAnsi="UHJQMA+A030-Reg" w:cs="UHJQMA+A030-Reg"/>
              <w:color w:val="000000"/>
              <w:sz w:val="24"/>
            </w:rPr>
          </w:rPrChange>
        </w:rPr>
        <w:t>cación</w:t>
      </w:r>
      <w:r w:rsidRPr="00BF4A75">
        <w:rPr>
          <w:rFonts w:ascii="Times New Roman"/>
          <w:color w:val="000000"/>
          <w:spacing w:val="6"/>
          <w:sz w:val="24"/>
          <w:lang w:val="es-CO"/>
          <w:rPrChange w:id="321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20" w:author="MARTHA  CERVANTES DIAZ" w:date="2023-01-02T08:55:00Z">
            <w:rPr>
              <w:rFonts w:ascii="UHJQMA+A030-Reg"/>
              <w:color w:val="000000"/>
              <w:sz w:val="24"/>
            </w:rPr>
          </w:rPrChange>
        </w:rPr>
        <w:t>se</w:t>
      </w:r>
      <w:r w:rsidRPr="00BF4A75">
        <w:rPr>
          <w:rFonts w:ascii="Times New Roman"/>
          <w:color w:val="000000"/>
          <w:spacing w:val="6"/>
          <w:sz w:val="24"/>
          <w:lang w:val="es-CO"/>
          <w:rPrChange w:id="322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222" w:author="MARTHA  CERVANTES DIAZ" w:date="2023-01-02T08:55:00Z">
            <w:rPr>
              <w:rFonts w:ascii="UHJQMA+A030-Reg"/>
              <w:color w:val="000000"/>
              <w:spacing w:val="-1"/>
              <w:sz w:val="24"/>
            </w:rPr>
          </w:rPrChange>
        </w:rPr>
        <w:t>determina</w:t>
      </w:r>
      <w:r w:rsidRPr="00BF4A75">
        <w:rPr>
          <w:rFonts w:ascii="Times New Roman"/>
          <w:color w:val="000000"/>
          <w:spacing w:val="7"/>
          <w:sz w:val="24"/>
          <w:lang w:val="es-CO"/>
          <w:rPrChange w:id="322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24" w:author="MARTHA  CERVANTES DIAZ" w:date="2023-01-02T08:55:00Z">
            <w:rPr>
              <w:rFonts w:ascii="UHJQMA+A030-Reg"/>
              <w:color w:val="000000"/>
              <w:sz w:val="24"/>
            </w:rPr>
          </w:rPrChange>
        </w:rPr>
        <w:t>las</w:t>
      </w:r>
      <w:r w:rsidRPr="00BF4A75">
        <w:rPr>
          <w:rFonts w:ascii="Times New Roman"/>
          <w:color w:val="000000"/>
          <w:spacing w:val="6"/>
          <w:sz w:val="24"/>
          <w:lang w:val="es-CO"/>
          <w:rPrChange w:id="322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26" w:author="MARTHA  CERVANTES DIAZ" w:date="2023-01-02T08:55:00Z">
            <w:rPr>
              <w:rFonts w:ascii="UHJQMA+A030-Reg"/>
              <w:color w:val="000000"/>
              <w:sz w:val="24"/>
            </w:rPr>
          </w:rPrChange>
        </w:rPr>
        <w:t>acciones</w:t>
      </w:r>
      <w:r w:rsidRPr="00BF4A75">
        <w:rPr>
          <w:rFonts w:ascii="Times New Roman"/>
          <w:color w:val="000000"/>
          <w:spacing w:val="6"/>
          <w:sz w:val="24"/>
          <w:lang w:val="es-CO"/>
          <w:rPrChange w:id="322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28" w:author="MARTHA  CERVANTES DIAZ" w:date="2023-01-02T08:55:00Z">
            <w:rPr>
              <w:rFonts w:ascii="UHJQMA+A030-Reg"/>
              <w:color w:val="000000"/>
              <w:sz w:val="24"/>
            </w:rPr>
          </w:rPrChange>
        </w:rPr>
        <w:t>a</w:t>
      </w:r>
      <w:r w:rsidRPr="00BF4A75">
        <w:rPr>
          <w:rFonts w:ascii="Times New Roman"/>
          <w:color w:val="000000"/>
          <w:spacing w:val="6"/>
          <w:sz w:val="24"/>
          <w:lang w:val="es-CO"/>
          <w:rPrChange w:id="3229"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230" w:author="MARTHA  CERVANTES DIAZ" w:date="2023-01-02T08:55:00Z">
            <w:rPr>
              <w:rFonts w:ascii="UHJQMA+A030-Reg"/>
              <w:color w:val="000000"/>
              <w:spacing w:val="-1"/>
              <w:sz w:val="24"/>
            </w:rPr>
          </w:rPrChange>
        </w:rPr>
        <w:t>tomar</w:t>
      </w:r>
      <w:r w:rsidRPr="00BF4A75">
        <w:rPr>
          <w:rFonts w:ascii="Times New Roman"/>
          <w:color w:val="000000"/>
          <w:spacing w:val="7"/>
          <w:sz w:val="24"/>
          <w:lang w:val="es-CO"/>
          <w:rPrChange w:id="323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32" w:author="MARTHA  CERVANTES DIAZ" w:date="2023-01-02T08:55:00Z">
            <w:rPr>
              <w:rFonts w:ascii="UHJQMA+A030-Reg"/>
              <w:color w:val="000000"/>
              <w:sz w:val="24"/>
            </w:rPr>
          </w:rPrChange>
        </w:rPr>
        <w:t>con</w:t>
      </w:r>
      <w:r w:rsidRPr="00BF4A75">
        <w:rPr>
          <w:rFonts w:ascii="Times New Roman"/>
          <w:color w:val="000000"/>
          <w:spacing w:val="6"/>
          <w:sz w:val="24"/>
          <w:lang w:val="es-CO"/>
          <w:rPrChange w:id="323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34" w:author="MARTHA  CERVANTES DIAZ" w:date="2023-01-02T08:55:00Z">
            <w:rPr>
              <w:rFonts w:ascii="UHJQMA+A030-Reg"/>
              <w:color w:val="000000"/>
              <w:sz w:val="24"/>
            </w:rPr>
          </w:rPrChange>
        </w:rPr>
        <w:t>el</w:t>
      </w:r>
      <w:r w:rsidRPr="00BF4A75">
        <w:rPr>
          <w:rFonts w:ascii="Times New Roman"/>
          <w:color w:val="000000"/>
          <w:spacing w:val="7"/>
          <w:sz w:val="24"/>
          <w:lang w:val="es-CO"/>
          <w:rPrChange w:id="3235" w:author="MARTHA  CERVANTES DIAZ" w:date="2023-01-02T08:55:00Z">
            <w:rPr>
              <w:rFonts w:ascii="Times New Roman"/>
              <w:color w:val="000000"/>
              <w:spacing w:val="7"/>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3236" w:author="MARTHA  CERVANTES DIAZ" w:date="2023-01-02T08:55:00Z">
            <w:rPr>
              <w:rFonts w:ascii="UHJQMA+A030-Reg" w:hAnsi="UHJQMA+A030-Reg" w:cs="UHJQMA+A030-Reg"/>
              <w:color w:val="000000"/>
              <w:sz w:val="24"/>
            </w:rPr>
          </w:rPrChange>
        </w:rPr>
        <w:t>n</w:t>
      </w:r>
    </w:p>
    <w:p w14:paraId="1F6D5D75" w14:textId="77777777" w:rsidR="001D4206" w:rsidRPr="00BF4A75" w:rsidRDefault="00000000">
      <w:pPr>
        <w:framePr w:w="8785" w:wrap="auto" w:hAnchor="text" w:x="2025" w:y="12278"/>
        <w:widowControl w:val="0"/>
        <w:autoSpaceDE w:val="0"/>
        <w:autoSpaceDN w:val="0"/>
        <w:spacing w:before="13" w:after="0" w:line="275" w:lineRule="exact"/>
        <w:jc w:val="left"/>
        <w:rPr>
          <w:rFonts w:ascii="Times New Roman"/>
          <w:color w:val="000000"/>
          <w:sz w:val="24"/>
          <w:lang w:val="es-CO"/>
          <w:rPrChange w:id="3237" w:author="MARTHA  CERVANTES DIAZ" w:date="2023-01-02T08:55:00Z">
            <w:rPr>
              <w:rFonts w:ascii="Times New Roman"/>
              <w:color w:val="000000"/>
              <w:sz w:val="24"/>
            </w:rPr>
          </w:rPrChange>
        </w:rPr>
      </w:pPr>
      <w:r w:rsidRPr="00BF4A75">
        <w:rPr>
          <w:rFonts w:ascii="UHJQMA+A030-Reg"/>
          <w:color w:val="000000"/>
          <w:sz w:val="24"/>
          <w:lang w:val="es-CO"/>
          <w:rPrChange w:id="3238" w:author="MARTHA  CERVANTES DIAZ" w:date="2023-01-02T08:55:00Z">
            <w:rPr>
              <w:rFonts w:ascii="UHJQMA+A030-Reg"/>
              <w:color w:val="000000"/>
              <w:sz w:val="24"/>
            </w:rPr>
          </w:rPrChange>
        </w:rPr>
        <w:t>de</w:t>
      </w:r>
      <w:r w:rsidRPr="00BF4A75">
        <w:rPr>
          <w:rFonts w:ascii="Times New Roman"/>
          <w:color w:val="000000"/>
          <w:spacing w:val="6"/>
          <w:sz w:val="24"/>
          <w:lang w:val="es-CO"/>
          <w:rPrChange w:id="3239"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240" w:author="MARTHA  CERVANTES DIAZ" w:date="2023-01-02T08:55:00Z">
            <w:rPr>
              <w:rFonts w:ascii="UHJQMA+A030-Reg"/>
              <w:color w:val="000000"/>
              <w:spacing w:val="-1"/>
              <w:sz w:val="24"/>
            </w:rPr>
          </w:rPrChange>
        </w:rPr>
        <w:t>llegar</w:t>
      </w:r>
      <w:r w:rsidRPr="00BF4A75">
        <w:rPr>
          <w:rFonts w:ascii="Times New Roman"/>
          <w:color w:val="000000"/>
          <w:spacing w:val="7"/>
          <w:sz w:val="24"/>
          <w:lang w:val="es-CO"/>
          <w:rPrChange w:id="324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42" w:author="MARTHA  CERVANTES DIAZ" w:date="2023-01-02T08:55:00Z">
            <w:rPr>
              <w:rFonts w:ascii="UHJQMA+A030-Reg"/>
              <w:color w:val="000000"/>
              <w:sz w:val="24"/>
            </w:rPr>
          </w:rPrChange>
        </w:rPr>
        <w:t>a</w:t>
      </w:r>
      <w:r w:rsidRPr="00BF4A75">
        <w:rPr>
          <w:rFonts w:ascii="Times New Roman"/>
          <w:color w:val="000000"/>
          <w:spacing w:val="6"/>
          <w:sz w:val="24"/>
          <w:lang w:val="es-CO"/>
          <w:rPrChange w:id="324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44" w:author="MARTHA  CERVANTES DIAZ" w:date="2023-01-02T08:55:00Z">
            <w:rPr>
              <w:rFonts w:ascii="UHJQMA+A030-Reg"/>
              <w:color w:val="000000"/>
              <w:sz w:val="24"/>
            </w:rPr>
          </w:rPrChange>
        </w:rPr>
        <w:t>un</w:t>
      </w:r>
      <w:r w:rsidRPr="00BF4A75">
        <w:rPr>
          <w:rFonts w:ascii="Times New Roman"/>
          <w:color w:val="000000"/>
          <w:spacing w:val="6"/>
          <w:sz w:val="24"/>
          <w:lang w:val="es-CO"/>
          <w:rPrChange w:id="324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246" w:author="MARTHA  CERVANTES DIAZ" w:date="2023-01-02T08:55:00Z">
            <w:rPr>
              <w:rFonts w:ascii="UHJQMA+A030-Reg"/>
              <w:color w:val="000000"/>
              <w:spacing w:val="-1"/>
              <w:sz w:val="24"/>
            </w:rPr>
          </w:rPrChange>
        </w:rPr>
        <w:t>objetivo</w:t>
      </w:r>
      <w:r w:rsidRPr="00BF4A75">
        <w:rPr>
          <w:rFonts w:ascii="Times New Roman"/>
          <w:color w:val="000000"/>
          <w:spacing w:val="7"/>
          <w:sz w:val="24"/>
          <w:lang w:val="es-CO"/>
          <w:rPrChange w:id="324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48" w:author="MARTHA  CERVANTES DIAZ" w:date="2023-01-02T08:55:00Z">
            <w:rPr>
              <w:rFonts w:ascii="UHJQMA+A030-Reg"/>
              <w:color w:val="000000"/>
              <w:sz w:val="24"/>
            </w:rPr>
          </w:rPrChange>
        </w:rPr>
        <w:t>establecido</w:t>
      </w:r>
      <w:r w:rsidRPr="00BF4A75">
        <w:rPr>
          <w:rFonts w:ascii="Times New Roman"/>
          <w:color w:val="000000"/>
          <w:spacing w:val="6"/>
          <w:sz w:val="24"/>
          <w:lang w:val="es-CO"/>
          <w:rPrChange w:id="324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50" w:author="MARTHA  CERVANTES DIAZ" w:date="2023-01-02T08:55:00Z">
            <w:rPr>
              <w:rFonts w:ascii="UHJQMA+A030-Reg"/>
              <w:color w:val="000000"/>
              <w:sz w:val="24"/>
            </w:rPr>
          </w:rPrChange>
        </w:rPr>
        <w:t>a</w:t>
      </w:r>
      <w:r w:rsidRPr="00BF4A75">
        <w:rPr>
          <w:rFonts w:ascii="Times New Roman"/>
          <w:color w:val="000000"/>
          <w:spacing w:val="6"/>
          <w:sz w:val="24"/>
          <w:lang w:val="es-CO"/>
          <w:rPrChange w:id="325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252" w:author="MARTHA  CERVANTES DIAZ" w:date="2023-01-02T08:55:00Z">
            <w:rPr>
              <w:rFonts w:ascii="UHJQMA+A030-Reg"/>
              <w:color w:val="000000"/>
              <w:spacing w:val="1"/>
              <w:sz w:val="24"/>
            </w:rPr>
          </w:rPrChange>
        </w:rPr>
        <w:t>partir</w:t>
      </w:r>
      <w:r w:rsidRPr="00BF4A75">
        <w:rPr>
          <w:rFonts w:ascii="Times New Roman"/>
          <w:color w:val="000000"/>
          <w:spacing w:val="5"/>
          <w:sz w:val="24"/>
          <w:lang w:val="es-CO"/>
          <w:rPrChange w:id="3253"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3254" w:author="MARTHA  CERVANTES DIAZ" w:date="2023-01-02T08:55:00Z">
            <w:rPr>
              <w:rFonts w:ascii="UHJQMA+A030-Reg"/>
              <w:color w:val="000000"/>
              <w:sz w:val="24"/>
            </w:rPr>
          </w:rPrChange>
        </w:rPr>
        <w:t>de</w:t>
      </w:r>
      <w:r w:rsidRPr="00BF4A75">
        <w:rPr>
          <w:rFonts w:ascii="Times New Roman"/>
          <w:color w:val="000000"/>
          <w:spacing w:val="6"/>
          <w:sz w:val="24"/>
          <w:lang w:val="es-CO"/>
          <w:rPrChange w:id="325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56" w:author="MARTHA  CERVANTES DIAZ" w:date="2023-01-02T08:55:00Z">
            <w:rPr>
              <w:rFonts w:ascii="UHJQMA+A030-Reg"/>
              <w:color w:val="000000"/>
              <w:sz w:val="24"/>
            </w:rPr>
          </w:rPrChange>
        </w:rPr>
        <w:t>una</w:t>
      </w:r>
      <w:r w:rsidRPr="00BF4A75">
        <w:rPr>
          <w:rFonts w:ascii="Times New Roman"/>
          <w:color w:val="000000"/>
          <w:spacing w:val="6"/>
          <w:sz w:val="24"/>
          <w:lang w:val="es-CO"/>
          <w:rPrChange w:id="325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58" w:author="MARTHA  CERVANTES DIAZ" w:date="2023-01-02T08:55:00Z">
            <w:rPr>
              <w:rFonts w:ascii="UHJQMA+A030-Reg"/>
              <w:color w:val="000000"/>
              <w:sz w:val="24"/>
            </w:rPr>
          </w:rPrChange>
        </w:rPr>
        <w:t>serie</w:t>
      </w:r>
      <w:r w:rsidRPr="00BF4A75">
        <w:rPr>
          <w:rFonts w:ascii="Times New Roman"/>
          <w:color w:val="000000"/>
          <w:spacing w:val="6"/>
          <w:sz w:val="24"/>
          <w:lang w:val="es-CO"/>
          <w:rPrChange w:id="325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60" w:author="MARTHA  CERVANTES DIAZ" w:date="2023-01-02T08:55:00Z">
            <w:rPr>
              <w:rFonts w:ascii="UHJQMA+A030-Reg"/>
              <w:color w:val="000000"/>
              <w:sz w:val="24"/>
            </w:rPr>
          </w:rPrChange>
        </w:rPr>
        <w:t>de</w:t>
      </w:r>
      <w:r w:rsidRPr="00BF4A75">
        <w:rPr>
          <w:rFonts w:ascii="Times New Roman"/>
          <w:color w:val="000000"/>
          <w:spacing w:val="6"/>
          <w:sz w:val="24"/>
          <w:lang w:val="es-CO"/>
          <w:rPrChange w:id="326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262" w:author="MARTHA  CERVANTES DIAZ" w:date="2023-01-02T08:55:00Z">
            <w:rPr>
              <w:rFonts w:ascii="UHJQMA+A030-Reg"/>
              <w:color w:val="000000"/>
              <w:spacing w:val="-1"/>
              <w:sz w:val="24"/>
            </w:rPr>
          </w:rPrChange>
        </w:rPr>
        <w:t>reglas</w:t>
      </w:r>
      <w:r w:rsidRPr="00BF4A75">
        <w:rPr>
          <w:rFonts w:ascii="Times New Roman"/>
          <w:color w:val="000000"/>
          <w:spacing w:val="7"/>
          <w:sz w:val="24"/>
          <w:lang w:val="es-CO"/>
          <w:rPrChange w:id="326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64" w:author="MARTHA  CERVANTES DIAZ" w:date="2023-01-02T08:55:00Z">
            <w:rPr>
              <w:rFonts w:ascii="UHJQMA+A030-Reg"/>
              <w:color w:val="000000"/>
              <w:sz w:val="24"/>
            </w:rPr>
          </w:rPrChange>
        </w:rPr>
        <w:t>o</w:t>
      </w:r>
      <w:r w:rsidRPr="00BF4A75">
        <w:rPr>
          <w:rFonts w:ascii="Times New Roman"/>
          <w:color w:val="000000"/>
          <w:spacing w:val="6"/>
          <w:sz w:val="24"/>
          <w:lang w:val="es-CO"/>
          <w:rPrChange w:id="326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266" w:author="MARTHA  CERVANTES DIAZ" w:date="2023-01-02T08:55:00Z">
            <w:rPr>
              <w:rFonts w:ascii="UHJQMA+A030-Reg"/>
              <w:color w:val="000000"/>
              <w:spacing w:val="-1"/>
              <w:sz w:val="24"/>
            </w:rPr>
          </w:rPrChange>
        </w:rPr>
        <w:t>estrategias.</w:t>
      </w:r>
    </w:p>
    <w:p w14:paraId="41A70548" w14:textId="77777777" w:rsidR="001D4206" w:rsidRPr="00BF4A75" w:rsidRDefault="00000000">
      <w:pPr>
        <w:framePr w:w="7969" w:wrap="auto" w:hAnchor="text" w:x="2025" w:y="13055"/>
        <w:widowControl w:val="0"/>
        <w:autoSpaceDE w:val="0"/>
        <w:autoSpaceDN w:val="0"/>
        <w:spacing w:before="0" w:after="0" w:line="275" w:lineRule="exact"/>
        <w:jc w:val="left"/>
        <w:rPr>
          <w:rFonts w:ascii="Times New Roman"/>
          <w:color w:val="000000"/>
          <w:sz w:val="24"/>
          <w:lang w:val="es-CO"/>
          <w:rPrChange w:id="3267" w:author="MARTHA  CERVANTES DIAZ" w:date="2023-01-02T08:55:00Z">
            <w:rPr>
              <w:rFonts w:ascii="Times New Roman"/>
              <w:color w:val="000000"/>
              <w:sz w:val="24"/>
            </w:rPr>
          </w:rPrChange>
        </w:rPr>
      </w:pPr>
      <w:r w:rsidRPr="00BF4A75">
        <w:rPr>
          <w:rFonts w:ascii="UHJQMA+A030-Reg"/>
          <w:color w:val="000000"/>
          <w:sz w:val="24"/>
          <w:lang w:val="es-CO"/>
          <w:rPrChange w:id="3268" w:author="MARTHA  CERVANTES DIAZ" w:date="2023-01-02T08:55:00Z">
            <w:rPr>
              <w:rFonts w:ascii="UHJQMA+A030-Reg"/>
              <w:color w:val="000000"/>
              <w:sz w:val="24"/>
            </w:rPr>
          </w:rPrChange>
        </w:rPr>
        <w:t>Ejecutar</w:t>
      </w:r>
      <w:r w:rsidRPr="00BF4A75">
        <w:rPr>
          <w:rFonts w:ascii="Times New Roman"/>
          <w:color w:val="000000"/>
          <w:spacing w:val="7"/>
          <w:sz w:val="24"/>
          <w:lang w:val="es-CO"/>
          <w:rPrChange w:id="326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70" w:author="MARTHA  CERVANTES DIAZ" w:date="2023-01-02T08:55:00Z">
            <w:rPr>
              <w:rFonts w:ascii="UHJQMA+A030-Reg"/>
              <w:color w:val="000000"/>
              <w:sz w:val="24"/>
            </w:rPr>
          </w:rPrChange>
        </w:rPr>
        <w:t>(E):</w:t>
      </w:r>
      <w:r w:rsidRPr="00BF4A75">
        <w:rPr>
          <w:rFonts w:ascii="Times New Roman"/>
          <w:color w:val="000000"/>
          <w:spacing w:val="7"/>
          <w:sz w:val="24"/>
          <w:lang w:val="es-CO"/>
          <w:rPrChange w:id="327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272" w:author="MARTHA  CERVANTES DIAZ" w:date="2023-01-02T08:55:00Z">
            <w:rPr>
              <w:rFonts w:ascii="UHJQMA+A030-Reg"/>
              <w:color w:val="000000"/>
              <w:spacing w:val="-1"/>
              <w:sz w:val="24"/>
            </w:rPr>
          </w:rPrChange>
        </w:rPr>
        <w:t>Finalmente,</w:t>
      </w:r>
      <w:r w:rsidRPr="00BF4A75">
        <w:rPr>
          <w:rFonts w:ascii="Times New Roman"/>
          <w:color w:val="000000"/>
          <w:spacing w:val="7"/>
          <w:sz w:val="24"/>
          <w:lang w:val="es-CO"/>
          <w:rPrChange w:id="327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74" w:author="MARTHA  CERVANTES DIAZ" w:date="2023-01-02T08:55:00Z">
            <w:rPr>
              <w:rFonts w:ascii="UHJQMA+A030-Reg"/>
              <w:color w:val="000000"/>
              <w:sz w:val="24"/>
            </w:rPr>
          </w:rPrChange>
        </w:rPr>
        <w:t>se</w:t>
      </w:r>
      <w:r w:rsidRPr="00BF4A75">
        <w:rPr>
          <w:rFonts w:ascii="Times New Roman"/>
          <w:color w:val="000000"/>
          <w:spacing w:val="6"/>
          <w:sz w:val="24"/>
          <w:lang w:val="es-CO"/>
          <w:rPrChange w:id="327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76" w:author="MARTHA  CERVANTES DIAZ" w:date="2023-01-02T08:55:00Z">
            <w:rPr>
              <w:rFonts w:ascii="UHJQMA+A030-Reg"/>
              <w:color w:val="000000"/>
              <w:sz w:val="24"/>
            </w:rPr>
          </w:rPrChange>
        </w:rPr>
        <w:t>ejecuta</w:t>
      </w:r>
      <w:r w:rsidRPr="00BF4A75">
        <w:rPr>
          <w:rFonts w:ascii="Times New Roman"/>
          <w:color w:val="000000"/>
          <w:spacing w:val="6"/>
          <w:sz w:val="24"/>
          <w:lang w:val="es-CO"/>
          <w:rPrChange w:id="327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78" w:author="MARTHA  CERVANTES DIAZ" w:date="2023-01-02T08:55:00Z">
            <w:rPr>
              <w:rFonts w:ascii="UHJQMA+A030-Reg"/>
              <w:color w:val="000000"/>
              <w:sz w:val="24"/>
            </w:rPr>
          </w:rPrChange>
        </w:rPr>
        <w:t>lo</w:t>
      </w:r>
      <w:r w:rsidRPr="00BF4A75">
        <w:rPr>
          <w:rFonts w:ascii="Times New Roman"/>
          <w:color w:val="000000"/>
          <w:spacing w:val="6"/>
          <w:sz w:val="24"/>
          <w:lang w:val="es-CO"/>
          <w:rPrChange w:id="327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80" w:author="MARTHA  CERVANTES DIAZ" w:date="2023-01-02T08:55:00Z">
            <w:rPr>
              <w:rFonts w:ascii="UHJQMA+A030-Reg"/>
              <w:color w:val="000000"/>
              <w:sz w:val="24"/>
            </w:rPr>
          </w:rPrChange>
        </w:rPr>
        <w:t>planeado</w:t>
      </w:r>
      <w:r w:rsidRPr="00BF4A75">
        <w:rPr>
          <w:rFonts w:ascii="Times New Roman"/>
          <w:color w:val="000000"/>
          <w:spacing w:val="6"/>
          <w:sz w:val="24"/>
          <w:lang w:val="es-CO"/>
          <w:rPrChange w:id="328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82" w:author="MARTHA  CERVANTES DIAZ" w:date="2023-01-02T08:55:00Z">
            <w:rPr>
              <w:rFonts w:ascii="UHJQMA+A030-Reg"/>
              <w:color w:val="000000"/>
              <w:sz w:val="24"/>
            </w:rPr>
          </w:rPrChange>
        </w:rPr>
        <w:t>usando</w:t>
      </w:r>
      <w:r w:rsidRPr="00BF4A75">
        <w:rPr>
          <w:rFonts w:ascii="Times New Roman"/>
          <w:color w:val="000000"/>
          <w:spacing w:val="6"/>
          <w:sz w:val="24"/>
          <w:lang w:val="es-CO"/>
          <w:rPrChange w:id="328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84" w:author="MARTHA  CERVANTES DIAZ" w:date="2023-01-02T08:55:00Z">
            <w:rPr>
              <w:rFonts w:ascii="UHJQMA+A030-Reg"/>
              <w:color w:val="000000"/>
              <w:sz w:val="24"/>
            </w:rPr>
          </w:rPrChange>
        </w:rPr>
        <w:t>los</w:t>
      </w:r>
      <w:r w:rsidRPr="00BF4A75">
        <w:rPr>
          <w:rFonts w:ascii="Times New Roman"/>
          <w:color w:val="000000"/>
          <w:spacing w:val="6"/>
          <w:sz w:val="24"/>
          <w:lang w:val="es-CO"/>
          <w:rPrChange w:id="328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286" w:author="MARTHA  CERVANTES DIAZ" w:date="2023-01-02T08:55:00Z">
            <w:rPr>
              <w:rFonts w:ascii="UHJQMA+A030-Reg"/>
              <w:color w:val="000000"/>
              <w:spacing w:val="-1"/>
              <w:sz w:val="24"/>
            </w:rPr>
          </w:rPrChange>
        </w:rPr>
        <w:t>mecanismos</w:t>
      </w:r>
    </w:p>
    <w:p w14:paraId="3F826257" w14:textId="77777777" w:rsidR="001D4206" w:rsidRPr="00BF4A75" w:rsidRDefault="00000000">
      <w:pPr>
        <w:framePr w:w="7969" w:wrap="auto" w:hAnchor="text" w:x="2025" w:y="13055"/>
        <w:widowControl w:val="0"/>
        <w:autoSpaceDE w:val="0"/>
        <w:autoSpaceDN w:val="0"/>
        <w:spacing w:before="13" w:after="0" w:line="275" w:lineRule="exact"/>
        <w:jc w:val="left"/>
        <w:rPr>
          <w:rFonts w:ascii="Times New Roman"/>
          <w:color w:val="000000"/>
          <w:sz w:val="24"/>
          <w:lang w:val="es-CO"/>
          <w:rPrChange w:id="3287" w:author="MARTHA  CERVANTES DIAZ" w:date="2023-01-02T08:55:00Z">
            <w:rPr>
              <w:rFonts w:ascii="Times New Roman"/>
              <w:color w:val="000000"/>
              <w:sz w:val="24"/>
            </w:rPr>
          </w:rPrChange>
        </w:rPr>
      </w:pPr>
      <w:r w:rsidRPr="00BF4A75">
        <w:rPr>
          <w:rFonts w:ascii="UHJQMA+A030-Reg"/>
          <w:color w:val="000000"/>
          <w:sz w:val="24"/>
          <w:lang w:val="es-CO"/>
          <w:rPrChange w:id="3288" w:author="MARTHA  CERVANTES DIAZ" w:date="2023-01-02T08:55:00Z">
            <w:rPr>
              <w:rFonts w:ascii="UHJQMA+A030-Reg"/>
              <w:color w:val="000000"/>
              <w:sz w:val="24"/>
            </w:rPr>
          </w:rPrChange>
        </w:rPr>
        <w:t>disponibles</w:t>
      </w:r>
      <w:r w:rsidRPr="00BF4A75">
        <w:rPr>
          <w:rFonts w:ascii="Times New Roman"/>
          <w:color w:val="000000"/>
          <w:spacing w:val="6"/>
          <w:sz w:val="24"/>
          <w:lang w:val="es-CO"/>
          <w:rPrChange w:id="3289"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290"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329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92" w:author="MARTHA  CERVANTES DIAZ" w:date="2023-01-02T08:55:00Z">
            <w:rPr>
              <w:rFonts w:ascii="UHJQMA+A030-Reg"/>
              <w:color w:val="000000"/>
              <w:sz w:val="24"/>
            </w:rPr>
          </w:rPrChange>
        </w:rPr>
        <w:t>el</w:t>
      </w:r>
      <w:r w:rsidRPr="00BF4A75">
        <w:rPr>
          <w:rFonts w:ascii="Times New Roman"/>
          <w:color w:val="000000"/>
          <w:spacing w:val="7"/>
          <w:sz w:val="24"/>
          <w:lang w:val="es-CO"/>
          <w:rPrChange w:id="329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294" w:author="MARTHA  CERVANTES DIAZ" w:date="2023-01-02T08:55:00Z">
            <w:rPr>
              <w:rFonts w:ascii="UHJQMA+A030-Reg"/>
              <w:color w:val="000000"/>
              <w:sz w:val="24"/>
            </w:rPr>
          </w:rPrChange>
        </w:rPr>
        <w:t>manejo</w:t>
      </w:r>
      <w:r w:rsidRPr="00BF4A75">
        <w:rPr>
          <w:rFonts w:ascii="Times New Roman"/>
          <w:color w:val="000000"/>
          <w:spacing w:val="6"/>
          <w:sz w:val="24"/>
          <w:lang w:val="es-CO"/>
          <w:rPrChange w:id="329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296" w:author="MARTHA  CERVANTES DIAZ" w:date="2023-01-02T08:55:00Z">
            <w:rPr>
              <w:rFonts w:ascii="UHJQMA+A030-Reg"/>
              <w:color w:val="000000"/>
              <w:sz w:val="24"/>
            </w:rPr>
          </w:rPrChange>
        </w:rPr>
        <w:t>del</w:t>
      </w:r>
      <w:r w:rsidRPr="00BF4A75">
        <w:rPr>
          <w:rFonts w:ascii="Times New Roman"/>
          <w:color w:val="000000"/>
          <w:spacing w:val="7"/>
          <w:sz w:val="24"/>
          <w:lang w:val="es-CO"/>
          <w:rPrChange w:id="3297"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298" w:author="MARTHA  CERVANTES DIAZ" w:date="2023-01-02T08:55:00Z">
            <w:rPr>
              <w:rFonts w:ascii="UHJQMA+A030-Reg"/>
              <w:color w:val="000000"/>
              <w:spacing w:val="-1"/>
              <w:sz w:val="24"/>
            </w:rPr>
          </w:rPrChange>
        </w:rPr>
        <w:t>sistema.</w:t>
      </w:r>
    </w:p>
    <w:p w14:paraId="08036C84" w14:textId="77777777" w:rsidR="001D4206" w:rsidRPr="00BF4A75" w:rsidRDefault="00000000">
      <w:pPr>
        <w:framePr w:w="373" w:wrap="auto" w:hAnchor="text" w:x="6054" w:y="14774"/>
        <w:widowControl w:val="0"/>
        <w:autoSpaceDE w:val="0"/>
        <w:autoSpaceDN w:val="0"/>
        <w:spacing w:before="0" w:after="0" w:line="275" w:lineRule="exact"/>
        <w:jc w:val="left"/>
        <w:rPr>
          <w:rFonts w:ascii="Times New Roman"/>
          <w:color w:val="000000"/>
          <w:sz w:val="24"/>
          <w:lang w:val="es-CO"/>
          <w:rPrChange w:id="3299" w:author="MARTHA  CERVANTES DIAZ" w:date="2023-01-02T08:55:00Z">
            <w:rPr>
              <w:rFonts w:ascii="Times New Roman"/>
              <w:color w:val="000000"/>
              <w:sz w:val="24"/>
            </w:rPr>
          </w:rPrChange>
        </w:rPr>
      </w:pPr>
      <w:r w:rsidRPr="00BF4A75">
        <w:rPr>
          <w:rFonts w:ascii="UHJQMA+A030-Reg"/>
          <w:color w:val="000000"/>
          <w:sz w:val="24"/>
          <w:lang w:val="es-CO"/>
          <w:rPrChange w:id="3300" w:author="MARTHA  CERVANTES DIAZ" w:date="2023-01-02T08:55:00Z">
            <w:rPr>
              <w:rFonts w:ascii="UHJQMA+A030-Reg"/>
              <w:color w:val="000000"/>
              <w:sz w:val="24"/>
            </w:rPr>
          </w:rPrChange>
        </w:rPr>
        <w:t>5</w:t>
      </w:r>
    </w:p>
    <w:p w14:paraId="0666AD51" w14:textId="77777777" w:rsidR="001D4206" w:rsidRPr="00BF4A75" w:rsidRDefault="00000000">
      <w:pPr>
        <w:spacing w:before="0" w:after="0" w:line="0" w:lineRule="atLeast"/>
        <w:jc w:val="left"/>
        <w:rPr>
          <w:rFonts w:ascii="Arial"/>
          <w:color w:val="FF0000"/>
          <w:sz w:val="2"/>
          <w:lang w:val="es-CO"/>
          <w:rPrChange w:id="3301" w:author="MARTHA  CERVANTES DIAZ" w:date="2023-01-02T08:55:00Z">
            <w:rPr>
              <w:rFonts w:ascii="Arial"/>
              <w:color w:val="FF0000"/>
              <w:sz w:val="2"/>
            </w:rPr>
          </w:rPrChange>
        </w:rPr>
      </w:pPr>
      <w:r>
        <w:rPr>
          <w:noProof/>
        </w:rPr>
        <w:pict w14:anchorId="4B801804">
          <v:shape id="_x00005" o:spid="_x0000_s1032" type="#_x0000_t75" style="position:absolute;margin-left:132.65pt;margin-top:178.2pt;width:346.75pt;height:234.35pt;z-index:-251658240;mso-position-horizontal:absolute;mso-position-horizontal-relative:page;mso-position-vertical:absolute;mso-position-vertical-relative:page">
            <v:imagedata r:id="rId10" o:title="image6"/>
            <w10:wrap anchorx="page" anchory="page"/>
          </v:shape>
        </w:pict>
      </w:r>
      <w:r>
        <w:rPr>
          <w:noProof/>
        </w:rPr>
        <w:pict w14:anchorId="0C263C4E">
          <v:shape id="_x00006" o:spid="_x0000_s1031" type="#_x0000_t75" style="position:absolute;margin-left:88.55pt;margin-top:526.4pt;width:6.3pt;height:6.3pt;z-index:-251659264;mso-position-horizontal:absolute;mso-position-horizontal-relative:page;mso-position-vertical:absolute;mso-position-vertical-relative:page">
            <v:imagedata r:id="rId4" o:title="image7"/>
            <w10:wrap anchorx="page" anchory="page"/>
          </v:shape>
        </w:pict>
      </w:r>
      <w:r>
        <w:rPr>
          <w:noProof/>
        </w:rPr>
        <w:pict w14:anchorId="31E43090">
          <v:shape id="_x00007" o:spid="_x0000_s1030" type="#_x0000_t75" style="position:absolute;margin-left:88.55pt;margin-top:565.25pt;width:6.3pt;height:6.3pt;z-index:-251660288;mso-position-horizontal:absolute;mso-position-horizontal-relative:page;mso-position-vertical:absolute;mso-position-vertical-relative:page">
            <v:imagedata r:id="rId4" o:title="image8"/>
            <w10:wrap anchorx="page" anchory="page"/>
          </v:shape>
        </w:pict>
      </w:r>
      <w:r>
        <w:rPr>
          <w:noProof/>
        </w:rPr>
        <w:pict w14:anchorId="1A27CEF2">
          <v:shape id="_x00008" o:spid="_x0000_s1029" type="#_x0000_t75" style="position:absolute;margin-left:88.55pt;margin-top:618.55pt;width:6.3pt;height:6.3pt;z-index:-251661312;mso-position-horizontal:absolute;mso-position-horizontal-relative:page;mso-position-vertical:absolute;mso-position-vertical-relative:page">
            <v:imagedata r:id="rId4" o:title="image9"/>
            <w10:wrap anchorx="page" anchory="page"/>
          </v:shape>
        </w:pict>
      </w:r>
      <w:r>
        <w:rPr>
          <w:noProof/>
        </w:rPr>
        <w:pict w14:anchorId="043ACA19">
          <v:shape id="_x00009" o:spid="_x0000_s1028" type="#_x0000_t75" style="position:absolute;margin-left:88.55pt;margin-top:657.4pt;width:6.3pt;height:6.3pt;z-index:-251662336;mso-position-horizontal:absolute;mso-position-horizontal-relative:page;mso-position-vertical:absolute;mso-position-vertical-relative:page">
            <v:imagedata r:id="rId5" o:title="image10"/>
            <w10:wrap anchorx="page" anchory="page"/>
          </v:shape>
        </w:pict>
      </w:r>
      <w:r w:rsidRPr="00BF4A75">
        <w:rPr>
          <w:rFonts w:ascii="Arial"/>
          <w:color w:val="FF0000"/>
          <w:sz w:val="2"/>
          <w:lang w:val="es-CO"/>
          <w:rPrChange w:id="3302" w:author="MARTHA  CERVANTES DIAZ" w:date="2023-01-02T08:55:00Z">
            <w:rPr>
              <w:rFonts w:ascii="Arial"/>
              <w:color w:val="FF0000"/>
              <w:sz w:val="2"/>
            </w:rPr>
          </w:rPrChange>
        </w:rPr>
        <w:br w:type="page"/>
      </w:r>
    </w:p>
    <w:p w14:paraId="2C13BA18" w14:textId="77777777" w:rsidR="001D4206" w:rsidRPr="00BF4A75" w:rsidRDefault="00000000">
      <w:pPr>
        <w:spacing w:before="0" w:after="0" w:line="0" w:lineRule="atLeast"/>
        <w:jc w:val="left"/>
        <w:rPr>
          <w:rFonts w:ascii="Arial"/>
          <w:color w:val="FF0000"/>
          <w:sz w:val="2"/>
          <w:lang w:val="es-CO"/>
          <w:rPrChange w:id="3303" w:author="MARTHA  CERVANTES DIAZ" w:date="2023-01-02T08:55:00Z">
            <w:rPr>
              <w:rFonts w:ascii="Arial"/>
              <w:color w:val="FF0000"/>
              <w:sz w:val="2"/>
            </w:rPr>
          </w:rPrChange>
        </w:rPr>
      </w:pPr>
      <w:bookmarkStart w:id="3304" w:name="br7"/>
      <w:bookmarkEnd w:id="3304"/>
      <w:r w:rsidRPr="00BF4A75">
        <w:rPr>
          <w:rFonts w:ascii="Arial"/>
          <w:color w:val="FF0000"/>
          <w:sz w:val="2"/>
          <w:lang w:val="es-CO"/>
          <w:rPrChange w:id="3305" w:author="MARTHA  CERVANTES DIAZ" w:date="2023-01-02T08:55:00Z">
            <w:rPr>
              <w:rFonts w:ascii="Arial"/>
              <w:color w:val="FF0000"/>
              <w:sz w:val="2"/>
            </w:rPr>
          </w:rPrChange>
        </w:rPr>
        <w:lastRenderedPageBreak/>
        <w:t xml:space="preserve"> </w:t>
      </w:r>
    </w:p>
    <w:p w14:paraId="0BD6F101" w14:textId="77777777" w:rsidR="001D4206" w:rsidRPr="00BF4A75" w:rsidRDefault="00000000">
      <w:pPr>
        <w:framePr w:w="373" w:wrap="auto" w:hAnchor="text" w:x="1440" w:y="1456"/>
        <w:widowControl w:val="0"/>
        <w:autoSpaceDE w:val="0"/>
        <w:autoSpaceDN w:val="0"/>
        <w:spacing w:before="0" w:after="0" w:line="278" w:lineRule="exact"/>
        <w:jc w:val="left"/>
        <w:rPr>
          <w:rFonts w:ascii="Times New Roman"/>
          <w:color w:val="000000"/>
          <w:sz w:val="24"/>
          <w:lang w:val="es-CO"/>
          <w:rPrChange w:id="3306" w:author="MARTHA  CERVANTES DIAZ" w:date="2023-01-02T08:55:00Z">
            <w:rPr>
              <w:rFonts w:ascii="Times New Roman"/>
              <w:color w:val="000000"/>
              <w:sz w:val="24"/>
            </w:rPr>
          </w:rPrChange>
        </w:rPr>
      </w:pPr>
      <w:r w:rsidRPr="00BF4A75">
        <w:rPr>
          <w:rFonts w:ascii="JKVKLP+A030-Bol"/>
          <w:color w:val="000000"/>
          <w:sz w:val="24"/>
          <w:lang w:val="es-CO"/>
          <w:rPrChange w:id="3307" w:author="MARTHA  CERVANTES DIAZ" w:date="2023-01-02T08:55:00Z">
            <w:rPr>
              <w:rFonts w:ascii="JKVKLP+A030-Bol"/>
              <w:color w:val="000000"/>
              <w:sz w:val="24"/>
            </w:rPr>
          </w:rPrChange>
        </w:rPr>
        <w:t>4</w:t>
      </w:r>
    </w:p>
    <w:p w14:paraId="4FE87560" w14:textId="77777777" w:rsidR="001D4206" w:rsidRPr="00BF4A75" w:rsidRDefault="00000000">
      <w:pPr>
        <w:framePr w:w="373" w:wrap="auto" w:hAnchor="text" w:x="1440" w:y="1456"/>
        <w:widowControl w:val="0"/>
        <w:autoSpaceDE w:val="0"/>
        <w:autoSpaceDN w:val="0"/>
        <w:spacing w:before="441" w:after="0" w:line="278" w:lineRule="exact"/>
        <w:jc w:val="left"/>
        <w:rPr>
          <w:rFonts w:ascii="Times New Roman"/>
          <w:color w:val="000000"/>
          <w:sz w:val="24"/>
          <w:lang w:val="es-CO"/>
          <w:rPrChange w:id="3308" w:author="MARTHA  CERVANTES DIAZ" w:date="2023-01-02T08:55:00Z">
            <w:rPr>
              <w:rFonts w:ascii="Times New Roman"/>
              <w:color w:val="000000"/>
              <w:sz w:val="24"/>
            </w:rPr>
          </w:rPrChange>
        </w:rPr>
      </w:pPr>
      <w:r w:rsidRPr="00BF4A75">
        <w:rPr>
          <w:rFonts w:ascii="JKVKLP+A030-Bol"/>
          <w:color w:val="000000"/>
          <w:sz w:val="24"/>
          <w:lang w:val="es-CO"/>
          <w:rPrChange w:id="3309" w:author="MARTHA  CERVANTES DIAZ" w:date="2023-01-02T08:55:00Z">
            <w:rPr>
              <w:rFonts w:ascii="JKVKLP+A030-Bol"/>
              <w:color w:val="000000"/>
              <w:sz w:val="24"/>
            </w:rPr>
          </w:rPrChange>
        </w:rPr>
        <w:t>4</w:t>
      </w:r>
    </w:p>
    <w:p w14:paraId="23EBBEB1" w14:textId="77777777" w:rsidR="001D4206" w:rsidRPr="00BF4A75" w:rsidRDefault="00000000">
      <w:pPr>
        <w:framePr w:w="373" w:wrap="auto" w:hAnchor="text" w:x="1440" w:y="1456"/>
        <w:widowControl w:val="0"/>
        <w:autoSpaceDE w:val="0"/>
        <w:autoSpaceDN w:val="0"/>
        <w:spacing w:before="405" w:after="0" w:line="278" w:lineRule="exact"/>
        <w:jc w:val="left"/>
        <w:rPr>
          <w:rFonts w:ascii="Times New Roman"/>
          <w:color w:val="000000"/>
          <w:sz w:val="24"/>
          <w:lang w:val="es-CO"/>
          <w:rPrChange w:id="3310" w:author="MARTHA  CERVANTES DIAZ" w:date="2023-01-02T08:55:00Z">
            <w:rPr>
              <w:rFonts w:ascii="Times New Roman"/>
              <w:color w:val="000000"/>
              <w:sz w:val="24"/>
            </w:rPr>
          </w:rPrChange>
        </w:rPr>
      </w:pPr>
      <w:r w:rsidRPr="00BF4A75">
        <w:rPr>
          <w:rFonts w:ascii="JKVKLP+A030-Bol"/>
          <w:color w:val="000000"/>
          <w:sz w:val="24"/>
          <w:lang w:val="es-CO"/>
          <w:rPrChange w:id="3311" w:author="MARTHA  CERVANTES DIAZ" w:date="2023-01-02T08:55:00Z">
            <w:rPr>
              <w:rFonts w:ascii="JKVKLP+A030-Bol"/>
              <w:color w:val="000000"/>
              <w:sz w:val="24"/>
            </w:rPr>
          </w:rPrChange>
        </w:rPr>
        <w:t>4</w:t>
      </w:r>
    </w:p>
    <w:p w14:paraId="25FF4579" w14:textId="77777777" w:rsidR="001D4206" w:rsidRPr="00BF4A75" w:rsidRDefault="00000000">
      <w:pPr>
        <w:framePr w:w="4644" w:wrap="auto" w:hAnchor="text" w:x="1573" w:y="1456"/>
        <w:widowControl w:val="0"/>
        <w:autoSpaceDE w:val="0"/>
        <w:autoSpaceDN w:val="0"/>
        <w:spacing w:before="0" w:after="0" w:line="278" w:lineRule="exact"/>
        <w:jc w:val="left"/>
        <w:rPr>
          <w:rFonts w:ascii="Times New Roman"/>
          <w:color w:val="000000"/>
          <w:sz w:val="24"/>
          <w:lang w:val="es-CO"/>
          <w:rPrChange w:id="3312" w:author="MARTHA  CERVANTES DIAZ" w:date="2023-01-02T08:55:00Z">
            <w:rPr>
              <w:rFonts w:ascii="Times New Roman"/>
              <w:color w:val="000000"/>
              <w:sz w:val="24"/>
            </w:rPr>
          </w:rPrChange>
        </w:rPr>
      </w:pPr>
      <w:r w:rsidRPr="00BF4A75">
        <w:rPr>
          <w:rFonts w:ascii="JKVKLP+A030-Bol"/>
          <w:color w:val="000000"/>
          <w:sz w:val="24"/>
          <w:lang w:val="es-CO"/>
          <w:rPrChange w:id="3313" w:author="MARTHA  CERVANTES DIAZ" w:date="2023-01-02T08:55:00Z">
            <w:rPr>
              <w:rFonts w:ascii="JKVKLP+A030-Bol"/>
              <w:color w:val="000000"/>
              <w:sz w:val="24"/>
            </w:rPr>
          </w:rPrChange>
        </w:rPr>
        <w:t>.1.2</w:t>
      </w:r>
      <w:r w:rsidRPr="00BF4A75">
        <w:rPr>
          <w:rFonts w:ascii="Times New Roman"/>
          <w:color w:val="000000"/>
          <w:spacing w:val="179"/>
          <w:sz w:val="24"/>
          <w:lang w:val="es-CO"/>
          <w:rPrChange w:id="3314" w:author="MARTHA  CERVANTES DIAZ" w:date="2023-01-02T08:55:00Z">
            <w:rPr>
              <w:rFonts w:ascii="Times New Roman"/>
              <w:color w:val="000000"/>
              <w:spacing w:val="179"/>
              <w:sz w:val="24"/>
            </w:rPr>
          </w:rPrChange>
        </w:rPr>
        <w:t xml:space="preserve"> </w:t>
      </w:r>
      <w:r w:rsidRPr="00BF4A75">
        <w:rPr>
          <w:rFonts w:ascii="JKVKLP+A030-Bol" w:hAnsi="JKVKLP+A030-Bol" w:cs="JKVKLP+A030-Bol"/>
          <w:color w:val="000000"/>
          <w:spacing w:val="-1"/>
          <w:sz w:val="24"/>
          <w:lang w:val="es-CO"/>
          <w:rPrChange w:id="3315" w:author="MARTHA  CERVANTES DIAZ" w:date="2023-01-02T08:55:00Z">
            <w:rPr>
              <w:rFonts w:ascii="JKVKLP+A030-Bol" w:hAnsi="JKVKLP+A030-Bol" w:cs="JKVKLP+A030-Bol"/>
              <w:color w:val="000000"/>
              <w:spacing w:val="-1"/>
              <w:sz w:val="24"/>
            </w:rPr>
          </w:rPrChange>
        </w:rPr>
        <w:t>MECANÍSMOS</w:t>
      </w:r>
      <w:r w:rsidRPr="00BF4A75">
        <w:rPr>
          <w:rFonts w:ascii="Times New Roman"/>
          <w:color w:val="000000"/>
          <w:spacing w:val="7"/>
          <w:sz w:val="24"/>
          <w:lang w:val="es-CO"/>
          <w:rPrChange w:id="3316" w:author="MARTHA  CERVANTES DIAZ" w:date="2023-01-02T08:55:00Z">
            <w:rPr>
              <w:rFonts w:ascii="Times New Roman"/>
              <w:color w:val="000000"/>
              <w:spacing w:val="7"/>
              <w:sz w:val="24"/>
            </w:rPr>
          </w:rPrChange>
        </w:rPr>
        <w:t xml:space="preserve"> </w:t>
      </w:r>
      <w:r w:rsidRPr="00BF4A75">
        <w:rPr>
          <w:rFonts w:ascii="JKVKLP+A030-Bol"/>
          <w:color w:val="000000"/>
          <w:spacing w:val="-1"/>
          <w:sz w:val="24"/>
          <w:lang w:val="es-CO"/>
          <w:rPrChange w:id="3317"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3318" w:author="MARTHA  CERVANTES DIAZ" w:date="2023-01-02T08:55:00Z">
            <w:rPr>
              <w:rFonts w:ascii="Times New Roman"/>
              <w:color w:val="000000"/>
              <w:spacing w:val="7"/>
              <w:sz w:val="24"/>
            </w:rPr>
          </w:rPrChange>
        </w:rPr>
        <w:t xml:space="preserve"> </w:t>
      </w:r>
      <w:r w:rsidRPr="00BF4A75">
        <w:rPr>
          <w:rFonts w:ascii="JKVKLP+A030-Bol" w:hAnsi="JKVKLP+A030-Bol" w:cs="JKVKLP+A030-Bol"/>
          <w:color w:val="000000"/>
          <w:spacing w:val="-1"/>
          <w:sz w:val="24"/>
          <w:lang w:val="es-CO"/>
          <w:rPrChange w:id="3319" w:author="MARTHA  CERVANTES DIAZ" w:date="2023-01-02T08:55:00Z">
            <w:rPr>
              <w:rFonts w:ascii="JKVKLP+A030-Bol" w:hAnsi="JKVKLP+A030-Bol" w:cs="JKVKLP+A030-Bol"/>
              <w:color w:val="000000"/>
              <w:spacing w:val="-1"/>
              <w:sz w:val="24"/>
            </w:rPr>
          </w:rPrChange>
        </w:rPr>
        <w:t>DESCRIPCIÓN</w:t>
      </w:r>
    </w:p>
    <w:p w14:paraId="4D18FD23" w14:textId="77777777" w:rsidR="001D4206" w:rsidRPr="00BF4A75" w:rsidRDefault="00000000">
      <w:pPr>
        <w:framePr w:w="4644" w:wrap="auto" w:hAnchor="text" w:x="1573" w:y="1456"/>
        <w:widowControl w:val="0"/>
        <w:autoSpaceDE w:val="0"/>
        <w:autoSpaceDN w:val="0"/>
        <w:spacing w:before="441" w:after="0" w:line="278" w:lineRule="exact"/>
        <w:jc w:val="left"/>
        <w:rPr>
          <w:rFonts w:ascii="Times New Roman"/>
          <w:color w:val="000000"/>
          <w:sz w:val="24"/>
          <w:lang w:val="es-CO"/>
          <w:rPrChange w:id="3320" w:author="MARTHA  CERVANTES DIAZ" w:date="2023-01-02T08:55:00Z">
            <w:rPr>
              <w:rFonts w:ascii="Times New Roman"/>
              <w:color w:val="000000"/>
              <w:sz w:val="24"/>
            </w:rPr>
          </w:rPrChange>
        </w:rPr>
      </w:pPr>
      <w:r w:rsidRPr="00BF4A75">
        <w:rPr>
          <w:rFonts w:ascii="JKVKLP+A030-Bol"/>
          <w:color w:val="000000"/>
          <w:sz w:val="24"/>
          <w:lang w:val="es-CO"/>
          <w:rPrChange w:id="3321" w:author="MARTHA  CERVANTES DIAZ" w:date="2023-01-02T08:55:00Z">
            <w:rPr>
              <w:rFonts w:ascii="JKVKLP+A030-Bol"/>
              <w:color w:val="000000"/>
              <w:sz w:val="24"/>
            </w:rPr>
          </w:rPrChange>
        </w:rPr>
        <w:t>.1.3</w:t>
      </w:r>
      <w:r w:rsidRPr="00BF4A75">
        <w:rPr>
          <w:rFonts w:ascii="Times New Roman"/>
          <w:color w:val="000000"/>
          <w:spacing w:val="179"/>
          <w:sz w:val="24"/>
          <w:lang w:val="es-CO"/>
          <w:rPrChange w:id="3322" w:author="MARTHA  CERVANTES DIAZ" w:date="2023-01-02T08:55:00Z">
            <w:rPr>
              <w:rFonts w:ascii="Times New Roman"/>
              <w:color w:val="000000"/>
              <w:spacing w:val="179"/>
              <w:sz w:val="24"/>
            </w:rPr>
          </w:rPrChange>
        </w:rPr>
        <w:t xml:space="preserve"> </w:t>
      </w:r>
      <w:r w:rsidRPr="00BF4A75">
        <w:rPr>
          <w:rFonts w:ascii="JKVKLP+A030-Bol" w:hAnsi="JKVKLP+A030-Bol" w:cs="JKVKLP+A030-Bol"/>
          <w:color w:val="000000"/>
          <w:spacing w:val="-1"/>
          <w:sz w:val="24"/>
          <w:lang w:val="es-CO"/>
          <w:rPrChange w:id="3323" w:author="MARTHA  CERVANTES DIAZ" w:date="2023-01-02T08:55:00Z">
            <w:rPr>
              <w:rFonts w:ascii="JKVKLP+A030-Bol" w:hAnsi="JKVKLP+A030-Bol" w:cs="JKVKLP+A030-Bol"/>
              <w:color w:val="000000"/>
              <w:spacing w:val="-1"/>
              <w:sz w:val="24"/>
            </w:rPr>
          </w:rPrChange>
        </w:rPr>
        <w:t>MECANÍSMOS</w:t>
      </w:r>
      <w:r w:rsidRPr="00BF4A75">
        <w:rPr>
          <w:rFonts w:ascii="Times New Roman"/>
          <w:color w:val="000000"/>
          <w:spacing w:val="7"/>
          <w:sz w:val="24"/>
          <w:lang w:val="es-CO"/>
          <w:rPrChange w:id="3324" w:author="MARTHA  CERVANTES DIAZ" w:date="2023-01-02T08:55:00Z">
            <w:rPr>
              <w:rFonts w:ascii="Times New Roman"/>
              <w:color w:val="000000"/>
              <w:spacing w:val="7"/>
              <w:sz w:val="24"/>
            </w:rPr>
          </w:rPrChange>
        </w:rPr>
        <w:t xml:space="preserve"> </w:t>
      </w:r>
      <w:r w:rsidRPr="00BF4A75">
        <w:rPr>
          <w:rFonts w:ascii="JKVKLP+A030-Bol"/>
          <w:color w:val="000000"/>
          <w:spacing w:val="-1"/>
          <w:sz w:val="24"/>
          <w:lang w:val="es-CO"/>
          <w:rPrChange w:id="3325"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3326" w:author="MARTHA  CERVANTES DIAZ" w:date="2023-01-02T08:55:00Z">
            <w:rPr>
              <w:rFonts w:ascii="Times New Roman"/>
              <w:color w:val="000000"/>
              <w:spacing w:val="7"/>
              <w:sz w:val="24"/>
            </w:rPr>
          </w:rPrChange>
        </w:rPr>
        <w:t xml:space="preserve"> </w:t>
      </w:r>
      <w:r w:rsidRPr="00BF4A75">
        <w:rPr>
          <w:rFonts w:ascii="JKVKLP+A030-Bol" w:hAnsi="JKVKLP+A030-Bol" w:cs="JKVKLP+A030-Bol"/>
          <w:color w:val="000000"/>
          <w:spacing w:val="-5"/>
          <w:sz w:val="24"/>
          <w:lang w:val="es-CO"/>
          <w:rPrChange w:id="3327" w:author="MARTHA  CERVANTES DIAZ" w:date="2023-01-02T08:55:00Z">
            <w:rPr>
              <w:rFonts w:ascii="JKVKLP+A030-Bol" w:hAnsi="JKVKLP+A030-Bol" w:cs="JKVKLP+A030-Bol"/>
              <w:color w:val="000000"/>
              <w:spacing w:val="-5"/>
              <w:sz w:val="24"/>
            </w:rPr>
          </w:rPrChange>
        </w:rPr>
        <w:t>ADAPTACIÓN</w:t>
      </w:r>
    </w:p>
    <w:p w14:paraId="52B3FACF" w14:textId="77777777" w:rsidR="001D4206" w:rsidRPr="00BF4A75" w:rsidRDefault="00000000">
      <w:pPr>
        <w:framePr w:w="4644" w:wrap="auto" w:hAnchor="text" w:x="1573" w:y="1456"/>
        <w:widowControl w:val="0"/>
        <w:autoSpaceDE w:val="0"/>
        <w:autoSpaceDN w:val="0"/>
        <w:spacing w:before="405" w:after="0" w:line="278" w:lineRule="exact"/>
        <w:jc w:val="left"/>
        <w:rPr>
          <w:rFonts w:ascii="Times New Roman"/>
          <w:color w:val="000000"/>
          <w:sz w:val="24"/>
          <w:lang w:val="es-CO"/>
          <w:rPrChange w:id="3328" w:author="MARTHA  CERVANTES DIAZ" w:date="2023-01-02T08:55:00Z">
            <w:rPr>
              <w:rFonts w:ascii="Times New Roman"/>
              <w:color w:val="000000"/>
              <w:sz w:val="24"/>
            </w:rPr>
          </w:rPrChange>
        </w:rPr>
      </w:pPr>
      <w:r w:rsidRPr="00BF4A75">
        <w:rPr>
          <w:rFonts w:ascii="JKVKLP+A030-Bol"/>
          <w:color w:val="000000"/>
          <w:sz w:val="24"/>
          <w:lang w:val="es-CO"/>
          <w:rPrChange w:id="3329" w:author="MARTHA  CERVANTES DIAZ" w:date="2023-01-02T08:55:00Z">
            <w:rPr>
              <w:rFonts w:ascii="JKVKLP+A030-Bol"/>
              <w:color w:val="000000"/>
              <w:sz w:val="24"/>
            </w:rPr>
          </w:rPrChange>
        </w:rPr>
        <w:t>.2</w:t>
      </w:r>
      <w:r w:rsidRPr="00BF4A75">
        <w:rPr>
          <w:rFonts w:ascii="Times New Roman"/>
          <w:color w:val="000000"/>
          <w:spacing w:val="179"/>
          <w:sz w:val="24"/>
          <w:lang w:val="es-CO"/>
          <w:rPrChange w:id="3330" w:author="MARTHA  CERVANTES DIAZ" w:date="2023-01-02T08:55:00Z">
            <w:rPr>
              <w:rFonts w:ascii="Times New Roman"/>
              <w:color w:val="000000"/>
              <w:spacing w:val="179"/>
              <w:sz w:val="24"/>
            </w:rPr>
          </w:rPrChange>
        </w:rPr>
        <w:t xml:space="preserve"> </w:t>
      </w:r>
      <w:r w:rsidRPr="00BF4A75">
        <w:rPr>
          <w:rFonts w:ascii="JKVKLP+A030-Bol"/>
          <w:color w:val="000000"/>
          <w:spacing w:val="-1"/>
          <w:sz w:val="24"/>
          <w:lang w:val="es-CO"/>
          <w:rPrChange w:id="3331" w:author="MARTHA  CERVANTES DIAZ" w:date="2023-01-02T08:55:00Z">
            <w:rPr>
              <w:rFonts w:ascii="JKVKLP+A030-Bol"/>
              <w:color w:val="000000"/>
              <w:spacing w:val="-1"/>
              <w:sz w:val="24"/>
            </w:rPr>
          </w:rPrChange>
        </w:rPr>
        <w:t>SISTEMAS</w:t>
      </w:r>
      <w:r w:rsidRPr="00BF4A75">
        <w:rPr>
          <w:rFonts w:ascii="Times New Roman"/>
          <w:color w:val="000000"/>
          <w:spacing w:val="7"/>
          <w:sz w:val="24"/>
          <w:lang w:val="es-CO"/>
          <w:rPrChange w:id="3332" w:author="MARTHA  CERVANTES DIAZ" w:date="2023-01-02T08:55:00Z">
            <w:rPr>
              <w:rFonts w:ascii="Times New Roman"/>
              <w:color w:val="000000"/>
              <w:spacing w:val="7"/>
              <w:sz w:val="24"/>
            </w:rPr>
          </w:rPrChange>
        </w:rPr>
        <w:t xml:space="preserve"> </w:t>
      </w:r>
      <w:r w:rsidRPr="00BF4A75">
        <w:rPr>
          <w:rFonts w:ascii="JKVKLP+A030-Bol"/>
          <w:color w:val="000000"/>
          <w:spacing w:val="-1"/>
          <w:sz w:val="24"/>
          <w:lang w:val="es-CO"/>
          <w:rPrChange w:id="3333" w:author="MARTHA  CERVANTES DIAZ" w:date="2023-01-02T08:55:00Z">
            <w:rPr>
              <w:rFonts w:ascii="JKVKLP+A030-Bol"/>
              <w:color w:val="000000"/>
              <w:spacing w:val="-1"/>
              <w:sz w:val="24"/>
            </w:rPr>
          </w:rPrChange>
        </w:rPr>
        <w:t>EMBEBIDOS</w:t>
      </w:r>
    </w:p>
    <w:p w14:paraId="5DA9C1E5" w14:textId="77777777" w:rsidR="001D4206" w:rsidRPr="00BF4A75" w:rsidRDefault="00000000">
      <w:pPr>
        <w:framePr w:w="9537" w:wrap="auto" w:hAnchor="text" w:x="1440" w:y="3538"/>
        <w:widowControl w:val="0"/>
        <w:autoSpaceDE w:val="0"/>
        <w:autoSpaceDN w:val="0"/>
        <w:spacing w:before="0" w:after="0" w:line="275" w:lineRule="exact"/>
        <w:jc w:val="left"/>
        <w:rPr>
          <w:rFonts w:ascii="Times New Roman"/>
          <w:color w:val="000000"/>
          <w:sz w:val="24"/>
          <w:lang w:val="es-CO"/>
          <w:rPrChange w:id="3334" w:author="MARTHA  CERVANTES DIAZ" w:date="2023-01-02T08:55:00Z">
            <w:rPr>
              <w:rFonts w:ascii="Times New Roman"/>
              <w:color w:val="000000"/>
              <w:sz w:val="24"/>
            </w:rPr>
          </w:rPrChange>
        </w:rPr>
      </w:pPr>
      <w:r w:rsidRPr="00BF4A75">
        <w:rPr>
          <w:rFonts w:ascii="UHJQMA+A030-Reg"/>
          <w:color w:val="000000"/>
          <w:sz w:val="24"/>
          <w:lang w:val="es-CO"/>
          <w:rPrChange w:id="3335" w:author="MARTHA  CERVANTES DIAZ" w:date="2023-01-02T08:55:00Z">
            <w:rPr>
              <w:rFonts w:ascii="UHJQMA+A030-Reg"/>
              <w:color w:val="000000"/>
              <w:sz w:val="24"/>
            </w:rPr>
          </w:rPrChange>
        </w:rPr>
        <w:t>Los</w:t>
      </w:r>
      <w:r w:rsidRPr="00BF4A75">
        <w:rPr>
          <w:rFonts w:ascii="Times New Roman"/>
          <w:color w:val="000000"/>
          <w:spacing w:val="7"/>
          <w:sz w:val="24"/>
          <w:lang w:val="es-CO"/>
          <w:rPrChange w:id="333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337" w:author="MARTHA  CERVANTES DIAZ" w:date="2023-01-02T08:55:00Z">
            <w:rPr>
              <w:rFonts w:ascii="UHJQMA+A030-Reg"/>
              <w:color w:val="000000"/>
              <w:spacing w:val="-1"/>
              <w:sz w:val="24"/>
            </w:rPr>
          </w:rPrChange>
        </w:rPr>
        <w:t>sistemas</w:t>
      </w:r>
      <w:r w:rsidRPr="00BF4A75">
        <w:rPr>
          <w:rFonts w:ascii="Times New Roman"/>
          <w:color w:val="000000"/>
          <w:spacing w:val="7"/>
          <w:sz w:val="24"/>
          <w:lang w:val="es-CO"/>
          <w:rPrChange w:id="333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339" w:author="MARTHA  CERVANTES DIAZ" w:date="2023-01-02T08:55:00Z">
            <w:rPr>
              <w:rFonts w:ascii="UHJQMA+A030-Reg"/>
              <w:color w:val="000000"/>
              <w:sz w:val="24"/>
            </w:rPr>
          </w:rPrChange>
        </w:rPr>
        <w:t>de</w:t>
      </w:r>
      <w:r w:rsidRPr="00BF4A75">
        <w:rPr>
          <w:rFonts w:ascii="Times New Roman"/>
          <w:color w:val="000000"/>
          <w:spacing w:val="6"/>
          <w:sz w:val="24"/>
          <w:lang w:val="es-CO"/>
          <w:rPrChange w:id="3340"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341" w:author="MARTHA  CERVANTES DIAZ" w:date="2023-01-02T08:55:00Z">
            <w:rPr>
              <w:rFonts w:ascii="UHJQMA+A030-Reg" w:hAnsi="UHJQMA+A030-Reg" w:cs="UHJQMA+A030-Reg"/>
              <w:color w:val="000000"/>
              <w:spacing w:val="-1"/>
              <w:sz w:val="24"/>
            </w:rPr>
          </w:rPrChange>
        </w:rPr>
        <w:t>cómputo</w:t>
      </w:r>
      <w:r w:rsidRPr="00BF4A75">
        <w:rPr>
          <w:rFonts w:ascii="Times New Roman"/>
          <w:color w:val="000000"/>
          <w:spacing w:val="7"/>
          <w:sz w:val="24"/>
          <w:lang w:val="es-CO"/>
          <w:rPrChange w:id="334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343" w:author="MARTHA  CERVANTES DIAZ" w:date="2023-01-02T08:55:00Z">
            <w:rPr>
              <w:rFonts w:ascii="UHJQMA+A030-Reg"/>
              <w:color w:val="000000"/>
              <w:sz w:val="24"/>
            </w:rPr>
          </w:rPrChange>
        </w:rPr>
        <w:t>embebidos,</w:t>
      </w:r>
      <w:r w:rsidRPr="00BF4A75">
        <w:rPr>
          <w:rFonts w:ascii="Times New Roman"/>
          <w:color w:val="000000"/>
          <w:spacing w:val="7"/>
          <w:sz w:val="24"/>
          <w:lang w:val="es-CO"/>
          <w:rPrChange w:id="334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345" w:author="MARTHA  CERVANTES DIAZ" w:date="2023-01-02T08:55:00Z">
            <w:rPr>
              <w:rFonts w:ascii="UHJQMA+A030-Reg"/>
              <w:color w:val="000000"/>
              <w:sz w:val="24"/>
            </w:rPr>
          </w:rPrChange>
        </w:rPr>
        <w:t>o</w:t>
      </w:r>
      <w:r w:rsidRPr="00BF4A75">
        <w:rPr>
          <w:rFonts w:ascii="Times New Roman"/>
          <w:color w:val="000000"/>
          <w:spacing w:val="6"/>
          <w:sz w:val="24"/>
          <w:lang w:val="es-CO"/>
          <w:rPrChange w:id="334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347" w:author="MARTHA  CERVANTES DIAZ" w:date="2023-01-02T08:55:00Z">
            <w:rPr>
              <w:rFonts w:ascii="UHJQMA+A030-Reg"/>
              <w:color w:val="000000"/>
              <w:spacing w:val="-1"/>
              <w:sz w:val="24"/>
            </w:rPr>
          </w:rPrChange>
        </w:rPr>
        <w:t>simplemente</w:t>
      </w:r>
      <w:r w:rsidRPr="00BF4A75">
        <w:rPr>
          <w:rFonts w:ascii="Times New Roman"/>
          <w:color w:val="000000"/>
          <w:spacing w:val="7"/>
          <w:sz w:val="24"/>
          <w:lang w:val="es-CO"/>
          <w:rPrChange w:id="3348"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349" w:author="MARTHA  CERVANTES DIAZ" w:date="2023-01-02T08:55:00Z">
            <w:rPr>
              <w:rFonts w:ascii="UHJQMA+A030-Reg"/>
              <w:color w:val="000000"/>
              <w:spacing w:val="-1"/>
              <w:sz w:val="24"/>
            </w:rPr>
          </w:rPrChange>
        </w:rPr>
        <w:t>sistemas</w:t>
      </w:r>
      <w:r w:rsidRPr="00BF4A75">
        <w:rPr>
          <w:rFonts w:ascii="Times New Roman"/>
          <w:color w:val="000000"/>
          <w:spacing w:val="7"/>
          <w:sz w:val="24"/>
          <w:lang w:val="es-CO"/>
          <w:rPrChange w:id="335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351" w:author="MARTHA  CERVANTES DIAZ" w:date="2023-01-02T08:55:00Z">
            <w:rPr>
              <w:rFonts w:ascii="UHJQMA+A030-Reg"/>
              <w:color w:val="000000"/>
              <w:sz w:val="24"/>
            </w:rPr>
          </w:rPrChange>
        </w:rPr>
        <w:t>embebidos,</w:t>
      </w:r>
      <w:r w:rsidRPr="00BF4A75">
        <w:rPr>
          <w:rFonts w:ascii="Times New Roman"/>
          <w:color w:val="000000"/>
          <w:spacing w:val="7"/>
          <w:sz w:val="24"/>
          <w:lang w:val="es-CO"/>
          <w:rPrChange w:id="335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353" w:author="MARTHA  CERVANTES DIAZ" w:date="2023-01-02T08:55:00Z">
            <w:rPr>
              <w:rFonts w:ascii="UHJQMA+A030-Reg"/>
              <w:color w:val="000000"/>
              <w:sz w:val="24"/>
            </w:rPr>
          </w:rPrChange>
        </w:rPr>
        <w:t>hacen</w:t>
      </w:r>
    </w:p>
    <w:p w14:paraId="54806135" w14:textId="77777777" w:rsidR="001D4206" w:rsidRPr="00BF4A75" w:rsidRDefault="00000000">
      <w:pPr>
        <w:framePr w:w="9537" w:wrap="auto" w:hAnchor="text" w:x="1440" w:y="3538"/>
        <w:widowControl w:val="0"/>
        <w:autoSpaceDE w:val="0"/>
        <w:autoSpaceDN w:val="0"/>
        <w:spacing w:before="13" w:after="0" w:line="275" w:lineRule="exact"/>
        <w:jc w:val="left"/>
        <w:rPr>
          <w:rFonts w:ascii="Times New Roman"/>
          <w:color w:val="000000"/>
          <w:sz w:val="24"/>
          <w:lang w:val="es-CO"/>
          <w:rPrChange w:id="3354" w:author="MARTHA  CERVANTES DIAZ" w:date="2023-01-02T08:55:00Z">
            <w:rPr>
              <w:rFonts w:ascii="Times New Roman"/>
              <w:color w:val="000000"/>
              <w:sz w:val="24"/>
            </w:rPr>
          </w:rPrChange>
        </w:rPr>
      </w:pPr>
      <w:r w:rsidRPr="00BF4A75">
        <w:rPr>
          <w:rFonts w:ascii="UHJQMA+A030-Reg"/>
          <w:color w:val="000000"/>
          <w:spacing w:val="-1"/>
          <w:sz w:val="24"/>
          <w:lang w:val="es-CO"/>
          <w:rPrChange w:id="3355" w:author="MARTHA  CERVANTES DIAZ" w:date="2023-01-02T08:55:00Z">
            <w:rPr>
              <w:rFonts w:ascii="UHJQMA+A030-Reg"/>
              <w:color w:val="000000"/>
              <w:spacing w:val="-1"/>
              <w:sz w:val="24"/>
            </w:rPr>
          </w:rPrChange>
        </w:rPr>
        <w:t>referencia</w:t>
      </w:r>
      <w:r w:rsidRPr="00BF4A75">
        <w:rPr>
          <w:rFonts w:ascii="Times New Roman"/>
          <w:color w:val="000000"/>
          <w:spacing w:val="7"/>
          <w:sz w:val="24"/>
          <w:lang w:val="es-CO"/>
          <w:rPrChange w:id="335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357" w:author="MARTHA  CERVANTES DIAZ" w:date="2023-01-02T08:55:00Z">
            <w:rPr>
              <w:rFonts w:ascii="UHJQMA+A030-Reg"/>
              <w:color w:val="000000"/>
              <w:sz w:val="24"/>
            </w:rPr>
          </w:rPrChange>
        </w:rPr>
        <w:t>a</w:t>
      </w:r>
      <w:r w:rsidRPr="00BF4A75">
        <w:rPr>
          <w:rFonts w:ascii="Times New Roman"/>
          <w:color w:val="000000"/>
          <w:spacing w:val="6"/>
          <w:sz w:val="24"/>
          <w:lang w:val="es-CO"/>
          <w:rPrChange w:id="335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359" w:author="MARTHA  CERVANTES DIAZ" w:date="2023-01-02T08:55:00Z">
            <w:rPr>
              <w:rFonts w:ascii="UHJQMA+A030-Reg"/>
              <w:color w:val="000000"/>
              <w:sz w:val="24"/>
            </w:rPr>
          </w:rPrChange>
        </w:rPr>
        <w:t>un</w:t>
      </w:r>
      <w:r w:rsidRPr="00BF4A75">
        <w:rPr>
          <w:rFonts w:ascii="Times New Roman"/>
          <w:color w:val="000000"/>
          <w:spacing w:val="6"/>
          <w:sz w:val="24"/>
          <w:lang w:val="es-CO"/>
          <w:rPrChange w:id="3360"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361" w:author="MARTHA  CERVANTES DIAZ" w:date="2023-01-02T08:55:00Z">
            <w:rPr>
              <w:rFonts w:ascii="UHJQMA+A030-Reg"/>
              <w:color w:val="000000"/>
              <w:spacing w:val="-1"/>
              <w:sz w:val="24"/>
            </w:rPr>
          </w:rPrChange>
        </w:rPr>
        <w:t>sistema</w:t>
      </w:r>
      <w:r w:rsidRPr="00BF4A75">
        <w:rPr>
          <w:rFonts w:ascii="Times New Roman"/>
          <w:color w:val="000000"/>
          <w:spacing w:val="7"/>
          <w:sz w:val="24"/>
          <w:lang w:val="es-CO"/>
          <w:rPrChange w:id="336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363" w:author="MARTHA  CERVANTES DIAZ" w:date="2023-01-02T08:55:00Z">
            <w:rPr>
              <w:rFonts w:ascii="UHJQMA+A030-Reg"/>
              <w:color w:val="000000"/>
              <w:spacing w:val="-1"/>
              <w:sz w:val="24"/>
            </w:rPr>
          </w:rPrChange>
        </w:rPr>
        <w:t>compuesto</w:t>
      </w:r>
      <w:r w:rsidRPr="00BF4A75">
        <w:rPr>
          <w:rFonts w:ascii="Times New Roman"/>
          <w:color w:val="000000"/>
          <w:spacing w:val="7"/>
          <w:sz w:val="24"/>
          <w:lang w:val="es-CO"/>
          <w:rPrChange w:id="336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365" w:author="MARTHA  CERVANTES DIAZ" w:date="2023-01-02T08:55:00Z">
            <w:rPr>
              <w:rFonts w:ascii="UHJQMA+A030-Reg"/>
              <w:color w:val="000000"/>
              <w:sz w:val="24"/>
            </w:rPr>
          </w:rPrChange>
        </w:rPr>
        <w:t>de</w:t>
      </w:r>
      <w:r w:rsidRPr="00BF4A75">
        <w:rPr>
          <w:rFonts w:ascii="Times New Roman"/>
          <w:color w:val="000000"/>
          <w:spacing w:val="6"/>
          <w:sz w:val="24"/>
          <w:lang w:val="es-CO"/>
          <w:rPrChange w:id="336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367" w:author="MARTHA  CERVANTES DIAZ" w:date="2023-01-02T08:55:00Z">
            <w:rPr>
              <w:rFonts w:ascii="UHJQMA+A030-Reg"/>
              <w:color w:val="000000"/>
              <w:spacing w:val="-1"/>
              <w:sz w:val="24"/>
            </w:rPr>
          </w:rPrChange>
        </w:rPr>
        <w:t>microcontroladores</w:t>
      </w:r>
      <w:r w:rsidRPr="00BF4A75">
        <w:rPr>
          <w:rFonts w:ascii="Times New Roman"/>
          <w:color w:val="000000"/>
          <w:spacing w:val="7"/>
          <w:sz w:val="24"/>
          <w:lang w:val="es-CO"/>
          <w:rPrChange w:id="336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369" w:author="MARTHA  CERVANTES DIAZ" w:date="2023-01-02T08:55:00Z">
            <w:rPr>
              <w:rFonts w:ascii="UHJQMA+A030-Reg"/>
              <w:color w:val="000000"/>
              <w:sz w:val="24"/>
            </w:rPr>
          </w:rPrChange>
        </w:rPr>
        <w:t>los</w:t>
      </w:r>
      <w:r w:rsidRPr="00BF4A75">
        <w:rPr>
          <w:rFonts w:ascii="Times New Roman"/>
          <w:color w:val="000000"/>
          <w:spacing w:val="6"/>
          <w:sz w:val="24"/>
          <w:lang w:val="es-CO"/>
          <w:rPrChange w:id="337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371" w:author="MARTHA  CERVANTES DIAZ" w:date="2023-01-02T08:55:00Z">
            <w:rPr>
              <w:rFonts w:ascii="UHJQMA+A030-Reg"/>
              <w:color w:val="000000"/>
              <w:sz w:val="24"/>
            </w:rPr>
          </w:rPrChange>
        </w:rPr>
        <w:t>cuales</w:t>
      </w:r>
      <w:r w:rsidRPr="00BF4A75">
        <w:rPr>
          <w:rFonts w:ascii="Times New Roman"/>
          <w:color w:val="000000"/>
          <w:spacing w:val="6"/>
          <w:sz w:val="24"/>
          <w:lang w:val="es-CO"/>
          <w:rPrChange w:id="3372"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3373" w:author="MARTHA  CERVANTES DIAZ" w:date="2023-01-02T08:55:00Z">
            <w:rPr>
              <w:rFonts w:ascii="UHJQMA+A030-Reg" w:hAnsi="UHJQMA+A030-Reg" w:cs="UHJQMA+A030-Reg"/>
              <w:color w:val="000000"/>
              <w:sz w:val="24"/>
            </w:rPr>
          </w:rPrChange>
        </w:rPr>
        <w:t>están</w:t>
      </w:r>
      <w:r w:rsidRPr="00BF4A75">
        <w:rPr>
          <w:rFonts w:ascii="Times New Roman"/>
          <w:color w:val="000000"/>
          <w:spacing w:val="6"/>
          <w:sz w:val="24"/>
          <w:lang w:val="es-CO"/>
          <w:rPrChange w:id="337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375" w:author="MARTHA  CERVANTES DIAZ" w:date="2023-01-02T08:55:00Z">
            <w:rPr>
              <w:rFonts w:ascii="UHJQMA+A030-Reg"/>
              <w:color w:val="000000"/>
              <w:sz w:val="24"/>
            </w:rPr>
          </w:rPrChange>
        </w:rPr>
        <w:t>orientados</w:t>
      </w:r>
      <w:r w:rsidRPr="00BF4A75">
        <w:rPr>
          <w:rFonts w:ascii="Times New Roman"/>
          <w:color w:val="000000"/>
          <w:spacing w:val="6"/>
          <w:sz w:val="24"/>
          <w:lang w:val="es-CO"/>
          <w:rPrChange w:id="337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377" w:author="MARTHA  CERVANTES DIAZ" w:date="2023-01-02T08:55:00Z">
            <w:rPr>
              <w:rFonts w:ascii="UHJQMA+A030-Reg"/>
              <w:color w:val="000000"/>
              <w:sz w:val="24"/>
            </w:rPr>
          </w:rPrChange>
        </w:rPr>
        <w:t>a</w:t>
      </w:r>
    </w:p>
    <w:p w14:paraId="5C1E0120" w14:textId="77777777" w:rsidR="001D4206" w:rsidRPr="00BF4A75" w:rsidRDefault="00000000">
      <w:pPr>
        <w:framePr w:w="9537" w:wrap="auto" w:hAnchor="text" w:x="1440" w:y="3538"/>
        <w:widowControl w:val="0"/>
        <w:autoSpaceDE w:val="0"/>
        <w:autoSpaceDN w:val="0"/>
        <w:spacing w:before="13" w:after="0" w:line="275" w:lineRule="exact"/>
        <w:jc w:val="left"/>
        <w:rPr>
          <w:rFonts w:ascii="Times New Roman"/>
          <w:color w:val="000000"/>
          <w:sz w:val="24"/>
          <w:lang w:val="es-CO"/>
          <w:rPrChange w:id="3378" w:author="MARTHA  CERVANTES DIAZ" w:date="2023-01-02T08:55:00Z">
            <w:rPr>
              <w:rFonts w:ascii="Times New Roman"/>
              <w:color w:val="000000"/>
              <w:sz w:val="24"/>
            </w:rPr>
          </w:rPrChange>
        </w:rPr>
      </w:pPr>
      <w:r w:rsidRPr="00BF4A75">
        <w:rPr>
          <w:rFonts w:ascii="UHJQMA+A030-Reg"/>
          <w:color w:val="000000"/>
          <w:spacing w:val="-2"/>
          <w:sz w:val="24"/>
          <w:lang w:val="es-CO"/>
          <w:rPrChange w:id="3379" w:author="MARTHA  CERVANTES DIAZ" w:date="2023-01-02T08:55:00Z">
            <w:rPr>
              <w:rFonts w:ascii="UHJQMA+A030-Reg"/>
              <w:color w:val="000000"/>
              <w:spacing w:val="-2"/>
              <w:sz w:val="24"/>
            </w:rPr>
          </w:rPrChange>
        </w:rPr>
        <w:t>llevar</w:t>
      </w:r>
      <w:r w:rsidRPr="00BF4A75">
        <w:rPr>
          <w:rFonts w:ascii="Times New Roman"/>
          <w:color w:val="000000"/>
          <w:spacing w:val="8"/>
          <w:sz w:val="24"/>
          <w:lang w:val="es-CO"/>
          <w:rPrChange w:id="3380"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381" w:author="MARTHA  CERVANTES DIAZ" w:date="2023-01-02T08:55:00Z">
            <w:rPr>
              <w:rFonts w:ascii="UHJQMA+A030-Reg"/>
              <w:color w:val="000000"/>
              <w:sz w:val="24"/>
            </w:rPr>
          </w:rPrChange>
        </w:rPr>
        <w:t>a</w:t>
      </w:r>
      <w:r w:rsidRPr="00BF4A75">
        <w:rPr>
          <w:rFonts w:ascii="Times New Roman"/>
          <w:color w:val="000000"/>
          <w:spacing w:val="6"/>
          <w:sz w:val="24"/>
          <w:lang w:val="es-CO"/>
          <w:rPrChange w:id="338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383" w:author="MARTHA  CERVANTES DIAZ" w:date="2023-01-02T08:55:00Z">
            <w:rPr>
              <w:rFonts w:ascii="UHJQMA+A030-Reg"/>
              <w:color w:val="000000"/>
              <w:sz w:val="24"/>
            </w:rPr>
          </w:rPrChange>
        </w:rPr>
        <w:t>cabo</w:t>
      </w:r>
      <w:r w:rsidRPr="00BF4A75">
        <w:rPr>
          <w:rFonts w:ascii="Times New Roman"/>
          <w:color w:val="000000"/>
          <w:spacing w:val="6"/>
          <w:sz w:val="24"/>
          <w:lang w:val="es-CO"/>
          <w:rPrChange w:id="338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385" w:author="MARTHA  CERVANTES DIAZ" w:date="2023-01-02T08:55:00Z">
            <w:rPr>
              <w:rFonts w:ascii="UHJQMA+A030-Reg"/>
              <w:color w:val="000000"/>
              <w:sz w:val="24"/>
            </w:rPr>
          </w:rPrChange>
        </w:rPr>
        <w:t>una</w:t>
      </w:r>
      <w:r w:rsidRPr="00BF4A75">
        <w:rPr>
          <w:rFonts w:ascii="Times New Roman"/>
          <w:color w:val="000000"/>
          <w:spacing w:val="6"/>
          <w:sz w:val="24"/>
          <w:lang w:val="es-CO"/>
          <w:rPrChange w:id="3386"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3387" w:author="MARTHA  CERVANTES DIAZ" w:date="2023-01-02T08:55:00Z">
            <w:rPr>
              <w:rFonts w:ascii="UHJQMA+A030-Reg" w:hAnsi="UHJQMA+A030-Reg" w:cs="UHJQMA+A030-Reg"/>
              <w:color w:val="000000"/>
              <w:sz w:val="24"/>
            </w:rPr>
          </w:rPrChange>
        </w:rPr>
        <w:t>función</w:t>
      </w:r>
      <w:r w:rsidRPr="00BF4A75">
        <w:rPr>
          <w:rFonts w:ascii="Times New Roman"/>
          <w:color w:val="000000"/>
          <w:spacing w:val="6"/>
          <w:sz w:val="24"/>
          <w:lang w:val="es-CO"/>
          <w:rPrChange w:id="338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389" w:author="MARTHA  CERVANTES DIAZ" w:date="2023-01-02T08:55:00Z">
            <w:rPr>
              <w:rFonts w:ascii="UHJQMA+A030-Reg"/>
              <w:color w:val="000000"/>
              <w:sz w:val="24"/>
            </w:rPr>
          </w:rPrChange>
        </w:rPr>
        <w:t>o</w:t>
      </w:r>
      <w:r w:rsidRPr="00BF4A75">
        <w:rPr>
          <w:rFonts w:ascii="Times New Roman"/>
          <w:color w:val="000000"/>
          <w:spacing w:val="6"/>
          <w:sz w:val="24"/>
          <w:lang w:val="es-CO"/>
          <w:rPrChange w:id="339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391" w:author="MARTHA  CERVANTES DIAZ" w:date="2023-01-02T08:55:00Z">
            <w:rPr>
              <w:rFonts w:ascii="UHJQMA+A030-Reg"/>
              <w:color w:val="000000"/>
              <w:sz w:val="24"/>
            </w:rPr>
          </w:rPrChange>
        </w:rPr>
        <w:t>un</w:t>
      </w:r>
      <w:r w:rsidRPr="00BF4A75">
        <w:rPr>
          <w:rFonts w:ascii="Times New Roman"/>
          <w:color w:val="000000"/>
          <w:spacing w:val="6"/>
          <w:sz w:val="24"/>
          <w:lang w:val="es-CO"/>
          <w:rPrChange w:id="339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393" w:author="MARTHA  CERVANTES DIAZ" w:date="2023-01-02T08:55:00Z">
            <w:rPr>
              <w:rFonts w:ascii="UHJQMA+A030-Reg"/>
              <w:color w:val="000000"/>
              <w:spacing w:val="-1"/>
              <w:sz w:val="24"/>
            </w:rPr>
          </w:rPrChange>
        </w:rPr>
        <w:t>rango</w:t>
      </w:r>
      <w:r w:rsidRPr="00BF4A75">
        <w:rPr>
          <w:rFonts w:ascii="Times New Roman"/>
          <w:color w:val="000000"/>
          <w:spacing w:val="7"/>
          <w:sz w:val="24"/>
          <w:lang w:val="es-CO"/>
          <w:rPrChange w:id="339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395" w:author="MARTHA  CERVANTES DIAZ" w:date="2023-01-02T08:55:00Z">
            <w:rPr>
              <w:rFonts w:ascii="UHJQMA+A030-Reg"/>
              <w:color w:val="000000"/>
              <w:sz w:val="24"/>
            </w:rPr>
          </w:rPrChange>
        </w:rPr>
        <w:t>de</w:t>
      </w:r>
      <w:r w:rsidRPr="00BF4A75">
        <w:rPr>
          <w:rFonts w:ascii="Times New Roman"/>
          <w:color w:val="000000"/>
          <w:spacing w:val="6"/>
          <w:sz w:val="24"/>
          <w:lang w:val="es-CO"/>
          <w:rPrChange w:id="339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397" w:author="MARTHA  CERVANTES DIAZ" w:date="2023-01-02T08:55:00Z">
            <w:rPr>
              <w:rFonts w:ascii="UHJQMA+A030-Reg"/>
              <w:color w:val="000000"/>
              <w:sz w:val="24"/>
            </w:rPr>
          </w:rPrChange>
        </w:rPr>
        <w:t>funciones</w:t>
      </w:r>
      <w:r w:rsidRPr="00BF4A75">
        <w:rPr>
          <w:rFonts w:ascii="Times New Roman"/>
          <w:color w:val="000000"/>
          <w:spacing w:val="6"/>
          <w:sz w:val="24"/>
          <w:lang w:val="es-CO"/>
          <w:rPrChange w:id="3398"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3399" w:author="MARTHA  CERVANTES DIAZ" w:date="2023-01-02T08:55:00Z">
            <w:rPr>
              <w:rFonts w:ascii="UHJQMA+A030-Reg" w:hAnsi="UHJQMA+A030-Reg" w:cs="UHJQMA+A030-Reg"/>
              <w:color w:val="000000"/>
              <w:sz w:val="24"/>
            </w:rPr>
          </w:rPrChange>
        </w:rPr>
        <w:t>especí</w:t>
      </w:r>
      <w:r>
        <w:rPr>
          <w:rFonts w:ascii="UHJQMA+A030-Reg" w:hAnsi="UHJQMA+A030-Reg" w:cs="UHJQMA+A030-Reg"/>
          <w:color w:val="000000"/>
          <w:sz w:val="24"/>
        </w:rPr>
        <w:t>ﬁ</w:t>
      </w:r>
      <w:r w:rsidRPr="00BF4A75">
        <w:rPr>
          <w:rFonts w:ascii="UHJQMA+A030-Reg" w:hAnsi="UHJQMA+A030-Reg" w:cs="UHJQMA+A030-Reg"/>
          <w:color w:val="000000"/>
          <w:sz w:val="24"/>
          <w:lang w:val="es-CO"/>
          <w:rPrChange w:id="3400" w:author="MARTHA  CERVANTES DIAZ" w:date="2023-01-02T08:55:00Z">
            <w:rPr>
              <w:rFonts w:ascii="UHJQMA+A030-Reg" w:hAnsi="UHJQMA+A030-Reg" w:cs="UHJQMA+A030-Reg"/>
              <w:color w:val="000000"/>
              <w:sz w:val="24"/>
            </w:rPr>
          </w:rPrChange>
        </w:rPr>
        <w:t>cas</w:t>
      </w:r>
      <w:r w:rsidRPr="00BF4A75">
        <w:rPr>
          <w:rFonts w:ascii="Times New Roman"/>
          <w:color w:val="000000"/>
          <w:spacing w:val="6"/>
          <w:sz w:val="24"/>
          <w:lang w:val="es-CO"/>
          <w:rPrChange w:id="340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402" w:author="MARTHA  CERVANTES DIAZ" w:date="2023-01-02T08:55:00Z">
            <w:rPr>
              <w:rFonts w:ascii="UHJQMA+A030-Reg"/>
              <w:color w:val="000000"/>
              <w:spacing w:val="-1"/>
              <w:sz w:val="24"/>
            </w:rPr>
          </w:rPrChange>
        </w:rPr>
        <w:t>(Heath,</w:t>
      </w:r>
      <w:r w:rsidRPr="00BF4A75">
        <w:rPr>
          <w:rFonts w:ascii="Times New Roman"/>
          <w:color w:val="000000"/>
          <w:spacing w:val="7"/>
          <w:sz w:val="24"/>
          <w:lang w:val="es-CO"/>
          <w:rPrChange w:id="340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404" w:author="MARTHA  CERVANTES DIAZ" w:date="2023-01-02T08:55:00Z">
            <w:rPr>
              <w:rFonts w:ascii="UHJQMA+A030-Reg"/>
              <w:color w:val="000000"/>
              <w:sz w:val="24"/>
            </w:rPr>
          </w:rPrChange>
        </w:rPr>
        <w:t>2002).</w:t>
      </w:r>
      <w:r w:rsidRPr="00BF4A75">
        <w:rPr>
          <w:rFonts w:ascii="Times New Roman"/>
          <w:color w:val="000000"/>
          <w:spacing w:val="7"/>
          <w:sz w:val="24"/>
          <w:lang w:val="es-CO"/>
          <w:rPrChange w:id="3405"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3406" w:author="MARTHA  CERVANTES DIAZ" w:date="2023-01-02T08:55:00Z">
            <w:rPr>
              <w:rFonts w:ascii="UHJQMA+A030-Reg"/>
              <w:color w:val="000000"/>
              <w:spacing w:val="-2"/>
              <w:sz w:val="24"/>
            </w:rPr>
          </w:rPrChange>
        </w:rPr>
        <w:t>Este</w:t>
      </w:r>
      <w:r w:rsidRPr="00BF4A75">
        <w:rPr>
          <w:rFonts w:ascii="Times New Roman"/>
          <w:color w:val="000000"/>
          <w:spacing w:val="8"/>
          <w:sz w:val="24"/>
          <w:lang w:val="es-CO"/>
          <w:rPrChange w:id="3407"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408" w:author="MARTHA  CERVANTES DIAZ" w:date="2023-01-02T08:55:00Z">
            <w:rPr>
              <w:rFonts w:ascii="UHJQMA+A030-Reg"/>
              <w:color w:val="000000"/>
              <w:sz w:val="24"/>
            </w:rPr>
          </w:rPrChange>
        </w:rPr>
        <w:t>tipo</w:t>
      </w:r>
    </w:p>
    <w:p w14:paraId="061DFE6C" w14:textId="77777777" w:rsidR="001D4206" w:rsidRPr="00BF4A75" w:rsidRDefault="00000000">
      <w:pPr>
        <w:framePr w:w="9537" w:wrap="auto" w:hAnchor="text" w:x="1440" w:y="3538"/>
        <w:widowControl w:val="0"/>
        <w:autoSpaceDE w:val="0"/>
        <w:autoSpaceDN w:val="0"/>
        <w:spacing w:before="13" w:after="0" w:line="275" w:lineRule="exact"/>
        <w:jc w:val="left"/>
        <w:rPr>
          <w:rFonts w:ascii="Times New Roman"/>
          <w:color w:val="000000"/>
          <w:sz w:val="24"/>
          <w:lang w:val="es-CO"/>
          <w:rPrChange w:id="3409" w:author="MARTHA  CERVANTES DIAZ" w:date="2023-01-02T08:55:00Z">
            <w:rPr>
              <w:rFonts w:ascii="Times New Roman"/>
              <w:color w:val="000000"/>
              <w:sz w:val="24"/>
            </w:rPr>
          </w:rPrChange>
        </w:rPr>
      </w:pPr>
      <w:r w:rsidRPr="00BF4A75">
        <w:rPr>
          <w:rFonts w:ascii="UHJQMA+A030-Reg"/>
          <w:color w:val="000000"/>
          <w:sz w:val="24"/>
          <w:lang w:val="es-CO"/>
          <w:rPrChange w:id="3410" w:author="MARTHA  CERVANTES DIAZ" w:date="2023-01-02T08:55:00Z">
            <w:rPr>
              <w:rFonts w:ascii="UHJQMA+A030-Reg"/>
              <w:color w:val="000000"/>
              <w:sz w:val="24"/>
            </w:rPr>
          </w:rPrChange>
        </w:rPr>
        <w:t>de</w:t>
      </w:r>
      <w:r w:rsidRPr="00BF4A75">
        <w:rPr>
          <w:rFonts w:ascii="Times New Roman"/>
          <w:color w:val="000000"/>
          <w:spacing w:val="6"/>
          <w:sz w:val="24"/>
          <w:lang w:val="es-CO"/>
          <w:rPrChange w:id="341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412" w:author="MARTHA  CERVANTES DIAZ" w:date="2023-01-02T08:55:00Z">
            <w:rPr>
              <w:rFonts w:ascii="UHJQMA+A030-Reg"/>
              <w:color w:val="000000"/>
              <w:spacing w:val="-1"/>
              <w:sz w:val="24"/>
            </w:rPr>
          </w:rPrChange>
        </w:rPr>
        <w:t>sistemas,</w:t>
      </w:r>
      <w:r w:rsidRPr="00BF4A75">
        <w:rPr>
          <w:rFonts w:ascii="Times New Roman"/>
          <w:color w:val="000000"/>
          <w:spacing w:val="7"/>
          <w:sz w:val="24"/>
          <w:lang w:val="es-CO"/>
          <w:rPrChange w:id="341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414" w:author="MARTHA  CERVANTES DIAZ" w:date="2023-01-02T08:55:00Z">
            <w:rPr>
              <w:rFonts w:ascii="UHJQMA+A030-Reg"/>
              <w:color w:val="000000"/>
              <w:sz w:val="24"/>
            </w:rPr>
          </w:rPrChange>
        </w:rPr>
        <w:t>debido</w:t>
      </w:r>
      <w:r w:rsidRPr="00BF4A75">
        <w:rPr>
          <w:rFonts w:ascii="Times New Roman"/>
          <w:color w:val="000000"/>
          <w:spacing w:val="6"/>
          <w:sz w:val="24"/>
          <w:lang w:val="es-CO"/>
          <w:rPrChange w:id="341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16" w:author="MARTHA  CERVANTES DIAZ" w:date="2023-01-02T08:55:00Z">
            <w:rPr>
              <w:rFonts w:ascii="UHJQMA+A030-Reg"/>
              <w:color w:val="000000"/>
              <w:sz w:val="24"/>
            </w:rPr>
          </w:rPrChange>
        </w:rPr>
        <w:t>a</w:t>
      </w:r>
      <w:r w:rsidRPr="00BF4A75">
        <w:rPr>
          <w:rFonts w:ascii="Times New Roman"/>
          <w:color w:val="000000"/>
          <w:spacing w:val="6"/>
          <w:sz w:val="24"/>
          <w:lang w:val="es-CO"/>
          <w:rPrChange w:id="341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18" w:author="MARTHA  CERVANTES DIAZ" w:date="2023-01-02T08:55:00Z">
            <w:rPr>
              <w:rFonts w:ascii="UHJQMA+A030-Reg"/>
              <w:color w:val="000000"/>
              <w:sz w:val="24"/>
            </w:rPr>
          </w:rPrChange>
        </w:rPr>
        <w:t>la</w:t>
      </w:r>
      <w:r w:rsidRPr="00BF4A75">
        <w:rPr>
          <w:rFonts w:ascii="Times New Roman"/>
          <w:color w:val="000000"/>
          <w:spacing w:val="6"/>
          <w:sz w:val="24"/>
          <w:lang w:val="es-CO"/>
          <w:rPrChange w:id="341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20" w:author="MARTHA  CERVANTES DIAZ" w:date="2023-01-02T08:55:00Z">
            <w:rPr>
              <w:rFonts w:ascii="UHJQMA+A030-Reg"/>
              <w:color w:val="000000"/>
              <w:sz w:val="24"/>
            </w:rPr>
          </w:rPrChange>
        </w:rPr>
        <w:t>posibilidad</w:t>
      </w:r>
      <w:r w:rsidRPr="00BF4A75">
        <w:rPr>
          <w:rFonts w:ascii="Times New Roman"/>
          <w:color w:val="000000"/>
          <w:spacing w:val="6"/>
          <w:sz w:val="24"/>
          <w:lang w:val="es-CO"/>
          <w:rPrChange w:id="342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22" w:author="MARTHA  CERVANTES DIAZ" w:date="2023-01-02T08:55:00Z">
            <w:rPr>
              <w:rFonts w:ascii="UHJQMA+A030-Reg"/>
              <w:color w:val="000000"/>
              <w:sz w:val="24"/>
            </w:rPr>
          </w:rPrChange>
        </w:rPr>
        <w:t>de</w:t>
      </w:r>
      <w:r w:rsidRPr="00BF4A75">
        <w:rPr>
          <w:rFonts w:ascii="Times New Roman"/>
          <w:color w:val="000000"/>
          <w:spacing w:val="6"/>
          <w:sz w:val="24"/>
          <w:lang w:val="es-CO"/>
          <w:rPrChange w:id="342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24" w:author="MARTHA  CERVANTES DIAZ" w:date="2023-01-02T08:55:00Z">
            <w:rPr>
              <w:rFonts w:ascii="UHJQMA+A030-Reg"/>
              <w:color w:val="000000"/>
              <w:sz w:val="24"/>
            </w:rPr>
          </w:rPrChange>
        </w:rPr>
        <w:t>combinar</w:t>
      </w:r>
      <w:r w:rsidRPr="00BF4A75">
        <w:rPr>
          <w:rFonts w:ascii="Times New Roman"/>
          <w:color w:val="000000"/>
          <w:spacing w:val="7"/>
          <w:sz w:val="24"/>
          <w:lang w:val="es-CO"/>
          <w:rPrChange w:id="3425"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426" w:author="MARTHA  CERVANTES DIAZ" w:date="2023-01-02T08:55:00Z">
            <w:rPr>
              <w:rFonts w:ascii="UHJQMA+A030-Reg"/>
              <w:color w:val="000000"/>
              <w:spacing w:val="-1"/>
              <w:sz w:val="24"/>
            </w:rPr>
          </w:rPrChange>
        </w:rPr>
        <w:t>hardware</w:t>
      </w:r>
      <w:r w:rsidRPr="00BF4A75">
        <w:rPr>
          <w:rFonts w:ascii="Times New Roman"/>
          <w:color w:val="000000"/>
          <w:spacing w:val="7"/>
          <w:sz w:val="24"/>
          <w:lang w:val="es-CO"/>
          <w:rPrChange w:id="342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428" w:author="MARTHA  CERVANTES DIAZ" w:date="2023-01-02T08:55:00Z">
            <w:rPr>
              <w:rFonts w:ascii="UHJQMA+A030-Reg"/>
              <w:color w:val="000000"/>
              <w:sz w:val="24"/>
            </w:rPr>
          </w:rPrChange>
        </w:rPr>
        <w:t>y</w:t>
      </w:r>
      <w:r w:rsidRPr="00BF4A75">
        <w:rPr>
          <w:rFonts w:ascii="Times New Roman"/>
          <w:color w:val="000000"/>
          <w:spacing w:val="6"/>
          <w:sz w:val="24"/>
          <w:lang w:val="es-CO"/>
          <w:rPrChange w:id="342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30" w:author="MARTHA  CERVANTES DIAZ" w:date="2023-01-02T08:55:00Z">
            <w:rPr>
              <w:rFonts w:ascii="UHJQMA+A030-Reg"/>
              <w:color w:val="000000"/>
              <w:sz w:val="24"/>
            </w:rPr>
          </w:rPrChange>
        </w:rPr>
        <w:t>software</w:t>
      </w:r>
      <w:r w:rsidRPr="00BF4A75">
        <w:rPr>
          <w:rFonts w:ascii="Times New Roman"/>
          <w:color w:val="000000"/>
          <w:spacing w:val="6"/>
          <w:sz w:val="24"/>
          <w:lang w:val="es-CO"/>
          <w:rPrChange w:id="343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32" w:author="MARTHA  CERVANTES DIAZ" w:date="2023-01-02T08:55:00Z">
            <w:rPr>
              <w:rFonts w:ascii="UHJQMA+A030-Reg"/>
              <w:color w:val="000000"/>
              <w:sz w:val="24"/>
            </w:rPr>
          </w:rPrChange>
        </w:rPr>
        <w:t>en</w:t>
      </w:r>
      <w:r w:rsidRPr="00BF4A75">
        <w:rPr>
          <w:rFonts w:ascii="Times New Roman"/>
          <w:color w:val="000000"/>
          <w:spacing w:val="6"/>
          <w:sz w:val="24"/>
          <w:lang w:val="es-CO"/>
          <w:rPrChange w:id="343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34" w:author="MARTHA  CERVANTES DIAZ" w:date="2023-01-02T08:55:00Z">
            <w:rPr>
              <w:rFonts w:ascii="UHJQMA+A030-Reg"/>
              <w:color w:val="000000"/>
              <w:sz w:val="24"/>
            </w:rPr>
          </w:rPrChange>
        </w:rPr>
        <w:t>una</w:t>
      </w:r>
      <w:r w:rsidRPr="00BF4A75">
        <w:rPr>
          <w:rFonts w:ascii="Times New Roman"/>
          <w:color w:val="000000"/>
          <w:spacing w:val="6"/>
          <w:sz w:val="24"/>
          <w:lang w:val="es-CO"/>
          <w:rPrChange w:id="343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436" w:author="MARTHA  CERVANTES DIAZ" w:date="2023-01-02T08:55:00Z">
            <w:rPr>
              <w:rFonts w:ascii="UHJQMA+A030-Reg"/>
              <w:color w:val="000000"/>
              <w:spacing w:val="-1"/>
              <w:sz w:val="24"/>
            </w:rPr>
          </w:rPrChange>
        </w:rPr>
        <w:t>manera</w:t>
      </w:r>
    </w:p>
    <w:p w14:paraId="47B627E3" w14:textId="77777777" w:rsidR="001D4206" w:rsidRPr="00BF4A75" w:rsidRDefault="00000000">
      <w:pPr>
        <w:framePr w:w="9537" w:wrap="auto" w:hAnchor="text" w:x="1440" w:y="3538"/>
        <w:widowControl w:val="0"/>
        <w:autoSpaceDE w:val="0"/>
        <w:autoSpaceDN w:val="0"/>
        <w:spacing w:before="13" w:after="0" w:line="275" w:lineRule="exact"/>
        <w:jc w:val="left"/>
        <w:rPr>
          <w:rFonts w:ascii="Times New Roman"/>
          <w:color w:val="000000"/>
          <w:sz w:val="24"/>
          <w:lang w:val="es-CO"/>
          <w:rPrChange w:id="3437" w:author="MARTHA  CERVANTES DIAZ" w:date="2023-01-02T08:55:00Z">
            <w:rPr>
              <w:rFonts w:ascii="Times New Roman"/>
              <w:color w:val="000000"/>
              <w:sz w:val="24"/>
            </w:rPr>
          </w:rPrChange>
        </w:rPr>
      </w:pPr>
      <w:r w:rsidRPr="00BF4A75">
        <w:rPr>
          <w:rFonts w:ascii="UHJQMA+A030-Reg"/>
          <w:color w:val="000000"/>
          <w:spacing w:val="-1"/>
          <w:sz w:val="24"/>
          <w:lang w:val="es-CO"/>
          <w:rPrChange w:id="3438" w:author="MARTHA  CERVANTES DIAZ" w:date="2023-01-02T08:55:00Z">
            <w:rPr>
              <w:rFonts w:ascii="UHJQMA+A030-Reg"/>
              <w:color w:val="000000"/>
              <w:spacing w:val="-1"/>
              <w:sz w:val="24"/>
            </w:rPr>
          </w:rPrChange>
        </w:rPr>
        <w:t>compacta,</w:t>
      </w:r>
      <w:r w:rsidRPr="00BF4A75">
        <w:rPr>
          <w:rFonts w:ascii="Times New Roman"/>
          <w:color w:val="000000"/>
          <w:spacing w:val="7"/>
          <w:sz w:val="24"/>
          <w:lang w:val="es-CO"/>
          <w:rPrChange w:id="343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440" w:author="MARTHA  CERVANTES DIAZ" w:date="2023-01-02T08:55:00Z">
            <w:rPr>
              <w:rFonts w:ascii="UHJQMA+A030-Reg"/>
              <w:color w:val="000000"/>
              <w:sz w:val="24"/>
            </w:rPr>
          </w:rPrChange>
        </w:rPr>
        <w:t>se</w:t>
      </w:r>
      <w:r w:rsidRPr="00BF4A75">
        <w:rPr>
          <w:rFonts w:ascii="Times New Roman"/>
          <w:color w:val="000000"/>
          <w:spacing w:val="6"/>
          <w:sz w:val="24"/>
          <w:lang w:val="es-CO"/>
          <w:rPrChange w:id="344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42" w:author="MARTHA  CERVANTES DIAZ" w:date="2023-01-02T08:55:00Z">
            <w:rPr>
              <w:rFonts w:ascii="UHJQMA+A030-Reg"/>
              <w:color w:val="000000"/>
              <w:sz w:val="24"/>
            </w:rPr>
          </w:rPrChange>
        </w:rPr>
        <w:t>ha</w:t>
      </w:r>
      <w:r w:rsidRPr="00BF4A75">
        <w:rPr>
          <w:rFonts w:ascii="Times New Roman"/>
          <w:color w:val="000000"/>
          <w:spacing w:val="6"/>
          <w:sz w:val="24"/>
          <w:lang w:val="es-CO"/>
          <w:rPrChange w:id="344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444" w:author="MARTHA  CERVANTES DIAZ" w:date="2023-01-02T08:55:00Z">
            <w:rPr>
              <w:rFonts w:ascii="UHJQMA+A030-Reg"/>
              <w:color w:val="000000"/>
              <w:spacing w:val="-1"/>
              <w:sz w:val="24"/>
            </w:rPr>
          </w:rPrChange>
        </w:rPr>
        <w:t>visto</w:t>
      </w:r>
      <w:r w:rsidRPr="00BF4A75">
        <w:rPr>
          <w:rFonts w:ascii="Times New Roman"/>
          <w:color w:val="000000"/>
          <w:spacing w:val="7"/>
          <w:sz w:val="24"/>
          <w:lang w:val="es-CO"/>
          <w:rPrChange w:id="344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446" w:author="MARTHA  CERVANTES DIAZ" w:date="2023-01-02T08:55:00Z">
            <w:rPr>
              <w:rFonts w:ascii="UHJQMA+A030-Reg"/>
              <w:color w:val="000000"/>
              <w:sz w:val="24"/>
            </w:rPr>
          </w:rPrChange>
        </w:rPr>
        <w:t>en</w:t>
      </w:r>
      <w:r w:rsidRPr="00BF4A75">
        <w:rPr>
          <w:rFonts w:ascii="Times New Roman"/>
          <w:color w:val="000000"/>
          <w:spacing w:val="6"/>
          <w:sz w:val="24"/>
          <w:lang w:val="es-CO"/>
          <w:rPrChange w:id="344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48" w:author="MARTHA  CERVANTES DIAZ" w:date="2023-01-02T08:55:00Z">
            <w:rPr>
              <w:rFonts w:ascii="UHJQMA+A030-Reg"/>
              <w:color w:val="000000"/>
              <w:sz w:val="24"/>
            </w:rPr>
          </w:rPrChange>
        </w:rPr>
        <w:t>multiples</w:t>
      </w:r>
      <w:r w:rsidRPr="00BF4A75">
        <w:rPr>
          <w:rFonts w:ascii="Times New Roman"/>
          <w:color w:val="000000"/>
          <w:spacing w:val="6"/>
          <w:sz w:val="24"/>
          <w:lang w:val="es-CO"/>
          <w:rPrChange w:id="3449"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450" w:author="MARTHA  CERVANTES DIAZ" w:date="2023-01-02T08:55:00Z">
            <w:rPr>
              <w:rFonts w:ascii="UHJQMA+A030-Reg"/>
              <w:color w:val="000000"/>
              <w:spacing w:val="-1"/>
              <w:sz w:val="24"/>
            </w:rPr>
          </w:rPrChange>
        </w:rPr>
        <w:t>campos</w:t>
      </w:r>
      <w:r w:rsidRPr="00BF4A75">
        <w:rPr>
          <w:rFonts w:ascii="Times New Roman"/>
          <w:color w:val="000000"/>
          <w:spacing w:val="7"/>
          <w:sz w:val="24"/>
          <w:lang w:val="es-CO"/>
          <w:rPrChange w:id="345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452" w:author="MARTHA  CERVANTES DIAZ" w:date="2023-01-02T08:55:00Z">
            <w:rPr>
              <w:rFonts w:ascii="UHJQMA+A030-Reg"/>
              <w:color w:val="000000"/>
              <w:sz w:val="24"/>
            </w:rPr>
          </w:rPrChange>
        </w:rPr>
        <w:t>de</w:t>
      </w:r>
      <w:r w:rsidRPr="00BF4A75">
        <w:rPr>
          <w:rFonts w:ascii="Times New Roman"/>
          <w:color w:val="000000"/>
          <w:spacing w:val="6"/>
          <w:sz w:val="24"/>
          <w:lang w:val="es-CO"/>
          <w:rPrChange w:id="345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54" w:author="MARTHA  CERVANTES DIAZ" w:date="2023-01-02T08:55:00Z">
            <w:rPr>
              <w:rFonts w:ascii="UHJQMA+A030-Reg"/>
              <w:color w:val="000000"/>
              <w:sz w:val="24"/>
            </w:rPr>
          </w:rPrChange>
        </w:rPr>
        <w:t>la</w:t>
      </w:r>
      <w:r w:rsidRPr="00BF4A75">
        <w:rPr>
          <w:rFonts w:ascii="Times New Roman"/>
          <w:color w:val="000000"/>
          <w:spacing w:val="6"/>
          <w:sz w:val="24"/>
          <w:lang w:val="es-CO"/>
          <w:rPrChange w:id="345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56" w:author="MARTHA  CERVANTES DIAZ" w:date="2023-01-02T08:55:00Z">
            <w:rPr>
              <w:rFonts w:ascii="UHJQMA+A030-Reg"/>
              <w:color w:val="000000"/>
              <w:sz w:val="24"/>
            </w:rPr>
          </w:rPrChange>
        </w:rPr>
        <w:t>industria</w:t>
      </w:r>
      <w:r w:rsidRPr="00BF4A75">
        <w:rPr>
          <w:rFonts w:ascii="Times New Roman"/>
          <w:color w:val="000000"/>
          <w:spacing w:val="6"/>
          <w:sz w:val="24"/>
          <w:lang w:val="es-CO"/>
          <w:rPrChange w:id="345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458" w:author="MARTHA  CERVANTES DIAZ" w:date="2023-01-02T08:55:00Z">
            <w:rPr>
              <w:rFonts w:ascii="UHJQMA+A030-Reg"/>
              <w:color w:val="000000"/>
              <w:spacing w:val="-1"/>
              <w:sz w:val="24"/>
            </w:rPr>
          </w:rPrChange>
        </w:rPr>
        <w:t>como</w:t>
      </w:r>
      <w:r w:rsidRPr="00BF4A75">
        <w:rPr>
          <w:rFonts w:ascii="Times New Roman"/>
          <w:color w:val="000000"/>
          <w:spacing w:val="7"/>
          <w:sz w:val="24"/>
          <w:lang w:val="es-CO"/>
          <w:rPrChange w:id="345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460" w:author="MARTHA  CERVANTES DIAZ" w:date="2023-01-02T08:55:00Z">
            <w:rPr>
              <w:rFonts w:ascii="UHJQMA+A030-Reg"/>
              <w:color w:val="000000"/>
              <w:sz w:val="24"/>
            </w:rPr>
          </w:rPrChange>
        </w:rPr>
        <w:t>lo</w:t>
      </w:r>
      <w:r w:rsidRPr="00BF4A75">
        <w:rPr>
          <w:rFonts w:ascii="Times New Roman"/>
          <w:color w:val="000000"/>
          <w:spacing w:val="6"/>
          <w:sz w:val="24"/>
          <w:lang w:val="es-CO"/>
          <w:rPrChange w:id="346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62" w:author="MARTHA  CERVANTES DIAZ" w:date="2023-01-02T08:55:00Z">
            <w:rPr>
              <w:rFonts w:ascii="UHJQMA+A030-Reg"/>
              <w:color w:val="000000"/>
              <w:sz w:val="24"/>
            </w:rPr>
          </w:rPrChange>
        </w:rPr>
        <w:t>son</w:t>
      </w:r>
      <w:r w:rsidRPr="00BF4A75">
        <w:rPr>
          <w:rFonts w:ascii="Times New Roman"/>
          <w:color w:val="000000"/>
          <w:spacing w:val="6"/>
          <w:sz w:val="24"/>
          <w:lang w:val="es-CO"/>
          <w:rPrChange w:id="346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64" w:author="MARTHA  CERVANTES DIAZ" w:date="2023-01-02T08:55:00Z">
            <w:rPr>
              <w:rFonts w:ascii="UHJQMA+A030-Reg"/>
              <w:color w:val="000000"/>
              <w:sz w:val="24"/>
            </w:rPr>
          </w:rPrChange>
        </w:rPr>
        <w:t>el</w:t>
      </w:r>
      <w:r w:rsidRPr="00BF4A75">
        <w:rPr>
          <w:rFonts w:ascii="Times New Roman"/>
          <w:color w:val="000000"/>
          <w:spacing w:val="7"/>
          <w:sz w:val="24"/>
          <w:lang w:val="es-CO"/>
          <w:rPrChange w:id="3465"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466" w:author="MARTHA  CERVANTES DIAZ" w:date="2023-01-02T08:55:00Z">
            <w:rPr>
              <w:rFonts w:ascii="UHJQMA+A030-Reg"/>
              <w:color w:val="000000"/>
              <w:spacing w:val="-1"/>
              <w:sz w:val="24"/>
            </w:rPr>
          </w:rPrChange>
        </w:rPr>
        <w:t>sector</w:t>
      </w:r>
    </w:p>
    <w:p w14:paraId="32250136" w14:textId="77777777" w:rsidR="001D4206" w:rsidRPr="00BF4A75" w:rsidRDefault="00000000">
      <w:pPr>
        <w:framePr w:w="9537" w:wrap="auto" w:hAnchor="text" w:x="1440" w:y="3538"/>
        <w:widowControl w:val="0"/>
        <w:autoSpaceDE w:val="0"/>
        <w:autoSpaceDN w:val="0"/>
        <w:spacing w:before="13" w:after="0" w:line="275" w:lineRule="exact"/>
        <w:jc w:val="left"/>
        <w:rPr>
          <w:rFonts w:ascii="Times New Roman"/>
          <w:color w:val="000000"/>
          <w:sz w:val="24"/>
          <w:lang w:val="es-CO"/>
          <w:rPrChange w:id="3467" w:author="MARTHA  CERVANTES DIAZ" w:date="2023-01-02T08:55:00Z">
            <w:rPr>
              <w:rFonts w:ascii="Times New Roman"/>
              <w:color w:val="000000"/>
              <w:sz w:val="24"/>
            </w:rPr>
          </w:rPrChange>
        </w:rPr>
      </w:pPr>
      <w:r w:rsidRPr="00BF4A75">
        <w:rPr>
          <w:rFonts w:ascii="UHJQMA+A030-Reg"/>
          <w:color w:val="000000"/>
          <w:spacing w:val="-3"/>
          <w:sz w:val="24"/>
          <w:lang w:val="es-CO"/>
          <w:rPrChange w:id="3468" w:author="MARTHA  CERVANTES DIAZ" w:date="2023-01-02T08:55:00Z">
            <w:rPr>
              <w:rFonts w:ascii="UHJQMA+A030-Reg"/>
              <w:color w:val="000000"/>
              <w:spacing w:val="-3"/>
              <w:sz w:val="24"/>
            </w:rPr>
          </w:rPrChange>
        </w:rPr>
        <w:t>automotor,</w:t>
      </w:r>
      <w:r w:rsidRPr="00BF4A75">
        <w:rPr>
          <w:rFonts w:ascii="Times New Roman"/>
          <w:color w:val="000000"/>
          <w:spacing w:val="9"/>
          <w:sz w:val="24"/>
          <w:lang w:val="es-CO"/>
          <w:rPrChange w:id="3469" w:author="MARTHA  CERVANTES DIAZ" w:date="2023-01-02T08:55:00Z">
            <w:rPr>
              <w:rFonts w:ascii="Times New Roman"/>
              <w:color w:val="000000"/>
              <w:spacing w:val="9"/>
              <w:sz w:val="24"/>
            </w:rPr>
          </w:rPrChange>
        </w:rPr>
        <w:t xml:space="preserve"> </w:t>
      </w:r>
      <w:r w:rsidRPr="00BF4A75">
        <w:rPr>
          <w:rFonts w:ascii="UHJQMA+A030-Reg"/>
          <w:color w:val="000000"/>
          <w:sz w:val="24"/>
          <w:lang w:val="es-CO"/>
          <w:rPrChange w:id="3470" w:author="MARTHA  CERVANTES DIAZ" w:date="2023-01-02T08:55:00Z">
            <w:rPr>
              <w:rFonts w:ascii="UHJQMA+A030-Reg"/>
              <w:color w:val="000000"/>
              <w:sz w:val="24"/>
            </w:rPr>
          </w:rPrChange>
        </w:rPr>
        <w:t>de</w:t>
      </w:r>
      <w:r w:rsidRPr="00BF4A75">
        <w:rPr>
          <w:rFonts w:ascii="Times New Roman"/>
          <w:color w:val="000000"/>
          <w:spacing w:val="6"/>
          <w:sz w:val="24"/>
          <w:lang w:val="es-CO"/>
          <w:rPrChange w:id="347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72" w:author="MARTHA  CERVANTES DIAZ" w:date="2023-01-02T08:55:00Z">
            <w:rPr>
              <w:rFonts w:ascii="UHJQMA+A030-Reg"/>
              <w:color w:val="000000"/>
              <w:sz w:val="24"/>
            </w:rPr>
          </w:rPrChange>
        </w:rPr>
        <w:t>maquinaria</w:t>
      </w:r>
      <w:r w:rsidRPr="00BF4A75">
        <w:rPr>
          <w:rFonts w:ascii="Times New Roman"/>
          <w:color w:val="000000"/>
          <w:spacing w:val="6"/>
          <w:sz w:val="24"/>
          <w:lang w:val="es-CO"/>
          <w:rPrChange w:id="347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74" w:author="MARTHA  CERVANTES DIAZ" w:date="2023-01-02T08:55:00Z">
            <w:rPr>
              <w:rFonts w:ascii="UHJQMA+A030-Reg"/>
              <w:color w:val="000000"/>
              <w:sz w:val="24"/>
            </w:rPr>
          </w:rPrChange>
        </w:rPr>
        <w:t>industrial</w:t>
      </w:r>
      <w:r w:rsidRPr="00BF4A75">
        <w:rPr>
          <w:rFonts w:ascii="Times New Roman"/>
          <w:color w:val="000000"/>
          <w:spacing w:val="7"/>
          <w:sz w:val="24"/>
          <w:lang w:val="es-CO"/>
          <w:rPrChange w:id="347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476" w:author="MARTHA  CERVANTES DIAZ" w:date="2023-01-02T08:55:00Z">
            <w:rPr>
              <w:rFonts w:ascii="UHJQMA+A030-Reg"/>
              <w:color w:val="000000"/>
              <w:sz w:val="24"/>
            </w:rPr>
          </w:rPrChange>
        </w:rPr>
        <w:t>o</w:t>
      </w:r>
      <w:r w:rsidRPr="00BF4A75">
        <w:rPr>
          <w:rFonts w:ascii="Times New Roman"/>
          <w:color w:val="000000"/>
          <w:spacing w:val="6"/>
          <w:sz w:val="24"/>
          <w:lang w:val="es-CO"/>
          <w:rPrChange w:id="3477"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478" w:author="MARTHA  CERVANTES DIAZ" w:date="2023-01-02T08:55:00Z">
            <w:rPr>
              <w:rFonts w:ascii="UHJQMA+A030-Reg" w:hAnsi="UHJQMA+A030-Reg" w:cs="UHJQMA+A030-Reg"/>
              <w:color w:val="000000"/>
              <w:spacing w:val="-1"/>
              <w:sz w:val="24"/>
            </w:rPr>
          </w:rPrChange>
        </w:rPr>
        <w:t>electrónica</w:t>
      </w:r>
      <w:r w:rsidRPr="00BF4A75">
        <w:rPr>
          <w:rFonts w:ascii="Times New Roman"/>
          <w:color w:val="000000"/>
          <w:spacing w:val="6"/>
          <w:sz w:val="24"/>
          <w:lang w:val="es-CO"/>
          <w:rPrChange w:id="347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80" w:author="MARTHA  CERVANTES DIAZ" w:date="2023-01-02T08:55:00Z">
            <w:rPr>
              <w:rFonts w:ascii="UHJQMA+A030-Reg"/>
              <w:color w:val="000000"/>
              <w:sz w:val="24"/>
            </w:rPr>
          </w:rPrChange>
        </w:rPr>
        <w:t>de</w:t>
      </w:r>
      <w:r w:rsidRPr="00BF4A75">
        <w:rPr>
          <w:rFonts w:ascii="Times New Roman"/>
          <w:color w:val="000000"/>
          <w:spacing w:val="6"/>
          <w:sz w:val="24"/>
          <w:lang w:val="es-CO"/>
          <w:rPrChange w:id="348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482" w:author="MARTHA  CERVANTES DIAZ" w:date="2023-01-02T08:55:00Z">
            <w:rPr>
              <w:rFonts w:ascii="UHJQMA+A030-Reg"/>
              <w:color w:val="000000"/>
              <w:spacing w:val="-1"/>
              <w:sz w:val="24"/>
            </w:rPr>
          </w:rPrChange>
        </w:rPr>
        <w:t>consumo</w:t>
      </w:r>
      <w:r w:rsidRPr="00BF4A75">
        <w:rPr>
          <w:rFonts w:ascii="Times New Roman"/>
          <w:color w:val="000000"/>
          <w:spacing w:val="6"/>
          <w:sz w:val="24"/>
          <w:lang w:val="es-CO"/>
          <w:rPrChange w:id="348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484" w:author="MARTHA  CERVANTES DIAZ" w:date="2023-01-02T08:55:00Z">
            <w:rPr>
              <w:rFonts w:ascii="UHJQMA+A030-Reg"/>
              <w:color w:val="000000"/>
              <w:spacing w:val="-1"/>
              <w:sz w:val="24"/>
            </w:rPr>
          </w:rPrChange>
        </w:rPr>
        <w:t>(Deichmann</w:t>
      </w:r>
      <w:r w:rsidRPr="00BF4A75">
        <w:rPr>
          <w:rFonts w:ascii="Times New Roman"/>
          <w:color w:val="000000"/>
          <w:spacing w:val="6"/>
          <w:sz w:val="24"/>
          <w:lang w:val="es-CO"/>
          <w:rPrChange w:id="348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86" w:author="MARTHA  CERVANTES DIAZ" w:date="2023-01-02T08:55:00Z">
            <w:rPr>
              <w:rFonts w:ascii="UHJQMA+A030-Reg"/>
              <w:color w:val="000000"/>
              <w:sz w:val="24"/>
            </w:rPr>
          </w:rPrChange>
        </w:rPr>
        <w:t>y</w:t>
      </w:r>
      <w:r w:rsidRPr="00BF4A75">
        <w:rPr>
          <w:rFonts w:ascii="Times New Roman"/>
          <w:color w:val="000000"/>
          <w:spacing w:val="6"/>
          <w:sz w:val="24"/>
          <w:lang w:val="es-CO"/>
          <w:rPrChange w:id="348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488" w:author="MARTHA  CERVANTES DIAZ" w:date="2023-01-02T08:55:00Z">
            <w:rPr>
              <w:rFonts w:ascii="UHJQMA+A030-Reg"/>
              <w:color w:val="000000"/>
              <w:sz w:val="24"/>
            </w:rPr>
          </w:rPrChange>
        </w:rPr>
        <w:t>cols.,</w:t>
      </w:r>
    </w:p>
    <w:p w14:paraId="50AC54F9" w14:textId="77777777" w:rsidR="001D4206" w:rsidRDefault="00000000">
      <w:pPr>
        <w:framePr w:w="373" w:wrap="auto" w:hAnchor="text" w:x="1440" w:y="5272"/>
        <w:widowControl w:val="0"/>
        <w:autoSpaceDE w:val="0"/>
        <w:autoSpaceDN w:val="0"/>
        <w:spacing w:before="0" w:after="0" w:line="275" w:lineRule="exact"/>
        <w:jc w:val="left"/>
        <w:rPr>
          <w:rFonts w:ascii="Times New Roman"/>
          <w:color w:val="000000"/>
          <w:sz w:val="24"/>
        </w:rPr>
      </w:pPr>
      <w:r>
        <w:rPr>
          <w:rFonts w:ascii="UHJQMA+A030-Reg"/>
          <w:color w:val="000000"/>
          <w:sz w:val="24"/>
        </w:rPr>
        <w:t>2</w:t>
      </w:r>
    </w:p>
    <w:p w14:paraId="7E44C4EC" w14:textId="77777777" w:rsidR="001D4206" w:rsidRDefault="00000000">
      <w:pPr>
        <w:framePr w:w="785" w:wrap="auto" w:hAnchor="text" w:x="1573" w:y="5272"/>
        <w:widowControl w:val="0"/>
        <w:autoSpaceDE w:val="0"/>
        <w:autoSpaceDN w:val="0"/>
        <w:spacing w:before="0" w:after="0" w:line="275" w:lineRule="exact"/>
        <w:jc w:val="left"/>
        <w:rPr>
          <w:rFonts w:ascii="Times New Roman"/>
          <w:color w:val="000000"/>
          <w:sz w:val="24"/>
        </w:rPr>
      </w:pPr>
      <w:r>
        <w:rPr>
          <w:rFonts w:ascii="UHJQMA+A030-Reg"/>
          <w:color w:val="000000"/>
          <w:sz w:val="24"/>
        </w:rPr>
        <w:t>022).</w:t>
      </w:r>
    </w:p>
    <w:p w14:paraId="2F43843A" w14:textId="77777777" w:rsidR="001D4206" w:rsidRDefault="00000000">
      <w:pPr>
        <w:framePr w:w="373" w:wrap="auto" w:hAnchor="text" w:x="1440" w:y="6129"/>
        <w:widowControl w:val="0"/>
        <w:autoSpaceDE w:val="0"/>
        <w:autoSpaceDN w:val="0"/>
        <w:spacing w:before="0" w:after="0" w:line="278" w:lineRule="exact"/>
        <w:jc w:val="left"/>
        <w:rPr>
          <w:rFonts w:ascii="Times New Roman"/>
          <w:color w:val="000000"/>
          <w:sz w:val="24"/>
        </w:rPr>
      </w:pPr>
      <w:r>
        <w:rPr>
          <w:rFonts w:ascii="JKVKLP+A030-Bol"/>
          <w:color w:val="000000"/>
          <w:sz w:val="24"/>
        </w:rPr>
        <w:t>4</w:t>
      </w:r>
    </w:p>
    <w:p w14:paraId="4C346D87" w14:textId="77777777" w:rsidR="001D4206" w:rsidRDefault="00000000">
      <w:pPr>
        <w:framePr w:w="373" w:wrap="auto" w:hAnchor="text" w:x="1440" w:y="6129"/>
        <w:widowControl w:val="0"/>
        <w:autoSpaceDE w:val="0"/>
        <w:autoSpaceDN w:val="0"/>
        <w:spacing w:before="405" w:after="0" w:line="278" w:lineRule="exact"/>
        <w:jc w:val="left"/>
        <w:rPr>
          <w:rFonts w:ascii="Times New Roman"/>
          <w:color w:val="000000"/>
          <w:sz w:val="24"/>
        </w:rPr>
      </w:pPr>
      <w:r>
        <w:rPr>
          <w:rFonts w:ascii="JKVKLP+A030-Bol"/>
          <w:color w:val="000000"/>
          <w:sz w:val="24"/>
        </w:rPr>
        <w:t>4</w:t>
      </w:r>
    </w:p>
    <w:p w14:paraId="125AA053" w14:textId="77777777" w:rsidR="001D4206" w:rsidRDefault="00000000">
      <w:pPr>
        <w:framePr w:w="373" w:wrap="auto" w:hAnchor="text" w:x="1440" w:y="6129"/>
        <w:widowControl w:val="0"/>
        <w:autoSpaceDE w:val="0"/>
        <w:autoSpaceDN w:val="0"/>
        <w:spacing w:before="441" w:after="0" w:line="278" w:lineRule="exact"/>
        <w:jc w:val="left"/>
        <w:rPr>
          <w:rFonts w:ascii="Times New Roman"/>
          <w:color w:val="000000"/>
          <w:sz w:val="24"/>
        </w:rPr>
      </w:pPr>
      <w:r>
        <w:rPr>
          <w:rFonts w:ascii="JKVKLP+A030-Bol"/>
          <w:color w:val="000000"/>
          <w:sz w:val="24"/>
        </w:rPr>
        <w:t>4</w:t>
      </w:r>
    </w:p>
    <w:p w14:paraId="39C5402F" w14:textId="77777777" w:rsidR="001D4206" w:rsidRDefault="00000000">
      <w:pPr>
        <w:framePr w:w="3443" w:wrap="auto" w:hAnchor="text" w:x="1573" w:y="6129"/>
        <w:widowControl w:val="0"/>
        <w:autoSpaceDE w:val="0"/>
        <w:autoSpaceDN w:val="0"/>
        <w:spacing w:before="0" w:after="0" w:line="278" w:lineRule="exact"/>
        <w:jc w:val="left"/>
        <w:rPr>
          <w:rFonts w:ascii="Times New Roman"/>
          <w:color w:val="000000"/>
          <w:sz w:val="24"/>
        </w:rPr>
      </w:pPr>
      <w:r>
        <w:rPr>
          <w:rFonts w:ascii="JKVKLP+A030-Bol"/>
          <w:color w:val="000000"/>
          <w:sz w:val="24"/>
        </w:rPr>
        <w:t>.2.1</w:t>
      </w:r>
      <w:r>
        <w:rPr>
          <w:rFonts w:ascii="Times New Roman"/>
          <w:color w:val="000000"/>
          <w:spacing w:val="179"/>
          <w:sz w:val="24"/>
        </w:rPr>
        <w:t xml:space="preserve"> </w:t>
      </w:r>
      <w:r>
        <w:rPr>
          <w:rFonts w:ascii="JKVKLP+A030-Bol"/>
          <w:color w:val="000000"/>
          <w:spacing w:val="-1"/>
          <w:sz w:val="24"/>
        </w:rPr>
        <w:t>INTERNET</w:t>
      </w:r>
      <w:r>
        <w:rPr>
          <w:rFonts w:ascii="Times New Roman"/>
          <w:color w:val="000000"/>
          <w:spacing w:val="6"/>
          <w:sz w:val="24"/>
        </w:rPr>
        <w:t xml:space="preserve"> </w:t>
      </w:r>
      <w:r>
        <w:rPr>
          <w:rFonts w:ascii="JKVKLP+A030-Bol"/>
          <w:color w:val="000000"/>
          <w:spacing w:val="-1"/>
          <w:sz w:val="24"/>
        </w:rPr>
        <w:t>OF</w:t>
      </w:r>
      <w:r>
        <w:rPr>
          <w:rFonts w:ascii="Times New Roman"/>
          <w:color w:val="000000"/>
          <w:spacing w:val="7"/>
          <w:sz w:val="24"/>
        </w:rPr>
        <w:t xml:space="preserve"> </w:t>
      </w:r>
      <w:r>
        <w:rPr>
          <w:rFonts w:ascii="JKVKLP+A030-Bol"/>
          <w:color w:val="000000"/>
          <w:sz w:val="24"/>
        </w:rPr>
        <w:t>THINGS</w:t>
      </w:r>
    </w:p>
    <w:p w14:paraId="5F3C0F1C" w14:textId="77777777" w:rsidR="001D4206" w:rsidRDefault="00000000">
      <w:pPr>
        <w:framePr w:w="3443" w:wrap="auto" w:hAnchor="text" w:x="1573" w:y="6129"/>
        <w:widowControl w:val="0"/>
        <w:autoSpaceDE w:val="0"/>
        <w:autoSpaceDN w:val="0"/>
        <w:spacing w:before="405" w:after="0" w:line="278" w:lineRule="exact"/>
        <w:jc w:val="left"/>
        <w:rPr>
          <w:rFonts w:ascii="Times New Roman"/>
          <w:color w:val="000000"/>
          <w:sz w:val="24"/>
        </w:rPr>
      </w:pPr>
      <w:r>
        <w:rPr>
          <w:rFonts w:ascii="JKVKLP+A030-Bol"/>
          <w:color w:val="000000"/>
          <w:sz w:val="24"/>
        </w:rPr>
        <w:t>.2.2</w:t>
      </w:r>
      <w:r>
        <w:rPr>
          <w:rFonts w:ascii="Times New Roman"/>
          <w:color w:val="000000"/>
          <w:spacing w:val="179"/>
          <w:sz w:val="24"/>
        </w:rPr>
        <w:t xml:space="preserve"> </w:t>
      </w:r>
      <w:r>
        <w:rPr>
          <w:rFonts w:ascii="JKVKLP+A030-Bol"/>
          <w:color w:val="000000"/>
          <w:spacing w:val="-1"/>
          <w:sz w:val="24"/>
        </w:rPr>
        <w:t>SMART</w:t>
      </w:r>
      <w:r>
        <w:rPr>
          <w:rFonts w:ascii="Times New Roman"/>
          <w:color w:val="000000"/>
          <w:spacing w:val="7"/>
          <w:sz w:val="24"/>
        </w:rPr>
        <w:t xml:space="preserve"> </w:t>
      </w:r>
      <w:r>
        <w:rPr>
          <w:rFonts w:ascii="JKVKLP+A030-Bol"/>
          <w:color w:val="000000"/>
          <w:spacing w:val="-2"/>
          <w:sz w:val="24"/>
        </w:rPr>
        <w:t>CAMPUS</w:t>
      </w:r>
    </w:p>
    <w:p w14:paraId="1E1C7C51" w14:textId="77777777" w:rsidR="001D4206" w:rsidRDefault="00000000">
      <w:pPr>
        <w:framePr w:w="3443" w:wrap="auto" w:hAnchor="text" w:x="1573" w:y="6129"/>
        <w:widowControl w:val="0"/>
        <w:autoSpaceDE w:val="0"/>
        <w:autoSpaceDN w:val="0"/>
        <w:spacing w:before="441" w:after="0" w:line="278" w:lineRule="exact"/>
        <w:jc w:val="left"/>
        <w:rPr>
          <w:rFonts w:ascii="Times New Roman"/>
          <w:color w:val="000000"/>
          <w:sz w:val="24"/>
        </w:rPr>
      </w:pPr>
      <w:r>
        <w:rPr>
          <w:rFonts w:ascii="JKVKLP+A030-Bol"/>
          <w:color w:val="000000"/>
          <w:sz w:val="24"/>
        </w:rPr>
        <w:t>.3</w:t>
      </w:r>
      <w:r>
        <w:rPr>
          <w:rFonts w:ascii="Times New Roman"/>
          <w:color w:val="000000"/>
          <w:spacing w:val="179"/>
          <w:sz w:val="24"/>
        </w:rPr>
        <w:t xml:space="preserve"> </w:t>
      </w:r>
      <w:r>
        <w:rPr>
          <w:rFonts w:ascii="JKVKLP+A030-Bol" w:hAnsi="JKVKLP+A030-Bol" w:cs="JKVKLP+A030-Bol"/>
          <w:color w:val="000000"/>
          <w:spacing w:val="-5"/>
          <w:sz w:val="24"/>
        </w:rPr>
        <w:t>NOTACIÓN</w:t>
      </w:r>
    </w:p>
    <w:p w14:paraId="45D9EC6B" w14:textId="77777777" w:rsidR="001D4206" w:rsidRPr="00BF4A75" w:rsidRDefault="00000000">
      <w:pPr>
        <w:framePr w:w="9535" w:wrap="auto" w:hAnchor="text" w:x="1440" w:y="8211"/>
        <w:widowControl w:val="0"/>
        <w:autoSpaceDE w:val="0"/>
        <w:autoSpaceDN w:val="0"/>
        <w:spacing w:before="0" w:after="0" w:line="275" w:lineRule="exact"/>
        <w:jc w:val="left"/>
        <w:rPr>
          <w:rFonts w:ascii="Times New Roman"/>
          <w:color w:val="000000"/>
          <w:sz w:val="24"/>
          <w:lang w:val="es-CO"/>
          <w:rPrChange w:id="3489" w:author="MARTHA  CERVANTES DIAZ" w:date="2023-01-02T08:55:00Z">
            <w:rPr>
              <w:rFonts w:ascii="Times New Roman"/>
              <w:color w:val="000000"/>
              <w:sz w:val="24"/>
            </w:rPr>
          </w:rPrChange>
        </w:rPr>
      </w:pPr>
      <w:r w:rsidRPr="00BF4A75">
        <w:rPr>
          <w:rFonts w:ascii="UHJQMA+A030-Reg"/>
          <w:color w:val="000000"/>
          <w:spacing w:val="-1"/>
          <w:sz w:val="24"/>
          <w:lang w:val="es-CO"/>
          <w:rPrChange w:id="3490" w:author="MARTHA  CERVANTES DIAZ" w:date="2023-01-02T08:55:00Z">
            <w:rPr>
              <w:rFonts w:ascii="UHJQMA+A030-Reg"/>
              <w:color w:val="000000"/>
              <w:spacing w:val="-1"/>
              <w:sz w:val="24"/>
            </w:rPr>
          </w:rPrChange>
        </w:rPr>
        <w:t>El</w:t>
      </w:r>
      <w:r w:rsidRPr="00BF4A75">
        <w:rPr>
          <w:rFonts w:ascii="Times New Roman"/>
          <w:color w:val="000000"/>
          <w:spacing w:val="7"/>
          <w:sz w:val="24"/>
          <w:lang w:val="es-CO"/>
          <w:rPrChange w:id="349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492" w:author="MARTHA  CERVANTES DIAZ" w:date="2023-01-02T08:55:00Z">
            <w:rPr>
              <w:rFonts w:ascii="UHJQMA+A030-Reg"/>
              <w:color w:val="000000"/>
              <w:spacing w:val="-1"/>
              <w:sz w:val="24"/>
            </w:rPr>
          </w:rPrChange>
        </w:rPr>
        <w:t>concepto</w:t>
      </w:r>
      <w:r w:rsidRPr="00BF4A75">
        <w:rPr>
          <w:rFonts w:ascii="Times New Roman"/>
          <w:color w:val="000000"/>
          <w:spacing w:val="7"/>
          <w:sz w:val="24"/>
          <w:lang w:val="es-CO"/>
          <w:rPrChange w:id="349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494" w:author="MARTHA  CERVANTES DIAZ" w:date="2023-01-02T08:55:00Z">
            <w:rPr>
              <w:rFonts w:ascii="UHJQMA+A030-Reg"/>
              <w:color w:val="000000"/>
              <w:sz w:val="24"/>
            </w:rPr>
          </w:rPrChange>
        </w:rPr>
        <w:t>de</w:t>
      </w:r>
      <w:r w:rsidRPr="00BF4A75">
        <w:rPr>
          <w:rFonts w:ascii="Times New Roman"/>
          <w:color w:val="000000"/>
          <w:spacing w:val="6"/>
          <w:sz w:val="24"/>
          <w:lang w:val="es-CO"/>
          <w:rPrChange w:id="3495" w:author="MARTHA  CERVANTES DIAZ" w:date="2023-01-02T08:55:00Z">
            <w:rPr>
              <w:rFonts w:ascii="Times New Roman"/>
              <w:color w:val="000000"/>
              <w:spacing w:val="6"/>
              <w:sz w:val="24"/>
            </w:rPr>
          </w:rPrChange>
        </w:rPr>
        <w:t xml:space="preserve"> </w:t>
      </w:r>
      <w:r w:rsidRPr="00BF4A75">
        <w:rPr>
          <w:rFonts w:ascii="ITAIRR+A030-Ita" w:hAnsi="ITAIRR+A030-Ita" w:cs="ITAIRR+A030-Ita"/>
          <w:color w:val="000000"/>
          <w:spacing w:val="-1"/>
          <w:sz w:val="24"/>
          <w:lang w:val="es-CO"/>
          <w:rPrChange w:id="3496" w:author="MARTHA  CERVANTES DIAZ" w:date="2023-01-02T08:55:00Z">
            <w:rPr>
              <w:rFonts w:ascii="ITAIRR+A030-Ita" w:hAnsi="ITAIRR+A030-Ita" w:cs="ITAIRR+A030-Ita"/>
              <w:color w:val="000000"/>
              <w:spacing w:val="-1"/>
              <w:sz w:val="24"/>
            </w:rPr>
          </w:rPrChange>
        </w:rPr>
        <w:t>notación</w:t>
      </w:r>
      <w:r w:rsidRPr="00BF4A75">
        <w:rPr>
          <w:rFonts w:ascii="Times New Roman"/>
          <w:color w:val="000000"/>
          <w:spacing w:val="10"/>
          <w:sz w:val="24"/>
          <w:lang w:val="es-CO"/>
          <w:rPrChange w:id="3497" w:author="MARTHA  CERVANTES DIAZ" w:date="2023-01-02T08:55:00Z">
            <w:rPr>
              <w:rFonts w:ascii="Times New Roman"/>
              <w:color w:val="000000"/>
              <w:spacing w:val="10"/>
              <w:sz w:val="24"/>
            </w:rPr>
          </w:rPrChange>
        </w:rPr>
        <w:t xml:space="preserve"> </w:t>
      </w:r>
      <w:r w:rsidRPr="00BF4A75">
        <w:rPr>
          <w:rFonts w:ascii="UHJQMA+A030-Reg" w:hAnsi="UHJQMA+A030-Reg" w:cs="UHJQMA+A030-Reg"/>
          <w:color w:val="000000"/>
          <w:sz w:val="24"/>
          <w:lang w:val="es-CO"/>
          <w:rPrChange w:id="3498" w:author="MARTHA  CERVANTES DIAZ" w:date="2023-01-02T08:55:00Z">
            <w:rPr>
              <w:rFonts w:ascii="UHJQMA+A030-Reg" w:hAnsi="UHJQMA+A030-Reg" w:cs="UHJQMA+A030-Reg"/>
              <w:color w:val="000000"/>
              <w:sz w:val="24"/>
            </w:rPr>
          </w:rPrChange>
        </w:rPr>
        <w:t>está</w:t>
      </w:r>
      <w:r w:rsidRPr="00BF4A75">
        <w:rPr>
          <w:rFonts w:ascii="Times New Roman"/>
          <w:color w:val="000000"/>
          <w:spacing w:val="6"/>
          <w:sz w:val="24"/>
          <w:lang w:val="es-CO"/>
          <w:rPrChange w:id="3499"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3500" w:author="MARTHA  CERVANTES DIAZ" w:date="2023-01-02T08:55:00Z">
            <w:rPr>
              <w:rFonts w:ascii="UHJQMA+A030-Reg" w:hAnsi="UHJQMA+A030-Reg" w:cs="UHJQMA+A030-Reg"/>
              <w:color w:val="000000"/>
              <w:sz w:val="24"/>
            </w:rPr>
          </w:rPrChange>
        </w:rPr>
        <w:t>de</w:t>
      </w:r>
      <w:r>
        <w:rPr>
          <w:rFonts w:ascii="UHJQMA+A030-Reg" w:hAnsi="UHJQMA+A030-Reg" w:cs="UHJQMA+A030-Reg"/>
          <w:color w:val="000000"/>
          <w:sz w:val="24"/>
        </w:rPr>
        <w:t>ﬁ</w:t>
      </w:r>
      <w:r w:rsidRPr="00BF4A75">
        <w:rPr>
          <w:rFonts w:ascii="UHJQMA+A030-Reg" w:hAnsi="UHJQMA+A030-Reg" w:cs="UHJQMA+A030-Reg"/>
          <w:color w:val="000000"/>
          <w:sz w:val="24"/>
          <w:lang w:val="es-CO"/>
          <w:rPrChange w:id="3501" w:author="MARTHA  CERVANTES DIAZ" w:date="2023-01-02T08:55:00Z">
            <w:rPr>
              <w:rFonts w:ascii="UHJQMA+A030-Reg" w:hAnsi="UHJQMA+A030-Reg" w:cs="UHJQMA+A030-Reg"/>
              <w:color w:val="000000"/>
              <w:sz w:val="24"/>
            </w:rPr>
          </w:rPrChange>
        </w:rPr>
        <w:t>nido</w:t>
      </w:r>
      <w:r w:rsidRPr="00BF4A75">
        <w:rPr>
          <w:rFonts w:ascii="Times New Roman"/>
          <w:color w:val="000000"/>
          <w:spacing w:val="6"/>
          <w:sz w:val="24"/>
          <w:lang w:val="es-CO"/>
          <w:rPrChange w:id="350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503" w:author="MARTHA  CERVANTES DIAZ" w:date="2023-01-02T08:55:00Z">
            <w:rPr>
              <w:rFonts w:ascii="UHJQMA+A030-Reg"/>
              <w:color w:val="000000"/>
              <w:spacing w:val="-1"/>
              <w:sz w:val="24"/>
            </w:rPr>
          </w:rPrChange>
        </w:rPr>
        <w:t>como</w:t>
      </w:r>
      <w:r w:rsidRPr="00BF4A75">
        <w:rPr>
          <w:rFonts w:ascii="Times New Roman"/>
          <w:color w:val="000000"/>
          <w:spacing w:val="7"/>
          <w:sz w:val="24"/>
          <w:lang w:val="es-CO"/>
          <w:rPrChange w:id="350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05" w:author="MARTHA  CERVANTES DIAZ" w:date="2023-01-02T08:55:00Z">
            <w:rPr>
              <w:rFonts w:ascii="UHJQMA+A030-Reg"/>
              <w:color w:val="000000"/>
              <w:sz w:val="24"/>
            </w:rPr>
          </w:rPrChange>
        </w:rPr>
        <w:t>la</w:t>
      </w:r>
      <w:r w:rsidRPr="00BF4A75">
        <w:rPr>
          <w:rFonts w:ascii="Times New Roman"/>
          <w:color w:val="000000"/>
          <w:spacing w:val="6"/>
          <w:sz w:val="24"/>
          <w:lang w:val="es-CO"/>
          <w:rPrChange w:id="3506"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507" w:author="MARTHA  CERVANTES DIAZ" w:date="2023-01-02T08:55:00Z">
            <w:rPr>
              <w:rFonts w:ascii="UHJQMA+A030-Reg" w:hAnsi="UHJQMA+A030-Reg" w:cs="UHJQMA+A030-Reg"/>
              <w:color w:val="000000"/>
              <w:spacing w:val="-1"/>
              <w:sz w:val="24"/>
            </w:rPr>
          </w:rPrChange>
        </w:rPr>
        <w:t>representación</w:t>
      </w:r>
      <w:r w:rsidRPr="00BF4A75">
        <w:rPr>
          <w:rFonts w:ascii="Times New Roman"/>
          <w:color w:val="000000"/>
          <w:spacing w:val="7"/>
          <w:sz w:val="24"/>
          <w:lang w:val="es-CO"/>
          <w:rPrChange w:id="3508"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3509" w:author="MARTHA  CERVANTES DIAZ" w:date="2023-01-02T08:55:00Z">
            <w:rPr>
              <w:rFonts w:ascii="UHJQMA+A030-Reg" w:hAnsi="UHJQMA+A030-Reg" w:cs="UHJQMA+A030-Reg"/>
              <w:color w:val="000000"/>
              <w:spacing w:val="-1"/>
              <w:sz w:val="24"/>
            </w:rPr>
          </w:rPrChange>
        </w:rPr>
        <w:t>grá</w:t>
      </w:r>
      <w:r>
        <w:rPr>
          <w:rFonts w:ascii="UHJQMA+A030-Reg" w:hAnsi="UHJQMA+A030-Reg" w:cs="UHJQMA+A030-Reg"/>
          <w:color w:val="000000"/>
          <w:spacing w:val="-1"/>
          <w:sz w:val="24"/>
        </w:rPr>
        <w:t>ﬁ</w:t>
      </w:r>
      <w:r w:rsidRPr="00BF4A75">
        <w:rPr>
          <w:rFonts w:ascii="UHJQMA+A030-Reg" w:hAnsi="UHJQMA+A030-Reg" w:cs="UHJQMA+A030-Reg"/>
          <w:color w:val="000000"/>
          <w:spacing w:val="-1"/>
          <w:sz w:val="24"/>
          <w:lang w:val="es-CO"/>
          <w:rPrChange w:id="3510" w:author="MARTHA  CERVANTES DIAZ" w:date="2023-01-02T08:55:00Z">
            <w:rPr>
              <w:rFonts w:ascii="UHJQMA+A030-Reg" w:hAnsi="UHJQMA+A030-Reg" w:cs="UHJQMA+A030-Reg"/>
              <w:color w:val="000000"/>
              <w:spacing w:val="-1"/>
              <w:sz w:val="24"/>
            </w:rPr>
          </w:rPrChange>
        </w:rPr>
        <w:t>ca</w:t>
      </w:r>
      <w:r w:rsidRPr="00BF4A75">
        <w:rPr>
          <w:rFonts w:ascii="Times New Roman"/>
          <w:color w:val="000000"/>
          <w:spacing w:val="7"/>
          <w:sz w:val="24"/>
          <w:lang w:val="es-CO"/>
          <w:rPrChange w:id="351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12" w:author="MARTHA  CERVANTES DIAZ" w:date="2023-01-02T08:55:00Z">
            <w:rPr>
              <w:rFonts w:ascii="UHJQMA+A030-Reg"/>
              <w:color w:val="000000"/>
              <w:sz w:val="24"/>
            </w:rPr>
          </w:rPrChange>
        </w:rPr>
        <w:t>del</w:t>
      </w:r>
      <w:r w:rsidRPr="00BF4A75">
        <w:rPr>
          <w:rFonts w:ascii="Times New Roman"/>
          <w:color w:val="000000"/>
          <w:spacing w:val="7"/>
          <w:sz w:val="24"/>
          <w:lang w:val="es-CO"/>
          <w:rPrChange w:id="351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14" w:author="MARTHA  CERVANTES DIAZ" w:date="2023-01-02T08:55:00Z">
            <w:rPr>
              <w:rFonts w:ascii="UHJQMA+A030-Reg"/>
              <w:color w:val="000000"/>
              <w:sz w:val="24"/>
            </w:rPr>
          </w:rPrChange>
        </w:rPr>
        <w:t>habla</w:t>
      </w:r>
      <w:r w:rsidRPr="00BF4A75">
        <w:rPr>
          <w:rFonts w:ascii="Times New Roman"/>
          <w:color w:val="000000"/>
          <w:spacing w:val="6"/>
          <w:sz w:val="24"/>
          <w:lang w:val="es-CO"/>
          <w:rPrChange w:id="351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16" w:author="MARTHA  CERVANTES DIAZ" w:date="2023-01-02T08:55:00Z">
            <w:rPr>
              <w:rFonts w:ascii="UHJQMA+A030-Reg"/>
              <w:color w:val="000000"/>
              <w:sz w:val="24"/>
            </w:rPr>
          </w:rPrChange>
        </w:rPr>
        <w:t>(Crystal,</w:t>
      </w:r>
    </w:p>
    <w:p w14:paraId="544F992A" w14:textId="77777777" w:rsidR="001D4206" w:rsidRPr="00BF4A75" w:rsidRDefault="00000000">
      <w:pPr>
        <w:framePr w:w="9535" w:wrap="auto" w:hAnchor="text" w:x="1440" w:y="8211"/>
        <w:widowControl w:val="0"/>
        <w:autoSpaceDE w:val="0"/>
        <w:autoSpaceDN w:val="0"/>
        <w:spacing w:before="13" w:after="0" w:line="275" w:lineRule="exact"/>
        <w:ind w:left="133"/>
        <w:jc w:val="left"/>
        <w:rPr>
          <w:rFonts w:ascii="Times New Roman"/>
          <w:color w:val="000000"/>
          <w:sz w:val="24"/>
          <w:lang w:val="es-CO"/>
          <w:rPrChange w:id="3517" w:author="MARTHA  CERVANTES DIAZ" w:date="2023-01-02T08:55:00Z">
            <w:rPr>
              <w:rFonts w:ascii="Times New Roman"/>
              <w:color w:val="000000"/>
              <w:sz w:val="24"/>
            </w:rPr>
          </w:rPrChange>
        </w:rPr>
      </w:pPr>
      <w:r w:rsidRPr="00BF4A75">
        <w:rPr>
          <w:rFonts w:ascii="UHJQMA+A030-Reg"/>
          <w:color w:val="000000"/>
          <w:sz w:val="24"/>
          <w:lang w:val="es-CO"/>
          <w:rPrChange w:id="3518" w:author="MARTHA  CERVANTES DIAZ" w:date="2023-01-02T08:55:00Z">
            <w:rPr>
              <w:rFonts w:ascii="UHJQMA+A030-Reg"/>
              <w:color w:val="000000"/>
              <w:sz w:val="24"/>
            </w:rPr>
          </w:rPrChange>
        </w:rPr>
        <w:t>011).</w:t>
      </w:r>
      <w:r w:rsidRPr="00BF4A75">
        <w:rPr>
          <w:rFonts w:ascii="Times New Roman"/>
          <w:color w:val="000000"/>
          <w:spacing w:val="7"/>
          <w:sz w:val="24"/>
          <w:lang w:val="es-CO"/>
          <w:rPrChange w:id="351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520" w:author="MARTHA  CERVANTES DIAZ" w:date="2023-01-02T08:55:00Z">
            <w:rPr>
              <w:rFonts w:ascii="UHJQMA+A030-Reg"/>
              <w:color w:val="000000"/>
              <w:spacing w:val="-1"/>
              <w:sz w:val="24"/>
            </w:rPr>
          </w:rPrChange>
        </w:rPr>
        <w:t>En</w:t>
      </w:r>
      <w:r w:rsidRPr="00BF4A75">
        <w:rPr>
          <w:rFonts w:ascii="Times New Roman"/>
          <w:color w:val="000000"/>
          <w:spacing w:val="7"/>
          <w:sz w:val="24"/>
          <w:lang w:val="es-CO"/>
          <w:rPrChange w:id="352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22" w:author="MARTHA  CERVANTES DIAZ" w:date="2023-01-02T08:55:00Z">
            <w:rPr>
              <w:rFonts w:ascii="UHJQMA+A030-Reg"/>
              <w:color w:val="000000"/>
              <w:sz w:val="24"/>
            </w:rPr>
          </w:rPrChange>
        </w:rPr>
        <w:t>el</w:t>
      </w:r>
      <w:r w:rsidRPr="00BF4A75">
        <w:rPr>
          <w:rFonts w:ascii="Times New Roman"/>
          <w:color w:val="000000"/>
          <w:spacing w:val="7"/>
          <w:sz w:val="24"/>
          <w:lang w:val="es-CO"/>
          <w:rPrChange w:id="3523"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3524" w:author="MARTHA  CERVANTES DIAZ" w:date="2023-01-02T08:55:00Z">
            <w:rPr>
              <w:rFonts w:ascii="UHJQMA+A030-Reg"/>
              <w:color w:val="000000"/>
              <w:spacing w:val="-2"/>
              <w:sz w:val="24"/>
            </w:rPr>
          </w:rPrChange>
        </w:rPr>
        <w:t>contexto</w:t>
      </w:r>
      <w:r w:rsidRPr="00BF4A75">
        <w:rPr>
          <w:rFonts w:ascii="Times New Roman"/>
          <w:color w:val="000000"/>
          <w:spacing w:val="8"/>
          <w:sz w:val="24"/>
          <w:lang w:val="es-CO"/>
          <w:rPrChange w:id="3525"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526" w:author="MARTHA  CERVANTES DIAZ" w:date="2023-01-02T08:55:00Z">
            <w:rPr>
              <w:rFonts w:ascii="UHJQMA+A030-Reg"/>
              <w:color w:val="000000"/>
              <w:sz w:val="24"/>
            </w:rPr>
          </w:rPrChange>
        </w:rPr>
        <w:t>de</w:t>
      </w:r>
      <w:r w:rsidRPr="00BF4A75">
        <w:rPr>
          <w:rFonts w:ascii="Times New Roman"/>
          <w:color w:val="000000"/>
          <w:spacing w:val="6"/>
          <w:sz w:val="24"/>
          <w:lang w:val="es-CO"/>
          <w:rPrChange w:id="352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28" w:author="MARTHA  CERVANTES DIAZ" w:date="2023-01-02T08:55:00Z">
            <w:rPr>
              <w:rFonts w:ascii="UHJQMA+A030-Reg"/>
              <w:color w:val="000000"/>
              <w:sz w:val="24"/>
            </w:rPr>
          </w:rPrChange>
        </w:rPr>
        <w:t>las</w:t>
      </w:r>
      <w:r w:rsidRPr="00BF4A75">
        <w:rPr>
          <w:rFonts w:ascii="Times New Roman"/>
          <w:color w:val="000000"/>
          <w:spacing w:val="6"/>
          <w:sz w:val="24"/>
          <w:lang w:val="es-CO"/>
          <w:rPrChange w:id="352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30" w:author="MARTHA  CERVANTES DIAZ" w:date="2023-01-02T08:55:00Z">
            <w:rPr>
              <w:rFonts w:ascii="UHJQMA+A030-Reg"/>
              <w:color w:val="000000"/>
              <w:sz w:val="24"/>
            </w:rPr>
          </w:rPrChange>
        </w:rPr>
        <w:t>ciencias</w:t>
      </w:r>
      <w:r w:rsidRPr="00BF4A75">
        <w:rPr>
          <w:rFonts w:ascii="Times New Roman"/>
          <w:color w:val="000000"/>
          <w:spacing w:val="6"/>
          <w:sz w:val="24"/>
          <w:lang w:val="es-CO"/>
          <w:rPrChange w:id="353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32" w:author="MARTHA  CERVANTES DIAZ" w:date="2023-01-02T08:55:00Z">
            <w:rPr>
              <w:rFonts w:ascii="UHJQMA+A030-Reg"/>
              <w:color w:val="000000"/>
              <w:sz w:val="24"/>
            </w:rPr>
          </w:rPrChange>
        </w:rPr>
        <w:t>de</w:t>
      </w:r>
      <w:r w:rsidRPr="00BF4A75">
        <w:rPr>
          <w:rFonts w:ascii="Times New Roman"/>
          <w:color w:val="000000"/>
          <w:spacing w:val="6"/>
          <w:sz w:val="24"/>
          <w:lang w:val="es-CO"/>
          <w:rPrChange w:id="353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34" w:author="MARTHA  CERVANTES DIAZ" w:date="2023-01-02T08:55:00Z">
            <w:rPr>
              <w:rFonts w:ascii="UHJQMA+A030-Reg"/>
              <w:color w:val="000000"/>
              <w:sz w:val="24"/>
            </w:rPr>
          </w:rPrChange>
        </w:rPr>
        <w:t>la</w:t>
      </w:r>
      <w:r w:rsidRPr="00BF4A75">
        <w:rPr>
          <w:rFonts w:ascii="Times New Roman"/>
          <w:color w:val="000000"/>
          <w:spacing w:val="6"/>
          <w:sz w:val="24"/>
          <w:lang w:val="es-CO"/>
          <w:rPrChange w:id="3535"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3536" w:author="MARTHA  CERVANTES DIAZ" w:date="2023-01-02T08:55:00Z">
            <w:rPr>
              <w:rFonts w:ascii="UHJQMA+A030-Reg" w:hAnsi="UHJQMA+A030-Reg" w:cs="UHJQMA+A030-Reg"/>
              <w:color w:val="000000"/>
              <w:sz w:val="24"/>
            </w:rPr>
          </w:rPrChange>
        </w:rPr>
        <w:t>computación,</w:t>
      </w:r>
      <w:r w:rsidRPr="00BF4A75">
        <w:rPr>
          <w:rFonts w:ascii="Times New Roman"/>
          <w:color w:val="000000"/>
          <w:spacing w:val="7"/>
          <w:sz w:val="24"/>
          <w:lang w:val="es-CO"/>
          <w:rPrChange w:id="353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38" w:author="MARTHA  CERVANTES DIAZ" w:date="2023-01-02T08:55:00Z">
            <w:rPr>
              <w:rFonts w:ascii="UHJQMA+A030-Reg"/>
              <w:color w:val="000000"/>
              <w:sz w:val="24"/>
            </w:rPr>
          </w:rPrChange>
        </w:rPr>
        <w:t>esta</w:t>
      </w:r>
      <w:r w:rsidRPr="00BF4A75">
        <w:rPr>
          <w:rFonts w:ascii="Times New Roman"/>
          <w:color w:val="000000"/>
          <w:spacing w:val="6"/>
          <w:sz w:val="24"/>
          <w:lang w:val="es-CO"/>
          <w:rPrChange w:id="353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40" w:author="MARTHA  CERVANTES DIAZ" w:date="2023-01-02T08:55:00Z">
            <w:rPr>
              <w:rFonts w:ascii="UHJQMA+A030-Reg"/>
              <w:color w:val="000000"/>
              <w:sz w:val="24"/>
            </w:rPr>
          </w:rPrChange>
        </w:rPr>
        <w:t>idea</w:t>
      </w:r>
      <w:r w:rsidRPr="00BF4A75">
        <w:rPr>
          <w:rFonts w:ascii="Times New Roman"/>
          <w:color w:val="000000"/>
          <w:spacing w:val="6"/>
          <w:sz w:val="24"/>
          <w:lang w:val="es-CO"/>
          <w:rPrChange w:id="354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42" w:author="MARTHA  CERVANTES DIAZ" w:date="2023-01-02T08:55:00Z">
            <w:rPr>
              <w:rFonts w:ascii="UHJQMA+A030-Reg"/>
              <w:color w:val="000000"/>
              <w:sz w:val="24"/>
            </w:rPr>
          </w:rPrChange>
        </w:rPr>
        <w:t>se</w:t>
      </w:r>
      <w:r w:rsidRPr="00BF4A75">
        <w:rPr>
          <w:rFonts w:ascii="Times New Roman"/>
          <w:color w:val="000000"/>
          <w:spacing w:val="6"/>
          <w:sz w:val="24"/>
          <w:lang w:val="es-CO"/>
          <w:rPrChange w:id="354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44" w:author="MARTHA  CERVANTES DIAZ" w:date="2023-01-02T08:55:00Z">
            <w:rPr>
              <w:rFonts w:ascii="UHJQMA+A030-Reg"/>
              <w:color w:val="000000"/>
              <w:sz w:val="24"/>
            </w:rPr>
          </w:rPrChange>
        </w:rPr>
        <w:t>ha</w:t>
      </w:r>
      <w:r w:rsidRPr="00BF4A75">
        <w:rPr>
          <w:rFonts w:ascii="Times New Roman"/>
          <w:color w:val="000000"/>
          <w:spacing w:val="6"/>
          <w:sz w:val="24"/>
          <w:lang w:val="es-CO"/>
          <w:rPrChange w:id="354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546" w:author="MARTHA  CERVANTES DIAZ" w:date="2023-01-02T08:55:00Z">
            <w:rPr>
              <w:rFonts w:ascii="UHJQMA+A030-Reg"/>
              <w:color w:val="000000"/>
              <w:spacing w:val="-1"/>
              <w:sz w:val="24"/>
            </w:rPr>
          </w:rPrChange>
        </w:rPr>
        <w:t>extrapolado</w:t>
      </w:r>
    </w:p>
    <w:p w14:paraId="0CB3C75D" w14:textId="77777777" w:rsidR="001D4206" w:rsidRPr="00BF4A75" w:rsidRDefault="00000000">
      <w:pPr>
        <w:framePr w:w="373" w:wrap="auto" w:hAnchor="text" w:x="1440" w:y="8500"/>
        <w:widowControl w:val="0"/>
        <w:autoSpaceDE w:val="0"/>
        <w:autoSpaceDN w:val="0"/>
        <w:spacing w:before="0" w:after="0" w:line="275" w:lineRule="exact"/>
        <w:jc w:val="left"/>
        <w:rPr>
          <w:rFonts w:ascii="Times New Roman"/>
          <w:color w:val="000000"/>
          <w:sz w:val="24"/>
          <w:lang w:val="es-CO"/>
          <w:rPrChange w:id="3547" w:author="MARTHA  CERVANTES DIAZ" w:date="2023-01-02T08:55:00Z">
            <w:rPr>
              <w:rFonts w:ascii="Times New Roman"/>
              <w:color w:val="000000"/>
              <w:sz w:val="24"/>
            </w:rPr>
          </w:rPrChange>
        </w:rPr>
      </w:pPr>
      <w:r w:rsidRPr="00BF4A75">
        <w:rPr>
          <w:rFonts w:ascii="UHJQMA+A030-Reg"/>
          <w:color w:val="000000"/>
          <w:sz w:val="24"/>
          <w:lang w:val="es-CO"/>
          <w:rPrChange w:id="3548" w:author="MARTHA  CERVANTES DIAZ" w:date="2023-01-02T08:55:00Z">
            <w:rPr>
              <w:rFonts w:ascii="UHJQMA+A030-Reg"/>
              <w:color w:val="000000"/>
              <w:sz w:val="24"/>
            </w:rPr>
          </w:rPrChange>
        </w:rPr>
        <w:t>2</w:t>
      </w:r>
    </w:p>
    <w:p w14:paraId="67F3EBDC" w14:textId="77777777" w:rsidR="001D4206" w:rsidRPr="00BF4A75" w:rsidRDefault="00000000">
      <w:pPr>
        <w:framePr w:w="9591" w:wrap="auto" w:hAnchor="text" w:x="1440" w:y="8789"/>
        <w:widowControl w:val="0"/>
        <w:autoSpaceDE w:val="0"/>
        <w:autoSpaceDN w:val="0"/>
        <w:spacing w:before="0" w:after="0" w:line="275" w:lineRule="exact"/>
        <w:jc w:val="left"/>
        <w:rPr>
          <w:rFonts w:ascii="Times New Roman"/>
          <w:color w:val="000000"/>
          <w:sz w:val="24"/>
          <w:lang w:val="es-CO"/>
          <w:rPrChange w:id="3549" w:author="MARTHA  CERVANTES DIAZ" w:date="2023-01-02T08:55:00Z">
            <w:rPr>
              <w:rFonts w:ascii="Times New Roman"/>
              <w:color w:val="000000"/>
              <w:sz w:val="24"/>
            </w:rPr>
          </w:rPrChange>
        </w:rPr>
      </w:pPr>
      <w:r w:rsidRPr="00BF4A75">
        <w:rPr>
          <w:rFonts w:ascii="UHJQMA+A030-Reg"/>
          <w:color w:val="000000"/>
          <w:sz w:val="24"/>
          <w:lang w:val="es-CO"/>
          <w:rPrChange w:id="3550" w:author="MARTHA  CERVANTES DIAZ" w:date="2023-01-02T08:55:00Z">
            <w:rPr>
              <w:rFonts w:ascii="UHJQMA+A030-Reg"/>
              <w:color w:val="000000"/>
              <w:sz w:val="24"/>
            </w:rPr>
          </w:rPrChange>
        </w:rPr>
        <w:t>con</w:t>
      </w:r>
      <w:r w:rsidRPr="00BF4A75">
        <w:rPr>
          <w:rFonts w:ascii="Times New Roman"/>
          <w:color w:val="000000"/>
          <w:spacing w:val="6"/>
          <w:sz w:val="24"/>
          <w:lang w:val="es-CO"/>
          <w:rPrChange w:id="355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52" w:author="MARTHA  CERVANTES DIAZ" w:date="2023-01-02T08:55:00Z">
            <w:rPr>
              <w:rFonts w:ascii="UHJQMA+A030-Reg"/>
              <w:color w:val="000000"/>
              <w:sz w:val="24"/>
            </w:rPr>
          </w:rPrChange>
        </w:rPr>
        <w:t>el</w:t>
      </w:r>
      <w:r w:rsidRPr="00BF4A75">
        <w:rPr>
          <w:rFonts w:ascii="Times New Roman"/>
          <w:color w:val="000000"/>
          <w:spacing w:val="7"/>
          <w:sz w:val="24"/>
          <w:lang w:val="es-CO"/>
          <w:rPrChange w:id="3553" w:author="MARTHA  CERVANTES DIAZ" w:date="2023-01-02T08:55:00Z">
            <w:rPr>
              <w:rFonts w:ascii="Times New Roman"/>
              <w:color w:val="000000"/>
              <w:spacing w:val="7"/>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3554" w:author="MARTHA  CERVANTES DIAZ" w:date="2023-01-02T08:55:00Z">
            <w:rPr>
              <w:rFonts w:ascii="UHJQMA+A030-Reg" w:hAnsi="UHJQMA+A030-Reg" w:cs="UHJQMA+A030-Reg"/>
              <w:color w:val="000000"/>
              <w:sz w:val="24"/>
            </w:rPr>
          </w:rPrChange>
        </w:rPr>
        <w:t>n</w:t>
      </w:r>
      <w:r w:rsidRPr="00BF4A75">
        <w:rPr>
          <w:rFonts w:ascii="Times New Roman"/>
          <w:color w:val="000000"/>
          <w:spacing w:val="6"/>
          <w:sz w:val="24"/>
          <w:lang w:val="es-CO"/>
          <w:rPrChange w:id="355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56" w:author="MARTHA  CERVANTES DIAZ" w:date="2023-01-02T08:55:00Z">
            <w:rPr>
              <w:rFonts w:ascii="UHJQMA+A030-Reg"/>
              <w:color w:val="000000"/>
              <w:sz w:val="24"/>
            </w:rPr>
          </w:rPrChange>
        </w:rPr>
        <w:t>de</w:t>
      </w:r>
      <w:r w:rsidRPr="00BF4A75">
        <w:rPr>
          <w:rFonts w:ascii="Times New Roman"/>
          <w:color w:val="000000"/>
          <w:spacing w:val="6"/>
          <w:sz w:val="24"/>
          <w:lang w:val="es-CO"/>
          <w:rPrChange w:id="355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558" w:author="MARTHA  CERVANTES DIAZ" w:date="2023-01-02T08:55:00Z">
            <w:rPr>
              <w:rFonts w:ascii="UHJQMA+A030-Reg"/>
              <w:color w:val="000000"/>
              <w:spacing w:val="-1"/>
              <w:sz w:val="24"/>
            </w:rPr>
          </w:rPrChange>
        </w:rPr>
        <w:t>representar</w:t>
      </w:r>
      <w:r w:rsidRPr="00BF4A75">
        <w:rPr>
          <w:rFonts w:ascii="Times New Roman"/>
          <w:color w:val="000000"/>
          <w:spacing w:val="7"/>
          <w:sz w:val="24"/>
          <w:lang w:val="es-CO"/>
          <w:rPrChange w:id="355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560" w:author="MARTHA  CERVANTES DIAZ" w:date="2023-01-02T08:55:00Z">
            <w:rPr>
              <w:rFonts w:ascii="UHJQMA+A030-Reg"/>
              <w:color w:val="000000"/>
              <w:spacing w:val="-1"/>
              <w:sz w:val="24"/>
            </w:rPr>
          </w:rPrChange>
        </w:rPr>
        <w:t>diferentes</w:t>
      </w:r>
      <w:r w:rsidRPr="00BF4A75">
        <w:rPr>
          <w:rFonts w:ascii="Times New Roman"/>
          <w:color w:val="000000"/>
          <w:spacing w:val="7"/>
          <w:sz w:val="24"/>
          <w:lang w:val="es-CO"/>
          <w:rPrChange w:id="356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562" w:author="MARTHA  CERVANTES DIAZ" w:date="2023-01-02T08:55:00Z">
            <w:rPr>
              <w:rFonts w:ascii="UHJQMA+A030-Reg"/>
              <w:color w:val="000000"/>
              <w:spacing w:val="-1"/>
              <w:sz w:val="24"/>
            </w:rPr>
          </w:rPrChange>
        </w:rPr>
        <w:t>conceptos</w:t>
      </w:r>
      <w:r w:rsidRPr="00BF4A75">
        <w:rPr>
          <w:rFonts w:ascii="Times New Roman"/>
          <w:color w:val="000000"/>
          <w:spacing w:val="7"/>
          <w:sz w:val="24"/>
          <w:lang w:val="es-CO"/>
          <w:rPrChange w:id="3563"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z w:val="24"/>
          <w:lang w:val="es-CO"/>
          <w:rPrChange w:id="3564" w:author="MARTHA  CERVANTES DIAZ" w:date="2023-01-02T08:55:00Z">
            <w:rPr>
              <w:rFonts w:ascii="UHJQMA+A030-Reg" w:hAnsi="UHJQMA+A030-Reg" w:cs="UHJQMA+A030-Reg"/>
              <w:color w:val="000000"/>
              <w:sz w:val="24"/>
            </w:rPr>
          </w:rPrChange>
        </w:rPr>
        <w:t>especí</w:t>
      </w:r>
      <w:r>
        <w:rPr>
          <w:rFonts w:ascii="UHJQMA+A030-Reg" w:hAnsi="UHJQMA+A030-Reg" w:cs="UHJQMA+A030-Reg"/>
          <w:color w:val="000000"/>
          <w:sz w:val="24"/>
        </w:rPr>
        <w:t>ﬁ</w:t>
      </w:r>
      <w:r w:rsidRPr="00BF4A75">
        <w:rPr>
          <w:rFonts w:ascii="UHJQMA+A030-Reg" w:hAnsi="UHJQMA+A030-Reg" w:cs="UHJQMA+A030-Reg"/>
          <w:color w:val="000000"/>
          <w:sz w:val="24"/>
          <w:lang w:val="es-CO"/>
          <w:rPrChange w:id="3565" w:author="MARTHA  CERVANTES DIAZ" w:date="2023-01-02T08:55:00Z">
            <w:rPr>
              <w:rFonts w:ascii="UHJQMA+A030-Reg" w:hAnsi="UHJQMA+A030-Reg" w:cs="UHJQMA+A030-Reg"/>
              <w:color w:val="000000"/>
              <w:sz w:val="24"/>
            </w:rPr>
          </w:rPrChange>
        </w:rPr>
        <w:t>cos</w:t>
      </w:r>
      <w:r w:rsidRPr="00BF4A75">
        <w:rPr>
          <w:rFonts w:ascii="Times New Roman"/>
          <w:color w:val="000000"/>
          <w:spacing w:val="6"/>
          <w:sz w:val="24"/>
          <w:lang w:val="es-CO"/>
          <w:rPrChange w:id="356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67" w:author="MARTHA  CERVANTES DIAZ" w:date="2023-01-02T08:55:00Z">
            <w:rPr>
              <w:rFonts w:ascii="UHJQMA+A030-Reg"/>
              <w:color w:val="000000"/>
              <w:sz w:val="24"/>
            </w:rPr>
          </w:rPrChange>
        </w:rPr>
        <w:t>del</w:t>
      </w:r>
      <w:r w:rsidRPr="00BF4A75">
        <w:rPr>
          <w:rFonts w:ascii="Times New Roman"/>
          <w:color w:val="000000"/>
          <w:spacing w:val="7"/>
          <w:sz w:val="24"/>
          <w:lang w:val="es-CO"/>
          <w:rPrChange w:id="356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69" w:author="MARTHA  CERVANTES DIAZ" w:date="2023-01-02T08:55:00Z">
            <w:rPr>
              <w:rFonts w:ascii="UHJQMA+A030-Reg"/>
              <w:color w:val="000000"/>
              <w:sz w:val="24"/>
            </w:rPr>
          </w:rPrChange>
        </w:rPr>
        <w:t>software</w:t>
      </w:r>
      <w:r w:rsidRPr="00BF4A75">
        <w:rPr>
          <w:rFonts w:ascii="Times New Roman"/>
          <w:color w:val="000000"/>
          <w:spacing w:val="6"/>
          <w:sz w:val="24"/>
          <w:lang w:val="es-CO"/>
          <w:rPrChange w:id="357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71" w:author="MARTHA  CERVANTES DIAZ" w:date="2023-01-02T08:55:00Z">
            <w:rPr>
              <w:rFonts w:ascii="UHJQMA+A030-Reg"/>
              <w:color w:val="000000"/>
              <w:sz w:val="24"/>
            </w:rPr>
          </w:rPrChange>
        </w:rPr>
        <w:t>y</w:t>
      </w:r>
      <w:r w:rsidRPr="00BF4A75">
        <w:rPr>
          <w:rFonts w:ascii="Times New Roman"/>
          <w:color w:val="000000"/>
          <w:spacing w:val="6"/>
          <w:sz w:val="24"/>
          <w:lang w:val="es-CO"/>
          <w:rPrChange w:id="357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73" w:author="MARTHA  CERVANTES DIAZ" w:date="2023-01-02T08:55:00Z">
            <w:rPr>
              <w:rFonts w:ascii="UHJQMA+A030-Reg"/>
              <w:color w:val="000000"/>
              <w:sz w:val="24"/>
            </w:rPr>
          </w:rPrChange>
        </w:rPr>
        <w:t>algoritmia</w:t>
      </w:r>
      <w:r w:rsidRPr="00BF4A75">
        <w:rPr>
          <w:rFonts w:ascii="Times New Roman"/>
          <w:color w:val="000000"/>
          <w:spacing w:val="6"/>
          <w:sz w:val="24"/>
          <w:lang w:val="es-CO"/>
          <w:rPrChange w:id="357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75" w:author="MARTHA  CERVANTES DIAZ" w:date="2023-01-02T08:55:00Z">
            <w:rPr>
              <w:rFonts w:ascii="UHJQMA+A030-Reg"/>
              <w:color w:val="000000"/>
              <w:sz w:val="24"/>
            </w:rPr>
          </w:rPrChange>
        </w:rPr>
        <w:t>de</w:t>
      </w:r>
    </w:p>
    <w:p w14:paraId="13AC5627" w14:textId="77777777" w:rsidR="001D4206" w:rsidRPr="00BF4A75" w:rsidRDefault="00000000">
      <w:pPr>
        <w:framePr w:w="9591" w:wrap="auto" w:hAnchor="text" w:x="1440" w:y="8789"/>
        <w:widowControl w:val="0"/>
        <w:autoSpaceDE w:val="0"/>
        <w:autoSpaceDN w:val="0"/>
        <w:spacing w:before="13" w:after="0" w:line="275" w:lineRule="exact"/>
        <w:jc w:val="left"/>
        <w:rPr>
          <w:rFonts w:ascii="Times New Roman"/>
          <w:color w:val="000000"/>
          <w:sz w:val="24"/>
          <w:lang w:val="es-CO"/>
          <w:rPrChange w:id="3576" w:author="MARTHA  CERVANTES DIAZ" w:date="2023-01-02T08:55:00Z">
            <w:rPr>
              <w:rFonts w:ascii="Times New Roman"/>
              <w:color w:val="000000"/>
              <w:sz w:val="24"/>
            </w:rPr>
          </w:rPrChange>
        </w:rPr>
      </w:pPr>
      <w:r w:rsidRPr="00BF4A75">
        <w:rPr>
          <w:rFonts w:ascii="UHJQMA+A030-Reg"/>
          <w:color w:val="000000"/>
          <w:spacing w:val="-1"/>
          <w:sz w:val="24"/>
          <w:lang w:val="es-CO"/>
          <w:rPrChange w:id="3577" w:author="MARTHA  CERVANTES DIAZ" w:date="2023-01-02T08:55:00Z">
            <w:rPr>
              <w:rFonts w:ascii="UHJQMA+A030-Reg"/>
              <w:color w:val="000000"/>
              <w:spacing w:val="-1"/>
              <w:sz w:val="24"/>
            </w:rPr>
          </w:rPrChange>
        </w:rPr>
        <w:t>manera</w:t>
      </w:r>
      <w:r w:rsidRPr="00BF4A75">
        <w:rPr>
          <w:rFonts w:ascii="Times New Roman"/>
          <w:color w:val="000000"/>
          <w:spacing w:val="7"/>
          <w:sz w:val="24"/>
          <w:lang w:val="es-CO"/>
          <w:rPrChange w:id="357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79" w:author="MARTHA  CERVANTES DIAZ" w:date="2023-01-02T08:55:00Z">
            <w:rPr>
              <w:rFonts w:ascii="UHJQMA+A030-Reg"/>
              <w:color w:val="000000"/>
              <w:sz w:val="24"/>
            </w:rPr>
          </w:rPrChange>
        </w:rPr>
        <w:t>visual</w:t>
      </w:r>
      <w:r w:rsidRPr="00BF4A75">
        <w:rPr>
          <w:rFonts w:ascii="Times New Roman"/>
          <w:color w:val="000000"/>
          <w:spacing w:val="7"/>
          <w:sz w:val="24"/>
          <w:lang w:val="es-CO"/>
          <w:rPrChange w:id="358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581" w:author="MARTHA  CERVANTES DIAZ" w:date="2023-01-02T08:55:00Z">
            <w:rPr>
              <w:rFonts w:ascii="UHJQMA+A030-Reg"/>
              <w:color w:val="000000"/>
              <w:spacing w:val="-1"/>
              <w:sz w:val="24"/>
            </w:rPr>
          </w:rPrChange>
        </w:rPr>
        <w:t>(Rutanen,</w:t>
      </w:r>
      <w:r w:rsidRPr="00BF4A75">
        <w:rPr>
          <w:rFonts w:ascii="Times New Roman"/>
          <w:color w:val="000000"/>
          <w:spacing w:val="7"/>
          <w:sz w:val="24"/>
          <w:lang w:val="es-CO"/>
          <w:rPrChange w:id="358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83" w:author="MARTHA  CERVANTES DIAZ" w:date="2023-01-02T08:55:00Z">
            <w:rPr>
              <w:rFonts w:ascii="UHJQMA+A030-Reg"/>
              <w:color w:val="000000"/>
              <w:sz w:val="24"/>
            </w:rPr>
          </w:rPrChange>
        </w:rPr>
        <w:t>2018).</w:t>
      </w:r>
      <w:r w:rsidRPr="00BF4A75">
        <w:rPr>
          <w:rFonts w:ascii="Times New Roman"/>
          <w:color w:val="000000"/>
          <w:spacing w:val="7"/>
          <w:sz w:val="24"/>
          <w:lang w:val="es-CO"/>
          <w:rPrChange w:id="358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585" w:author="MARTHA  CERVANTES DIAZ" w:date="2023-01-02T08:55:00Z">
            <w:rPr>
              <w:rFonts w:ascii="UHJQMA+A030-Reg"/>
              <w:color w:val="000000"/>
              <w:spacing w:val="-1"/>
              <w:sz w:val="24"/>
            </w:rPr>
          </w:rPrChange>
        </w:rPr>
        <w:t>Esto</w:t>
      </w:r>
      <w:r w:rsidRPr="00BF4A75">
        <w:rPr>
          <w:rFonts w:ascii="Times New Roman"/>
          <w:color w:val="000000"/>
          <w:spacing w:val="7"/>
          <w:sz w:val="24"/>
          <w:lang w:val="es-CO"/>
          <w:rPrChange w:id="358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87" w:author="MARTHA  CERVANTES DIAZ" w:date="2023-01-02T08:55:00Z">
            <w:rPr>
              <w:rFonts w:ascii="UHJQMA+A030-Reg"/>
              <w:color w:val="000000"/>
              <w:sz w:val="24"/>
            </w:rPr>
          </w:rPrChange>
        </w:rPr>
        <w:t>puede</w:t>
      </w:r>
      <w:r w:rsidRPr="00BF4A75">
        <w:rPr>
          <w:rFonts w:ascii="Times New Roman"/>
          <w:color w:val="000000"/>
          <w:spacing w:val="6"/>
          <w:sz w:val="24"/>
          <w:lang w:val="es-CO"/>
          <w:rPrChange w:id="358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589" w:author="MARTHA  CERVANTES DIAZ" w:date="2023-01-02T08:55:00Z">
            <w:rPr>
              <w:rFonts w:ascii="UHJQMA+A030-Reg"/>
              <w:color w:val="000000"/>
              <w:spacing w:val="-1"/>
              <w:sz w:val="24"/>
            </w:rPr>
          </w:rPrChange>
        </w:rPr>
        <w:t>verse</w:t>
      </w:r>
      <w:r w:rsidRPr="00BF4A75">
        <w:rPr>
          <w:rFonts w:ascii="Times New Roman"/>
          <w:color w:val="000000"/>
          <w:spacing w:val="7"/>
          <w:sz w:val="24"/>
          <w:lang w:val="es-CO"/>
          <w:rPrChange w:id="359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591" w:author="MARTHA  CERVANTES DIAZ" w:date="2023-01-02T08:55:00Z">
            <w:rPr>
              <w:rFonts w:ascii="UHJQMA+A030-Reg"/>
              <w:color w:val="000000"/>
              <w:sz w:val="24"/>
            </w:rPr>
          </w:rPrChange>
        </w:rPr>
        <w:t>con</w:t>
      </w:r>
      <w:r w:rsidRPr="00BF4A75">
        <w:rPr>
          <w:rFonts w:ascii="Times New Roman"/>
          <w:color w:val="000000"/>
          <w:spacing w:val="6"/>
          <w:sz w:val="24"/>
          <w:lang w:val="es-CO"/>
          <w:rPrChange w:id="359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593" w:author="MARTHA  CERVANTES DIAZ" w:date="2023-01-02T08:55:00Z">
            <w:rPr>
              <w:rFonts w:ascii="UHJQMA+A030-Reg"/>
              <w:color w:val="000000"/>
              <w:sz w:val="24"/>
            </w:rPr>
          </w:rPrChange>
        </w:rPr>
        <w:t>la</w:t>
      </w:r>
      <w:r w:rsidRPr="00BF4A75">
        <w:rPr>
          <w:rFonts w:ascii="Times New Roman"/>
          <w:color w:val="000000"/>
          <w:spacing w:val="6"/>
          <w:sz w:val="24"/>
          <w:lang w:val="es-CO"/>
          <w:rPrChange w:id="3594" w:author="MARTHA  CERVANTES DIAZ" w:date="2023-01-02T08:55:00Z">
            <w:rPr>
              <w:rFonts w:ascii="Times New Roman"/>
              <w:color w:val="000000"/>
              <w:spacing w:val="6"/>
              <w:sz w:val="24"/>
            </w:rPr>
          </w:rPrChange>
        </w:rPr>
        <w:t xml:space="preserve"> </w:t>
      </w:r>
      <w:r w:rsidRPr="00BF4A75">
        <w:rPr>
          <w:rFonts w:ascii="UHJQMA+A030-Reg"/>
          <w:color w:val="000000"/>
          <w:spacing w:val="-2"/>
          <w:sz w:val="24"/>
          <w:lang w:val="es-CO"/>
          <w:rPrChange w:id="3595" w:author="MARTHA  CERVANTES DIAZ" w:date="2023-01-02T08:55:00Z">
            <w:rPr>
              <w:rFonts w:ascii="UHJQMA+A030-Reg"/>
              <w:color w:val="000000"/>
              <w:spacing w:val="-2"/>
              <w:sz w:val="24"/>
            </w:rPr>
          </w:rPrChange>
        </w:rPr>
        <w:t>existencia</w:t>
      </w:r>
      <w:r w:rsidRPr="00BF4A75">
        <w:rPr>
          <w:rFonts w:ascii="Times New Roman"/>
          <w:color w:val="000000"/>
          <w:spacing w:val="8"/>
          <w:sz w:val="24"/>
          <w:lang w:val="es-CO"/>
          <w:rPrChange w:id="3596"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597" w:author="MARTHA  CERVANTES DIAZ" w:date="2023-01-02T08:55:00Z">
            <w:rPr>
              <w:rFonts w:ascii="UHJQMA+A030-Reg"/>
              <w:color w:val="000000"/>
              <w:sz w:val="24"/>
            </w:rPr>
          </w:rPrChange>
        </w:rPr>
        <w:t>de</w:t>
      </w:r>
      <w:r w:rsidRPr="00BF4A75">
        <w:rPr>
          <w:rFonts w:ascii="Times New Roman"/>
          <w:color w:val="000000"/>
          <w:spacing w:val="6"/>
          <w:sz w:val="24"/>
          <w:lang w:val="es-CO"/>
          <w:rPrChange w:id="359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599" w:author="MARTHA  CERVANTES DIAZ" w:date="2023-01-02T08:55:00Z">
            <w:rPr>
              <w:rFonts w:ascii="UHJQMA+A030-Reg"/>
              <w:color w:val="000000"/>
              <w:spacing w:val="-1"/>
              <w:sz w:val="24"/>
            </w:rPr>
          </w:rPrChange>
        </w:rPr>
        <w:t>lenguajes</w:t>
      </w:r>
      <w:r w:rsidRPr="00BF4A75">
        <w:rPr>
          <w:rFonts w:ascii="Times New Roman"/>
          <w:color w:val="000000"/>
          <w:spacing w:val="7"/>
          <w:sz w:val="24"/>
          <w:lang w:val="es-CO"/>
          <w:rPrChange w:id="360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01" w:author="MARTHA  CERVANTES DIAZ" w:date="2023-01-02T08:55:00Z">
            <w:rPr>
              <w:rFonts w:ascii="UHJQMA+A030-Reg"/>
              <w:color w:val="000000"/>
              <w:sz w:val="24"/>
            </w:rPr>
          </w:rPrChange>
        </w:rPr>
        <w:t>de</w:t>
      </w:r>
    </w:p>
    <w:p w14:paraId="5571D9FA" w14:textId="77777777" w:rsidR="001D4206" w:rsidRPr="00BF4A75" w:rsidRDefault="00000000">
      <w:pPr>
        <w:framePr w:w="9591" w:wrap="auto" w:hAnchor="text" w:x="1440" w:y="8789"/>
        <w:widowControl w:val="0"/>
        <w:autoSpaceDE w:val="0"/>
        <w:autoSpaceDN w:val="0"/>
        <w:spacing w:before="13" w:after="0" w:line="275" w:lineRule="exact"/>
        <w:jc w:val="left"/>
        <w:rPr>
          <w:rFonts w:ascii="Times New Roman"/>
          <w:color w:val="000000"/>
          <w:sz w:val="24"/>
          <w:lang w:val="es-CO"/>
          <w:rPrChange w:id="3602" w:author="MARTHA  CERVANTES DIAZ" w:date="2023-01-02T08:55:00Z">
            <w:rPr>
              <w:rFonts w:ascii="Times New Roman"/>
              <w:color w:val="000000"/>
              <w:sz w:val="24"/>
            </w:rPr>
          </w:rPrChange>
        </w:rPr>
      </w:pPr>
      <w:r w:rsidRPr="00BF4A75">
        <w:rPr>
          <w:rFonts w:ascii="UHJQMA+A030-Reg" w:hAnsi="UHJQMA+A030-Reg" w:cs="UHJQMA+A030-Reg"/>
          <w:color w:val="000000"/>
          <w:spacing w:val="-1"/>
          <w:sz w:val="24"/>
          <w:lang w:val="es-CO"/>
          <w:rPrChange w:id="3603" w:author="MARTHA  CERVANTES DIAZ" w:date="2023-01-02T08:55:00Z">
            <w:rPr>
              <w:rFonts w:ascii="UHJQMA+A030-Reg" w:hAnsi="UHJQMA+A030-Reg" w:cs="UHJQMA+A030-Reg"/>
              <w:color w:val="000000"/>
              <w:spacing w:val="-1"/>
              <w:sz w:val="24"/>
            </w:rPr>
          </w:rPrChange>
        </w:rPr>
        <w:t>notación</w:t>
      </w:r>
      <w:r w:rsidRPr="00BF4A75">
        <w:rPr>
          <w:rFonts w:ascii="Times New Roman"/>
          <w:color w:val="000000"/>
          <w:spacing w:val="7"/>
          <w:sz w:val="24"/>
          <w:lang w:val="es-CO"/>
          <w:rPrChange w:id="360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605" w:author="MARTHA  CERVANTES DIAZ" w:date="2023-01-02T08:55:00Z">
            <w:rPr>
              <w:rFonts w:ascii="UHJQMA+A030-Reg"/>
              <w:color w:val="000000"/>
              <w:spacing w:val="-1"/>
              <w:sz w:val="24"/>
            </w:rPr>
          </w:rPrChange>
        </w:rPr>
        <w:t>como</w:t>
      </w:r>
      <w:r w:rsidRPr="00BF4A75">
        <w:rPr>
          <w:rFonts w:ascii="Times New Roman"/>
          <w:color w:val="000000"/>
          <w:spacing w:val="7"/>
          <w:sz w:val="24"/>
          <w:lang w:val="es-CO"/>
          <w:rPrChange w:id="360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07" w:author="MARTHA  CERVANTES DIAZ" w:date="2023-01-02T08:55:00Z">
            <w:rPr>
              <w:rFonts w:ascii="UHJQMA+A030-Reg"/>
              <w:color w:val="000000"/>
              <w:sz w:val="24"/>
            </w:rPr>
          </w:rPrChange>
        </w:rPr>
        <w:t>lo</w:t>
      </w:r>
      <w:r w:rsidRPr="00BF4A75">
        <w:rPr>
          <w:rFonts w:ascii="Times New Roman"/>
          <w:color w:val="000000"/>
          <w:spacing w:val="6"/>
          <w:sz w:val="24"/>
          <w:lang w:val="es-CO"/>
          <w:rPrChange w:id="360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609" w:author="MARTHA  CERVANTES DIAZ" w:date="2023-01-02T08:55:00Z">
            <w:rPr>
              <w:rFonts w:ascii="UHJQMA+A030-Reg"/>
              <w:color w:val="000000"/>
              <w:sz w:val="24"/>
            </w:rPr>
          </w:rPrChange>
        </w:rPr>
        <w:t>es</w:t>
      </w:r>
      <w:r w:rsidRPr="00BF4A75">
        <w:rPr>
          <w:rFonts w:ascii="Times New Roman"/>
          <w:color w:val="000000"/>
          <w:spacing w:val="7"/>
          <w:sz w:val="24"/>
          <w:lang w:val="es-CO"/>
          <w:rPrChange w:id="361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611" w:author="MARTHA  CERVANTES DIAZ" w:date="2023-01-02T08:55:00Z">
            <w:rPr>
              <w:rFonts w:ascii="UHJQMA+A030-Reg"/>
              <w:color w:val="000000"/>
              <w:spacing w:val="-1"/>
              <w:sz w:val="24"/>
            </w:rPr>
          </w:rPrChange>
        </w:rPr>
        <w:t>UML</w:t>
      </w:r>
      <w:r w:rsidRPr="00BF4A75">
        <w:rPr>
          <w:rFonts w:ascii="Times New Roman"/>
          <w:color w:val="000000"/>
          <w:spacing w:val="7"/>
          <w:sz w:val="24"/>
          <w:lang w:val="es-CO"/>
          <w:rPrChange w:id="361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13" w:author="MARTHA  CERVANTES DIAZ" w:date="2023-01-02T08:55:00Z">
            <w:rPr>
              <w:rFonts w:ascii="UHJQMA+A030-Reg"/>
              <w:color w:val="000000"/>
              <w:sz w:val="24"/>
            </w:rPr>
          </w:rPrChange>
        </w:rPr>
        <w:t>con</w:t>
      </w:r>
      <w:r w:rsidRPr="00BF4A75">
        <w:rPr>
          <w:rFonts w:ascii="Times New Roman"/>
          <w:color w:val="000000"/>
          <w:spacing w:val="6"/>
          <w:sz w:val="24"/>
          <w:lang w:val="es-CO"/>
          <w:rPrChange w:id="361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615" w:author="MARTHA  CERVANTES DIAZ" w:date="2023-01-02T08:55:00Z">
            <w:rPr>
              <w:rFonts w:ascii="UHJQMA+A030-Reg"/>
              <w:color w:val="000000"/>
              <w:sz w:val="24"/>
            </w:rPr>
          </w:rPrChange>
        </w:rPr>
        <w:t>el</w:t>
      </w:r>
      <w:r w:rsidRPr="00BF4A75">
        <w:rPr>
          <w:rFonts w:ascii="Times New Roman"/>
          <w:color w:val="000000"/>
          <w:spacing w:val="7"/>
          <w:sz w:val="24"/>
          <w:lang w:val="es-CO"/>
          <w:rPrChange w:id="361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17" w:author="MARTHA  CERVANTES DIAZ" w:date="2023-01-02T08:55:00Z">
            <w:rPr>
              <w:rFonts w:ascii="UHJQMA+A030-Reg"/>
              <w:color w:val="000000"/>
              <w:sz w:val="24"/>
            </w:rPr>
          </w:rPrChange>
        </w:rPr>
        <w:t>cual</w:t>
      </w:r>
      <w:r w:rsidRPr="00BF4A75">
        <w:rPr>
          <w:rFonts w:ascii="Times New Roman"/>
          <w:color w:val="000000"/>
          <w:spacing w:val="7"/>
          <w:sz w:val="24"/>
          <w:lang w:val="es-CO"/>
          <w:rPrChange w:id="361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19" w:author="MARTHA  CERVANTES DIAZ" w:date="2023-01-02T08:55:00Z">
            <w:rPr>
              <w:rFonts w:ascii="UHJQMA+A030-Reg"/>
              <w:color w:val="000000"/>
              <w:sz w:val="24"/>
            </w:rPr>
          </w:rPrChange>
        </w:rPr>
        <w:t>se</w:t>
      </w:r>
      <w:r w:rsidRPr="00BF4A75">
        <w:rPr>
          <w:rFonts w:ascii="Times New Roman"/>
          <w:color w:val="000000"/>
          <w:spacing w:val="6"/>
          <w:sz w:val="24"/>
          <w:lang w:val="es-CO"/>
          <w:rPrChange w:id="3620"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621" w:author="MARTHA  CERVANTES DIAZ" w:date="2023-01-02T08:55:00Z">
            <w:rPr>
              <w:rFonts w:ascii="UHJQMA+A030-Reg"/>
              <w:color w:val="000000"/>
              <w:spacing w:val="-1"/>
              <w:sz w:val="24"/>
            </w:rPr>
          </w:rPrChange>
        </w:rPr>
        <w:t>realizan</w:t>
      </w:r>
      <w:r w:rsidRPr="00BF4A75">
        <w:rPr>
          <w:rFonts w:ascii="Times New Roman"/>
          <w:color w:val="000000"/>
          <w:spacing w:val="7"/>
          <w:sz w:val="24"/>
          <w:lang w:val="es-CO"/>
          <w:rPrChange w:id="362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623" w:author="MARTHA  CERVANTES DIAZ" w:date="2023-01-02T08:55:00Z">
            <w:rPr>
              <w:rFonts w:ascii="UHJQMA+A030-Reg"/>
              <w:color w:val="000000"/>
              <w:spacing w:val="-1"/>
              <w:sz w:val="24"/>
            </w:rPr>
          </w:rPrChange>
        </w:rPr>
        <w:t>representaciones</w:t>
      </w:r>
      <w:r w:rsidRPr="00BF4A75">
        <w:rPr>
          <w:rFonts w:ascii="Times New Roman"/>
          <w:color w:val="000000"/>
          <w:spacing w:val="7"/>
          <w:sz w:val="24"/>
          <w:lang w:val="es-CO"/>
          <w:rPrChange w:id="362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25" w:author="MARTHA  CERVANTES DIAZ" w:date="2023-01-02T08:55:00Z">
            <w:rPr>
              <w:rFonts w:ascii="UHJQMA+A030-Reg"/>
              <w:color w:val="000000"/>
              <w:sz w:val="24"/>
            </w:rPr>
          </w:rPrChange>
        </w:rPr>
        <w:t>que</w:t>
      </w:r>
      <w:r w:rsidRPr="00BF4A75">
        <w:rPr>
          <w:rFonts w:ascii="Times New Roman"/>
          <w:color w:val="000000"/>
          <w:spacing w:val="6"/>
          <w:sz w:val="24"/>
          <w:lang w:val="es-CO"/>
          <w:rPrChange w:id="3626" w:author="MARTHA  CERVANTES DIAZ" w:date="2023-01-02T08:55:00Z">
            <w:rPr>
              <w:rFonts w:ascii="Times New Roman"/>
              <w:color w:val="000000"/>
              <w:spacing w:val="6"/>
              <w:sz w:val="24"/>
            </w:rPr>
          </w:rPrChange>
        </w:rPr>
        <w:t xml:space="preserve"> </w:t>
      </w:r>
      <w:r w:rsidRPr="00BF4A75">
        <w:rPr>
          <w:rFonts w:ascii="UHJQMA+A030-Reg"/>
          <w:color w:val="000000"/>
          <w:spacing w:val="-3"/>
          <w:sz w:val="24"/>
          <w:lang w:val="es-CO"/>
          <w:rPrChange w:id="3627" w:author="MARTHA  CERVANTES DIAZ" w:date="2023-01-02T08:55:00Z">
            <w:rPr>
              <w:rFonts w:ascii="UHJQMA+A030-Reg"/>
              <w:color w:val="000000"/>
              <w:spacing w:val="-3"/>
              <w:sz w:val="24"/>
            </w:rPr>
          </w:rPrChange>
        </w:rPr>
        <w:t>van</w:t>
      </w:r>
      <w:r w:rsidRPr="00BF4A75">
        <w:rPr>
          <w:rFonts w:ascii="Times New Roman"/>
          <w:color w:val="000000"/>
          <w:spacing w:val="9"/>
          <w:sz w:val="24"/>
          <w:lang w:val="es-CO"/>
          <w:rPrChange w:id="3628" w:author="MARTHA  CERVANTES DIAZ" w:date="2023-01-02T08:55:00Z">
            <w:rPr>
              <w:rFonts w:ascii="Times New Roman"/>
              <w:color w:val="000000"/>
              <w:spacing w:val="9"/>
              <w:sz w:val="24"/>
            </w:rPr>
          </w:rPrChange>
        </w:rPr>
        <w:t xml:space="preserve"> </w:t>
      </w:r>
      <w:r w:rsidRPr="00BF4A75">
        <w:rPr>
          <w:rFonts w:ascii="UHJQMA+A030-Reg"/>
          <w:color w:val="000000"/>
          <w:sz w:val="24"/>
          <w:lang w:val="es-CO"/>
          <w:rPrChange w:id="3629" w:author="MARTHA  CERVANTES DIAZ" w:date="2023-01-02T08:55:00Z">
            <w:rPr>
              <w:rFonts w:ascii="UHJQMA+A030-Reg"/>
              <w:color w:val="000000"/>
              <w:sz w:val="24"/>
            </w:rPr>
          </w:rPrChange>
        </w:rPr>
        <w:t>desde</w:t>
      </w:r>
    </w:p>
    <w:p w14:paraId="0BC4346C" w14:textId="77777777" w:rsidR="001D4206" w:rsidRPr="00BF4A75" w:rsidRDefault="00000000">
      <w:pPr>
        <w:framePr w:w="9591" w:wrap="auto" w:hAnchor="text" w:x="1440" w:y="8789"/>
        <w:widowControl w:val="0"/>
        <w:autoSpaceDE w:val="0"/>
        <w:autoSpaceDN w:val="0"/>
        <w:spacing w:before="13" w:after="0" w:line="275" w:lineRule="exact"/>
        <w:jc w:val="left"/>
        <w:rPr>
          <w:rFonts w:ascii="Times New Roman"/>
          <w:color w:val="000000"/>
          <w:sz w:val="24"/>
          <w:lang w:val="es-CO"/>
          <w:rPrChange w:id="3630" w:author="MARTHA  CERVANTES DIAZ" w:date="2023-01-02T08:55:00Z">
            <w:rPr>
              <w:rFonts w:ascii="Times New Roman"/>
              <w:color w:val="000000"/>
              <w:sz w:val="24"/>
            </w:rPr>
          </w:rPrChange>
        </w:rPr>
      </w:pPr>
      <w:r w:rsidRPr="00BF4A75">
        <w:rPr>
          <w:rFonts w:ascii="UHJQMA+A030-Reg"/>
          <w:color w:val="000000"/>
          <w:spacing w:val="-1"/>
          <w:sz w:val="24"/>
          <w:lang w:val="es-CO"/>
          <w:rPrChange w:id="3631" w:author="MARTHA  CERVANTES DIAZ" w:date="2023-01-02T08:55:00Z">
            <w:rPr>
              <w:rFonts w:ascii="UHJQMA+A030-Reg"/>
              <w:color w:val="000000"/>
              <w:spacing w:val="-1"/>
              <w:sz w:val="24"/>
            </w:rPr>
          </w:rPrChange>
        </w:rPr>
        <w:t>arquitecturas</w:t>
      </w:r>
      <w:r w:rsidRPr="00BF4A75">
        <w:rPr>
          <w:rFonts w:ascii="Times New Roman"/>
          <w:color w:val="000000"/>
          <w:spacing w:val="7"/>
          <w:sz w:val="24"/>
          <w:lang w:val="es-CO"/>
          <w:rPrChange w:id="363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33" w:author="MARTHA  CERVANTES DIAZ" w:date="2023-01-02T08:55:00Z">
            <w:rPr>
              <w:rFonts w:ascii="UHJQMA+A030-Reg"/>
              <w:color w:val="000000"/>
              <w:sz w:val="24"/>
            </w:rPr>
          </w:rPrChange>
        </w:rPr>
        <w:t>de</w:t>
      </w:r>
      <w:r w:rsidRPr="00BF4A75">
        <w:rPr>
          <w:rFonts w:ascii="Times New Roman"/>
          <w:color w:val="000000"/>
          <w:spacing w:val="6"/>
          <w:sz w:val="24"/>
          <w:lang w:val="es-CO"/>
          <w:rPrChange w:id="363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635" w:author="MARTHA  CERVANTES DIAZ" w:date="2023-01-02T08:55:00Z">
            <w:rPr>
              <w:rFonts w:ascii="UHJQMA+A030-Reg"/>
              <w:color w:val="000000"/>
              <w:sz w:val="24"/>
            </w:rPr>
          </w:rPrChange>
        </w:rPr>
        <w:t>software,</w:t>
      </w:r>
      <w:r w:rsidRPr="00BF4A75">
        <w:rPr>
          <w:rFonts w:ascii="Times New Roman"/>
          <w:color w:val="000000"/>
          <w:spacing w:val="7"/>
          <w:sz w:val="24"/>
          <w:lang w:val="es-CO"/>
          <w:rPrChange w:id="363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37" w:author="MARTHA  CERVANTES DIAZ" w:date="2023-01-02T08:55:00Z">
            <w:rPr>
              <w:rFonts w:ascii="UHJQMA+A030-Reg"/>
              <w:color w:val="000000"/>
              <w:sz w:val="24"/>
            </w:rPr>
          </w:rPrChange>
        </w:rPr>
        <w:t>estructuras</w:t>
      </w:r>
      <w:r w:rsidRPr="00BF4A75">
        <w:rPr>
          <w:rFonts w:ascii="Times New Roman"/>
          <w:color w:val="000000"/>
          <w:spacing w:val="6"/>
          <w:sz w:val="24"/>
          <w:lang w:val="es-CO"/>
          <w:rPrChange w:id="363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639" w:author="MARTHA  CERVANTES DIAZ" w:date="2023-01-02T08:55:00Z">
            <w:rPr>
              <w:rFonts w:ascii="UHJQMA+A030-Reg"/>
              <w:color w:val="000000"/>
              <w:sz w:val="24"/>
            </w:rPr>
          </w:rPrChange>
        </w:rPr>
        <w:t>de</w:t>
      </w:r>
      <w:r w:rsidRPr="00BF4A75">
        <w:rPr>
          <w:rFonts w:ascii="Times New Roman"/>
          <w:color w:val="000000"/>
          <w:spacing w:val="6"/>
          <w:sz w:val="24"/>
          <w:lang w:val="es-CO"/>
          <w:rPrChange w:id="364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641" w:author="MARTHA  CERVANTES DIAZ" w:date="2023-01-02T08:55:00Z">
            <w:rPr>
              <w:rFonts w:ascii="UHJQMA+A030-Reg"/>
              <w:color w:val="000000"/>
              <w:sz w:val="24"/>
            </w:rPr>
          </w:rPrChange>
        </w:rPr>
        <w:t>base</w:t>
      </w:r>
      <w:r w:rsidRPr="00BF4A75">
        <w:rPr>
          <w:rFonts w:ascii="Times New Roman"/>
          <w:color w:val="000000"/>
          <w:spacing w:val="6"/>
          <w:sz w:val="24"/>
          <w:lang w:val="es-CO"/>
          <w:rPrChange w:id="364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643" w:author="MARTHA  CERVANTES DIAZ" w:date="2023-01-02T08:55:00Z">
            <w:rPr>
              <w:rFonts w:ascii="UHJQMA+A030-Reg"/>
              <w:color w:val="000000"/>
              <w:sz w:val="24"/>
            </w:rPr>
          </w:rPrChange>
        </w:rPr>
        <w:t>de</w:t>
      </w:r>
      <w:r w:rsidRPr="00BF4A75">
        <w:rPr>
          <w:rFonts w:ascii="Times New Roman"/>
          <w:color w:val="000000"/>
          <w:spacing w:val="6"/>
          <w:sz w:val="24"/>
          <w:lang w:val="es-CO"/>
          <w:rPrChange w:id="364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645" w:author="MARTHA  CERVANTES DIAZ" w:date="2023-01-02T08:55:00Z">
            <w:rPr>
              <w:rFonts w:ascii="UHJQMA+A030-Reg"/>
              <w:color w:val="000000"/>
              <w:spacing w:val="-1"/>
              <w:sz w:val="24"/>
            </w:rPr>
          </w:rPrChange>
        </w:rPr>
        <w:t>datos,</w:t>
      </w:r>
      <w:r w:rsidRPr="00BF4A75">
        <w:rPr>
          <w:rFonts w:ascii="Times New Roman"/>
          <w:color w:val="000000"/>
          <w:spacing w:val="7"/>
          <w:sz w:val="24"/>
          <w:lang w:val="es-CO"/>
          <w:rPrChange w:id="364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647" w:author="MARTHA  CERVANTES DIAZ" w:date="2023-01-02T08:55:00Z">
            <w:rPr>
              <w:rFonts w:ascii="UHJQMA+A030-Reg"/>
              <w:color w:val="000000"/>
              <w:spacing w:val="-1"/>
              <w:sz w:val="24"/>
            </w:rPr>
          </w:rPrChange>
        </w:rPr>
        <w:t>entre</w:t>
      </w:r>
      <w:r w:rsidRPr="00BF4A75">
        <w:rPr>
          <w:rFonts w:ascii="Times New Roman"/>
          <w:color w:val="000000"/>
          <w:spacing w:val="7"/>
          <w:sz w:val="24"/>
          <w:lang w:val="es-CO"/>
          <w:rPrChange w:id="3648"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649" w:author="MARTHA  CERVANTES DIAZ" w:date="2023-01-02T08:55:00Z">
            <w:rPr>
              <w:rFonts w:ascii="UHJQMA+A030-Reg"/>
              <w:color w:val="000000"/>
              <w:spacing w:val="-1"/>
              <w:sz w:val="24"/>
            </w:rPr>
          </w:rPrChange>
        </w:rPr>
        <w:t>otros</w:t>
      </w:r>
      <w:r w:rsidRPr="00BF4A75">
        <w:rPr>
          <w:rFonts w:ascii="Times New Roman"/>
          <w:color w:val="000000"/>
          <w:spacing w:val="7"/>
          <w:sz w:val="24"/>
          <w:lang w:val="es-CO"/>
          <w:rPrChange w:id="365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651" w:author="MARTHA  CERVANTES DIAZ" w:date="2023-01-02T08:55:00Z">
            <w:rPr>
              <w:rFonts w:ascii="UHJQMA+A030-Reg"/>
              <w:color w:val="000000"/>
              <w:spacing w:val="-1"/>
              <w:sz w:val="24"/>
            </w:rPr>
          </w:rPrChange>
        </w:rPr>
        <w:t>(Booch,</w:t>
      </w:r>
      <w:r w:rsidRPr="00BF4A75">
        <w:rPr>
          <w:rFonts w:ascii="Times New Roman"/>
          <w:color w:val="000000"/>
          <w:spacing w:val="7"/>
          <w:sz w:val="24"/>
          <w:lang w:val="es-CO"/>
          <w:rPrChange w:id="365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653" w:author="MARTHA  CERVANTES DIAZ" w:date="2023-01-02T08:55:00Z">
            <w:rPr>
              <w:rFonts w:ascii="UHJQMA+A030-Reg"/>
              <w:color w:val="000000"/>
              <w:spacing w:val="-1"/>
              <w:sz w:val="24"/>
            </w:rPr>
          </w:rPrChange>
        </w:rPr>
        <w:t>Rumbaugh,</w:t>
      </w:r>
    </w:p>
    <w:p w14:paraId="011BDC98" w14:textId="77777777" w:rsidR="001D4206" w:rsidRPr="00BF4A75" w:rsidRDefault="00000000">
      <w:pPr>
        <w:framePr w:w="9591" w:wrap="auto" w:hAnchor="text" w:x="1440" w:y="8789"/>
        <w:widowControl w:val="0"/>
        <w:autoSpaceDE w:val="0"/>
        <w:autoSpaceDN w:val="0"/>
        <w:spacing w:before="13" w:after="0" w:line="275" w:lineRule="exact"/>
        <w:jc w:val="left"/>
        <w:rPr>
          <w:rFonts w:ascii="Times New Roman"/>
          <w:color w:val="000000"/>
          <w:sz w:val="24"/>
          <w:lang w:val="es-CO"/>
          <w:rPrChange w:id="3654" w:author="MARTHA  CERVANTES DIAZ" w:date="2023-01-02T08:55:00Z">
            <w:rPr>
              <w:rFonts w:ascii="Times New Roman"/>
              <w:color w:val="000000"/>
              <w:sz w:val="24"/>
            </w:rPr>
          </w:rPrChange>
        </w:rPr>
      </w:pPr>
      <w:r w:rsidRPr="00BF4A75">
        <w:rPr>
          <w:rFonts w:ascii="UHJQMA+A030-Reg"/>
          <w:color w:val="000000"/>
          <w:sz w:val="24"/>
          <w:lang w:val="es-CO"/>
          <w:rPrChange w:id="3655" w:author="MARTHA  CERVANTES DIAZ" w:date="2023-01-02T08:55:00Z">
            <w:rPr>
              <w:rFonts w:ascii="UHJQMA+A030-Reg"/>
              <w:color w:val="000000"/>
              <w:sz w:val="24"/>
            </w:rPr>
          </w:rPrChange>
        </w:rPr>
        <w:t>y</w:t>
      </w:r>
      <w:r w:rsidRPr="00BF4A75">
        <w:rPr>
          <w:rFonts w:ascii="Times New Roman"/>
          <w:color w:val="000000"/>
          <w:spacing w:val="6"/>
          <w:sz w:val="24"/>
          <w:lang w:val="es-CO"/>
          <w:rPrChange w:id="365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657" w:author="MARTHA  CERVANTES DIAZ" w:date="2023-01-02T08:55:00Z">
            <w:rPr>
              <w:rFonts w:ascii="UHJQMA+A030-Reg"/>
              <w:color w:val="000000"/>
              <w:sz w:val="24"/>
            </w:rPr>
          </w:rPrChange>
        </w:rPr>
        <w:t>Jacobson,</w:t>
      </w:r>
      <w:r w:rsidRPr="00BF4A75">
        <w:rPr>
          <w:rFonts w:ascii="Times New Roman"/>
          <w:color w:val="000000"/>
          <w:spacing w:val="7"/>
          <w:sz w:val="24"/>
          <w:lang w:val="es-CO"/>
          <w:rPrChange w:id="365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59" w:author="MARTHA  CERVANTES DIAZ" w:date="2023-01-02T08:55:00Z">
            <w:rPr>
              <w:rFonts w:ascii="UHJQMA+A030-Reg"/>
              <w:color w:val="000000"/>
              <w:sz w:val="24"/>
            </w:rPr>
          </w:rPrChange>
        </w:rPr>
        <w:t>2005).</w:t>
      </w:r>
    </w:p>
    <w:p w14:paraId="24EA6007" w14:textId="77777777" w:rsidR="001D4206" w:rsidRPr="00BF4A75" w:rsidRDefault="00000000">
      <w:pPr>
        <w:framePr w:w="373" w:wrap="auto" w:hAnchor="text" w:x="1440" w:y="10801"/>
        <w:widowControl w:val="0"/>
        <w:autoSpaceDE w:val="0"/>
        <w:autoSpaceDN w:val="0"/>
        <w:spacing w:before="0" w:after="0" w:line="278" w:lineRule="exact"/>
        <w:jc w:val="left"/>
        <w:rPr>
          <w:rFonts w:ascii="Times New Roman"/>
          <w:color w:val="000000"/>
          <w:sz w:val="24"/>
          <w:lang w:val="es-CO"/>
          <w:rPrChange w:id="3660" w:author="MARTHA  CERVANTES DIAZ" w:date="2023-01-02T08:55:00Z">
            <w:rPr>
              <w:rFonts w:ascii="Times New Roman"/>
              <w:color w:val="000000"/>
              <w:sz w:val="24"/>
            </w:rPr>
          </w:rPrChange>
        </w:rPr>
      </w:pPr>
      <w:r w:rsidRPr="00BF4A75">
        <w:rPr>
          <w:rFonts w:ascii="JKVKLP+A030-Bol"/>
          <w:color w:val="000000"/>
          <w:sz w:val="24"/>
          <w:lang w:val="es-CO"/>
          <w:rPrChange w:id="3661" w:author="MARTHA  CERVANTES DIAZ" w:date="2023-01-02T08:55:00Z">
            <w:rPr>
              <w:rFonts w:ascii="JKVKLP+A030-Bol"/>
              <w:color w:val="000000"/>
              <w:sz w:val="24"/>
            </w:rPr>
          </w:rPrChange>
        </w:rPr>
        <w:t>4</w:t>
      </w:r>
    </w:p>
    <w:p w14:paraId="4E72B7D9" w14:textId="77777777" w:rsidR="001D4206" w:rsidRPr="00BF4A75" w:rsidRDefault="00000000">
      <w:pPr>
        <w:framePr w:w="2314" w:wrap="auto" w:hAnchor="text" w:x="1573" w:y="10801"/>
        <w:widowControl w:val="0"/>
        <w:autoSpaceDE w:val="0"/>
        <w:autoSpaceDN w:val="0"/>
        <w:spacing w:before="0" w:after="0" w:line="278" w:lineRule="exact"/>
        <w:jc w:val="left"/>
        <w:rPr>
          <w:rFonts w:ascii="Times New Roman"/>
          <w:color w:val="000000"/>
          <w:sz w:val="24"/>
          <w:lang w:val="es-CO"/>
          <w:rPrChange w:id="3662" w:author="MARTHA  CERVANTES DIAZ" w:date="2023-01-02T08:55:00Z">
            <w:rPr>
              <w:rFonts w:ascii="Times New Roman"/>
              <w:color w:val="000000"/>
              <w:sz w:val="24"/>
            </w:rPr>
          </w:rPrChange>
        </w:rPr>
      </w:pPr>
      <w:r w:rsidRPr="00BF4A75">
        <w:rPr>
          <w:rFonts w:ascii="JKVKLP+A030-Bol"/>
          <w:color w:val="000000"/>
          <w:sz w:val="24"/>
          <w:lang w:val="es-CO"/>
          <w:rPrChange w:id="3663" w:author="MARTHA  CERVANTES DIAZ" w:date="2023-01-02T08:55:00Z">
            <w:rPr>
              <w:rFonts w:ascii="JKVKLP+A030-Bol"/>
              <w:color w:val="000000"/>
              <w:sz w:val="24"/>
            </w:rPr>
          </w:rPrChange>
        </w:rPr>
        <w:t>.3.1</w:t>
      </w:r>
      <w:r w:rsidRPr="00BF4A75">
        <w:rPr>
          <w:rFonts w:ascii="Times New Roman"/>
          <w:color w:val="000000"/>
          <w:spacing w:val="179"/>
          <w:sz w:val="24"/>
          <w:lang w:val="es-CO"/>
          <w:rPrChange w:id="3664" w:author="MARTHA  CERVANTES DIAZ" w:date="2023-01-02T08:55:00Z">
            <w:rPr>
              <w:rFonts w:ascii="Times New Roman"/>
              <w:color w:val="000000"/>
              <w:spacing w:val="179"/>
              <w:sz w:val="24"/>
            </w:rPr>
          </w:rPrChange>
        </w:rPr>
        <w:t xml:space="preserve"> </w:t>
      </w:r>
      <w:r w:rsidRPr="00BF4A75">
        <w:rPr>
          <w:rFonts w:ascii="JKVKLP+A030-Bol" w:hAnsi="JKVKLP+A030-Bol" w:cs="JKVKLP+A030-Bol"/>
          <w:color w:val="000000"/>
          <w:spacing w:val="-4"/>
          <w:sz w:val="24"/>
          <w:lang w:val="es-CO"/>
          <w:rPrChange w:id="3665" w:author="MARTHA  CERVANTES DIAZ" w:date="2023-01-02T08:55:00Z">
            <w:rPr>
              <w:rFonts w:ascii="JKVKLP+A030-Bol" w:hAnsi="JKVKLP+A030-Bol" w:cs="JKVKLP+A030-Bol"/>
              <w:color w:val="000000"/>
              <w:spacing w:val="-4"/>
              <w:sz w:val="24"/>
            </w:rPr>
          </w:rPrChange>
        </w:rPr>
        <w:t>GRAMÁTICA</w:t>
      </w:r>
    </w:p>
    <w:p w14:paraId="2203D3DE" w14:textId="77777777" w:rsidR="001D4206" w:rsidRPr="00BF4A75" w:rsidRDefault="00000000">
      <w:pPr>
        <w:framePr w:w="9319" w:wrap="auto" w:hAnchor="text" w:x="1440" w:y="11482"/>
        <w:widowControl w:val="0"/>
        <w:autoSpaceDE w:val="0"/>
        <w:autoSpaceDN w:val="0"/>
        <w:spacing w:before="0" w:after="0" w:line="275" w:lineRule="exact"/>
        <w:jc w:val="left"/>
        <w:rPr>
          <w:rFonts w:ascii="Times New Roman"/>
          <w:color w:val="000000"/>
          <w:sz w:val="24"/>
          <w:lang w:val="es-CO"/>
          <w:rPrChange w:id="3666" w:author="MARTHA  CERVANTES DIAZ" w:date="2023-01-02T08:55:00Z">
            <w:rPr>
              <w:rFonts w:ascii="Times New Roman"/>
              <w:color w:val="000000"/>
              <w:sz w:val="24"/>
            </w:rPr>
          </w:rPrChange>
        </w:rPr>
      </w:pPr>
      <w:r w:rsidRPr="00BF4A75">
        <w:rPr>
          <w:rFonts w:ascii="UHJQMA+A030-Reg"/>
          <w:color w:val="000000"/>
          <w:sz w:val="24"/>
          <w:lang w:val="es-CO"/>
          <w:rPrChange w:id="3667" w:author="MARTHA  CERVANTES DIAZ" w:date="2023-01-02T08:55:00Z">
            <w:rPr>
              <w:rFonts w:ascii="UHJQMA+A030-Reg"/>
              <w:color w:val="000000"/>
              <w:sz w:val="24"/>
            </w:rPr>
          </w:rPrChange>
        </w:rPr>
        <w:t>La</w:t>
      </w:r>
      <w:r w:rsidRPr="00BF4A75">
        <w:rPr>
          <w:rFonts w:ascii="Times New Roman"/>
          <w:color w:val="000000"/>
          <w:spacing w:val="6"/>
          <w:sz w:val="24"/>
          <w:lang w:val="es-CO"/>
          <w:rPrChange w:id="3668"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669" w:author="MARTHA  CERVANTES DIAZ" w:date="2023-01-02T08:55:00Z">
            <w:rPr>
              <w:rFonts w:ascii="UHJQMA+A030-Reg" w:hAnsi="UHJQMA+A030-Reg" w:cs="UHJQMA+A030-Reg"/>
              <w:color w:val="000000"/>
              <w:spacing w:val="-1"/>
              <w:sz w:val="24"/>
            </w:rPr>
          </w:rPrChange>
        </w:rPr>
        <w:t>gramática,</w:t>
      </w:r>
      <w:r w:rsidRPr="00BF4A75">
        <w:rPr>
          <w:rFonts w:ascii="Times New Roman"/>
          <w:color w:val="000000"/>
          <w:spacing w:val="7"/>
          <w:sz w:val="24"/>
          <w:lang w:val="es-CO"/>
          <w:rPrChange w:id="3670"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3671" w:author="MARTHA  CERVANTES DIAZ" w:date="2023-01-02T08:55:00Z">
            <w:rPr>
              <w:rFonts w:ascii="UHJQMA+A030-Reg" w:hAnsi="UHJQMA+A030-Reg" w:cs="UHJQMA+A030-Reg"/>
              <w:color w:val="000000"/>
              <w:spacing w:val="-1"/>
              <w:sz w:val="24"/>
            </w:rPr>
          </w:rPrChange>
        </w:rPr>
        <w:t>más</w:t>
      </w:r>
      <w:r w:rsidRPr="00BF4A75">
        <w:rPr>
          <w:rFonts w:ascii="Times New Roman"/>
          <w:color w:val="000000"/>
          <w:spacing w:val="7"/>
          <w:sz w:val="24"/>
          <w:lang w:val="es-CO"/>
          <w:rPrChange w:id="3672"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3673" w:author="MARTHA  CERVANTES DIAZ" w:date="2023-01-02T08:55:00Z">
            <w:rPr>
              <w:rFonts w:ascii="UHJQMA+A030-Reg" w:hAnsi="UHJQMA+A030-Reg" w:cs="UHJQMA+A030-Reg"/>
              <w:color w:val="000000"/>
              <w:spacing w:val="-1"/>
              <w:sz w:val="24"/>
            </w:rPr>
          </w:rPrChange>
        </w:rPr>
        <w:t>especí</w:t>
      </w:r>
      <w:r>
        <w:rPr>
          <w:rFonts w:ascii="UHJQMA+A030-Reg" w:hAnsi="UHJQMA+A030-Reg" w:cs="UHJQMA+A030-Reg"/>
          <w:color w:val="000000"/>
          <w:spacing w:val="-1"/>
          <w:sz w:val="24"/>
        </w:rPr>
        <w:t>ﬁ</w:t>
      </w:r>
      <w:r w:rsidRPr="00BF4A75">
        <w:rPr>
          <w:rFonts w:ascii="UHJQMA+A030-Reg" w:hAnsi="UHJQMA+A030-Reg" w:cs="UHJQMA+A030-Reg"/>
          <w:color w:val="000000"/>
          <w:spacing w:val="-1"/>
          <w:sz w:val="24"/>
          <w:lang w:val="es-CO"/>
          <w:rPrChange w:id="3674" w:author="MARTHA  CERVANTES DIAZ" w:date="2023-01-02T08:55:00Z">
            <w:rPr>
              <w:rFonts w:ascii="UHJQMA+A030-Reg" w:hAnsi="UHJQMA+A030-Reg" w:cs="UHJQMA+A030-Reg"/>
              <w:color w:val="000000"/>
              <w:spacing w:val="-1"/>
              <w:sz w:val="24"/>
            </w:rPr>
          </w:rPrChange>
        </w:rPr>
        <w:t>camente</w:t>
      </w:r>
      <w:r w:rsidRPr="00BF4A75">
        <w:rPr>
          <w:rFonts w:ascii="Times New Roman"/>
          <w:color w:val="000000"/>
          <w:spacing w:val="7"/>
          <w:sz w:val="24"/>
          <w:lang w:val="es-CO"/>
          <w:rPrChange w:id="3675"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3676" w:author="MARTHA  CERVANTES DIAZ" w:date="2023-01-02T08:55:00Z">
            <w:rPr>
              <w:rFonts w:ascii="UHJQMA+A030-Reg" w:hAnsi="UHJQMA+A030-Reg" w:cs="UHJQMA+A030-Reg"/>
              <w:color w:val="000000"/>
              <w:spacing w:val="-1"/>
              <w:sz w:val="24"/>
            </w:rPr>
          </w:rPrChange>
        </w:rPr>
        <w:t>gramáticas</w:t>
      </w:r>
      <w:r w:rsidRPr="00BF4A75">
        <w:rPr>
          <w:rFonts w:ascii="Times New Roman"/>
          <w:color w:val="000000"/>
          <w:spacing w:val="7"/>
          <w:sz w:val="24"/>
          <w:lang w:val="es-CO"/>
          <w:rPrChange w:id="3677"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678" w:author="MARTHA  CERVANTES DIAZ" w:date="2023-01-02T08:55:00Z">
            <w:rPr>
              <w:rFonts w:ascii="UHJQMA+A030-Reg"/>
              <w:color w:val="000000"/>
              <w:spacing w:val="-1"/>
              <w:sz w:val="24"/>
            </w:rPr>
          </w:rPrChange>
        </w:rPr>
        <w:t>libres</w:t>
      </w:r>
      <w:r w:rsidRPr="00BF4A75">
        <w:rPr>
          <w:rFonts w:ascii="Times New Roman"/>
          <w:color w:val="000000"/>
          <w:spacing w:val="7"/>
          <w:sz w:val="24"/>
          <w:lang w:val="es-CO"/>
          <w:rPrChange w:id="367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80" w:author="MARTHA  CERVANTES DIAZ" w:date="2023-01-02T08:55:00Z">
            <w:rPr>
              <w:rFonts w:ascii="UHJQMA+A030-Reg"/>
              <w:color w:val="000000"/>
              <w:sz w:val="24"/>
            </w:rPr>
          </w:rPrChange>
        </w:rPr>
        <w:t>de</w:t>
      </w:r>
      <w:r w:rsidRPr="00BF4A75">
        <w:rPr>
          <w:rFonts w:ascii="Times New Roman"/>
          <w:color w:val="000000"/>
          <w:spacing w:val="6"/>
          <w:sz w:val="24"/>
          <w:lang w:val="es-CO"/>
          <w:rPrChange w:id="3681" w:author="MARTHA  CERVANTES DIAZ" w:date="2023-01-02T08:55:00Z">
            <w:rPr>
              <w:rFonts w:ascii="Times New Roman"/>
              <w:color w:val="000000"/>
              <w:spacing w:val="6"/>
              <w:sz w:val="24"/>
            </w:rPr>
          </w:rPrChange>
        </w:rPr>
        <w:t xml:space="preserve"> </w:t>
      </w:r>
      <w:r w:rsidRPr="00BF4A75">
        <w:rPr>
          <w:rFonts w:ascii="UHJQMA+A030-Reg"/>
          <w:color w:val="000000"/>
          <w:spacing w:val="-2"/>
          <w:sz w:val="24"/>
          <w:lang w:val="es-CO"/>
          <w:rPrChange w:id="3682" w:author="MARTHA  CERVANTES DIAZ" w:date="2023-01-02T08:55:00Z">
            <w:rPr>
              <w:rFonts w:ascii="UHJQMA+A030-Reg"/>
              <w:color w:val="000000"/>
              <w:spacing w:val="-2"/>
              <w:sz w:val="24"/>
            </w:rPr>
          </w:rPrChange>
        </w:rPr>
        <w:t>contexto,</w:t>
      </w:r>
      <w:r w:rsidRPr="00BF4A75">
        <w:rPr>
          <w:rFonts w:ascii="Times New Roman"/>
          <w:color w:val="000000"/>
          <w:spacing w:val="8"/>
          <w:sz w:val="24"/>
          <w:lang w:val="es-CO"/>
          <w:rPrChange w:id="3683"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684" w:author="MARTHA  CERVANTES DIAZ" w:date="2023-01-02T08:55:00Z">
            <w:rPr>
              <w:rFonts w:ascii="UHJQMA+A030-Reg"/>
              <w:color w:val="000000"/>
              <w:sz w:val="24"/>
            </w:rPr>
          </w:rPrChange>
        </w:rPr>
        <w:t>son</w:t>
      </w:r>
      <w:r w:rsidRPr="00BF4A75">
        <w:rPr>
          <w:rFonts w:ascii="Times New Roman"/>
          <w:color w:val="000000"/>
          <w:spacing w:val="6"/>
          <w:sz w:val="24"/>
          <w:lang w:val="es-CO"/>
          <w:rPrChange w:id="368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686" w:author="MARTHA  CERVANTES DIAZ" w:date="2023-01-02T08:55:00Z">
            <w:rPr>
              <w:rFonts w:ascii="UHJQMA+A030-Reg"/>
              <w:color w:val="000000"/>
              <w:sz w:val="24"/>
            </w:rPr>
          </w:rPrChange>
        </w:rPr>
        <w:t>un</w:t>
      </w:r>
      <w:r w:rsidRPr="00BF4A75">
        <w:rPr>
          <w:rFonts w:ascii="Times New Roman"/>
          <w:color w:val="000000"/>
          <w:spacing w:val="6"/>
          <w:sz w:val="24"/>
          <w:lang w:val="es-CO"/>
          <w:rPrChange w:id="368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688" w:author="MARTHA  CERVANTES DIAZ" w:date="2023-01-02T08:55:00Z">
            <w:rPr>
              <w:rFonts w:ascii="UHJQMA+A030-Reg"/>
              <w:color w:val="000000"/>
              <w:spacing w:val="-1"/>
              <w:sz w:val="24"/>
            </w:rPr>
          </w:rPrChange>
        </w:rPr>
        <w:t>conjunto</w:t>
      </w:r>
      <w:r w:rsidRPr="00BF4A75">
        <w:rPr>
          <w:rFonts w:ascii="Times New Roman"/>
          <w:color w:val="000000"/>
          <w:spacing w:val="7"/>
          <w:sz w:val="24"/>
          <w:lang w:val="es-CO"/>
          <w:rPrChange w:id="368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690" w:author="MARTHA  CERVANTES DIAZ" w:date="2023-01-02T08:55:00Z">
            <w:rPr>
              <w:rFonts w:ascii="UHJQMA+A030-Reg"/>
              <w:color w:val="000000"/>
              <w:sz w:val="24"/>
            </w:rPr>
          </w:rPrChange>
        </w:rPr>
        <w:t>de</w:t>
      </w:r>
    </w:p>
    <w:p w14:paraId="07E3A725" w14:textId="77777777" w:rsidR="001D4206" w:rsidRPr="00BF4A75" w:rsidRDefault="00000000">
      <w:pPr>
        <w:framePr w:w="9319" w:wrap="auto" w:hAnchor="text" w:x="1440" w:y="11482"/>
        <w:widowControl w:val="0"/>
        <w:autoSpaceDE w:val="0"/>
        <w:autoSpaceDN w:val="0"/>
        <w:spacing w:before="13" w:after="0" w:line="275" w:lineRule="exact"/>
        <w:jc w:val="left"/>
        <w:rPr>
          <w:rFonts w:ascii="Times New Roman"/>
          <w:color w:val="000000"/>
          <w:sz w:val="24"/>
          <w:lang w:val="es-CO"/>
          <w:rPrChange w:id="3691" w:author="MARTHA  CERVANTES DIAZ" w:date="2023-01-02T08:55:00Z">
            <w:rPr>
              <w:rFonts w:ascii="Times New Roman"/>
              <w:color w:val="000000"/>
              <w:sz w:val="24"/>
            </w:rPr>
          </w:rPrChange>
        </w:rPr>
      </w:pPr>
      <w:r w:rsidRPr="00BF4A75">
        <w:rPr>
          <w:rFonts w:ascii="UHJQMA+A030-Reg"/>
          <w:color w:val="000000"/>
          <w:spacing w:val="-1"/>
          <w:sz w:val="24"/>
          <w:lang w:val="es-CO"/>
          <w:rPrChange w:id="3692" w:author="MARTHA  CERVANTES DIAZ" w:date="2023-01-02T08:55:00Z">
            <w:rPr>
              <w:rFonts w:ascii="UHJQMA+A030-Reg"/>
              <w:color w:val="000000"/>
              <w:spacing w:val="-1"/>
              <w:sz w:val="24"/>
            </w:rPr>
          </w:rPrChange>
        </w:rPr>
        <w:t>reglas</w:t>
      </w:r>
      <w:r w:rsidRPr="00BF4A75">
        <w:rPr>
          <w:rFonts w:ascii="Times New Roman"/>
          <w:color w:val="000000"/>
          <w:spacing w:val="7"/>
          <w:sz w:val="24"/>
          <w:lang w:val="es-CO"/>
          <w:rPrChange w:id="3693"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694" w:author="MARTHA  CERVANTES DIAZ" w:date="2023-01-02T08:55:00Z">
            <w:rPr>
              <w:rFonts w:ascii="UHJQMA+A030-Reg"/>
              <w:color w:val="000000"/>
              <w:spacing w:val="-1"/>
              <w:sz w:val="24"/>
            </w:rPr>
          </w:rPrChange>
        </w:rPr>
        <w:t>descriptivas.</w:t>
      </w:r>
      <w:r w:rsidRPr="00BF4A75">
        <w:rPr>
          <w:rFonts w:ascii="Times New Roman"/>
          <w:color w:val="000000"/>
          <w:spacing w:val="7"/>
          <w:sz w:val="24"/>
          <w:lang w:val="es-CO"/>
          <w:rPrChange w:id="3695"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3696" w:author="MARTHA  CERVANTES DIAZ" w:date="2023-01-02T08:55:00Z">
            <w:rPr>
              <w:rFonts w:ascii="UHJQMA+A030-Reg"/>
              <w:color w:val="000000"/>
              <w:spacing w:val="-2"/>
              <w:sz w:val="24"/>
            </w:rPr>
          </w:rPrChange>
        </w:rPr>
        <w:t>Este</w:t>
      </w:r>
      <w:r w:rsidRPr="00BF4A75">
        <w:rPr>
          <w:rFonts w:ascii="Times New Roman"/>
          <w:color w:val="000000"/>
          <w:spacing w:val="8"/>
          <w:sz w:val="24"/>
          <w:lang w:val="es-CO"/>
          <w:rPrChange w:id="3697" w:author="MARTHA  CERVANTES DIAZ" w:date="2023-01-02T08:55:00Z">
            <w:rPr>
              <w:rFonts w:ascii="Times New Roman"/>
              <w:color w:val="000000"/>
              <w:spacing w:val="8"/>
              <w:sz w:val="24"/>
            </w:rPr>
          </w:rPrChange>
        </w:rPr>
        <w:t xml:space="preserve"> </w:t>
      </w:r>
      <w:r w:rsidRPr="00BF4A75">
        <w:rPr>
          <w:rFonts w:ascii="UHJQMA+A030-Reg"/>
          <w:color w:val="000000"/>
          <w:spacing w:val="-1"/>
          <w:sz w:val="24"/>
          <w:lang w:val="es-CO"/>
          <w:rPrChange w:id="3698" w:author="MARTHA  CERVANTES DIAZ" w:date="2023-01-02T08:55:00Z">
            <w:rPr>
              <w:rFonts w:ascii="UHJQMA+A030-Reg"/>
              <w:color w:val="000000"/>
              <w:spacing w:val="-1"/>
              <w:sz w:val="24"/>
            </w:rPr>
          </w:rPrChange>
        </w:rPr>
        <w:t>conjunto</w:t>
      </w:r>
      <w:r w:rsidRPr="00BF4A75">
        <w:rPr>
          <w:rFonts w:ascii="Times New Roman"/>
          <w:color w:val="000000"/>
          <w:spacing w:val="7"/>
          <w:sz w:val="24"/>
          <w:lang w:val="es-CO"/>
          <w:rPrChange w:id="369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00" w:author="MARTHA  CERVANTES DIAZ" w:date="2023-01-02T08:55:00Z">
            <w:rPr>
              <w:rFonts w:ascii="UHJQMA+A030-Reg"/>
              <w:color w:val="000000"/>
              <w:sz w:val="24"/>
            </w:rPr>
          </w:rPrChange>
        </w:rPr>
        <w:t>de</w:t>
      </w:r>
      <w:r w:rsidRPr="00BF4A75">
        <w:rPr>
          <w:rFonts w:ascii="Times New Roman"/>
          <w:color w:val="000000"/>
          <w:spacing w:val="6"/>
          <w:sz w:val="24"/>
          <w:lang w:val="es-CO"/>
          <w:rPrChange w:id="370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702" w:author="MARTHA  CERVANTES DIAZ" w:date="2023-01-02T08:55:00Z">
            <w:rPr>
              <w:rFonts w:ascii="UHJQMA+A030-Reg"/>
              <w:color w:val="000000"/>
              <w:spacing w:val="-1"/>
              <w:sz w:val="24"/>
            </w:rPr>
          </w:rPrChange>
        </w:rPr>
        <w:t>reglas,</w:t>
      </w:r>
      <w:r w:rsidRPr="00BF4A75">
        <w:rPr>
          <w:rFonts w:ascii="Times New Roman"/>
          <w:color w:val="000000"/>
          <w:spacing w:val="7"/>
          <w:sz w:val="24"/>
          <w:lang w:val="es-CO"/>
          <w:rPrChange w:id="370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04" w:author="MARTHA  CERVANTES DIAZ" w:date="2023-01-02T08:55:00Z">
            <w:rPr>
              <w:rFonts w:ascii="UHJQMA+A030-Reg"/>
              <w:color w:val="000000"/>
              <w:sz w:val="24"/>
            </w:rPr>
          </w:rPrChange>
        </w:rPr>
        <w:t>en</w:t>
      </w:r>
      <w:r w:rsidRPr="00BF4A75">
        <w:rPr>
          <w:rFonts w:ascii="Times New Roman"/>
          <w:color w:val="000000"/>
          <w:spacing w:val="6"/>
          <w:sz w:val="24"/>
          <w:lang w:val="es-CO"/>
          <w:rPrChange w:id="370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706" w:author="MARTHA  CERVANTES DIAZ" w:date="2023-01-02T08:55:00Z">
            <w:rPr>
              <w:rFonts w:ascii="UHJQMA+A030-Reg"/>
              <w:color w:val="000000"/>
              <w:spacing w:val="-1"/>
              <w:sz w:val="24"/>
            </w:rPr>
          </w:rPrChange>
        </w:rPr>
        <w:t>conjunto</w:t>
      </w:r>
      <w:r w:rsidRPr="00BF4A75">
        <w:rPr>
          <w:rFonts w:ascii="Times New Roman"/>
          <w:color w:val="000000"/>
          <w:spacing w:val="7"/>
          <w:sz w:val="24"/>
          <w:lang w:val="es-CO"/>
          <w:rPrChange w:id="370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08" w:author="MARTHA  CERVANTES DIAZ" w:date="2023-01-02T08:55:00Z">
            <w:rPr>
              <w:rFonts w:ascii="UHJQMA+A030-Reg"/>
              <w:color w:val="000000"/>
              <w:sz w:val="24"/>
            </w:rPr>
          </w:rPrChange>
        </w:rPr>
        <w:t>de</w:t>
      </w:r>
      <w:r w:rsidRPr="00BF4A75">
        <w:rPr>
          <w:rFonts w:ascii="Times New Roman"/>
          <w:color w:val="000000"/>
          <w:spacing w:val="6"/>
          <w:sz w:val="24"/>
          <w:lang w:val="es-CO"/>
          <w:rPrChange w:id="370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10" w:author="MARTHA  CERVANTES DIAZ" w:date="2023-01-02T08:55:00Z">
            <w:rPr>
              <w:rFonts w:ascii="UHJQMA+A030-Reg"/>
              <w:color w:val="000000"/>
              <w:sz w:val="24"/>
            </w:rPr>
          </w:rPrChange>
        </w:rPr>
        <w:t>una</w:t>
      </w:r>
      <w:r w:rsidRPr="00BF4A75">
        <w:rPr>
          <w:rFonts w:ascii="Times New Roman"/>
          <w:color w:val="000000"/>
          <w:spacing w:val="6"/>
          <w:sz w:val="24"/>
          <w:lang w:val="es-CO"/>
          <w:rPrChange w:id="3711"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712" w:author="MARTHA  CERVANTES DIAZ" w:date="2023-01-02T08:55:00Z">
            <w:rPr>
              <w:rFonts w:ascii="UHJQMA+A030-Reg" w:hAnsi="UHJQMA+A030-Reg" w:cs="UHJQMA+A030-Reg"/>
              <w:color w:val="000000"/>
              <w:spacing w:val="-1"/>
              <w:sz w:val="24"/>
            </w:rPr>
          </w:rPrChange>
        </w:rPr>
        <w:t>notación,</w:t>
      </w:r>
      <w:r w:rsidRPr="00BF4A75">
        <w:rPr>
          <w:rFonts w:ascii="Times New Roman"/>
          <w:color w:val="000000"/>
          <w:spacing w:val="7"/>
          <w:sz w:val="24"/>
          <w:lang w:val="es-CO"/>
          <w:rPrChange w:id="3713"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714" w:author="MARTHA  CERVANTES DIAZ" w:date="2023-01-02T08:55:00Z">
            <w:rPr>
              <w:rFonts w:ascii="UHJQMA+A030-Reg"/>
              <w:color w:val="000000"/>
              <w:spacing w:val="-1"/>
              <w:sz w:val="24"/>
            </w:rPr>
          </w:rPrChange>
        </w:rPr>
        <w:t>cumplen</w:t>
      </w:r>
      <w:r w:rsidRPr="00BF4A75">
        <w:rPr>
          <w:rFonts w:ascii="Times New Roman"/>
          <w:color w:val="000000"/>
          <w:spacing w:val="6"/>
          <w:sz w:val="24"/>
          <w:lang w:val="es-CO"/>
          <w:rPrChange w:id="371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16" w:author="MARTHA  CERVANTES DIAZ" w:date="2023-01-02T08:55:00Z">
            <w:rPr>
              <w:rFonts w:ascii="UHJQMA+A030-Reg"/>
              <w:color w:val="000000"/>
              <w:sz w:val="24"/>
            </w:rPr>
          </w:rPrChange>
        </w:rPr>
        <w:t>la</w:t>
      </w:r>
    </w:p>
    <w:p w14:paraId="438FF276" w14:textId="77777777" w:rsidR="001D4206" w:rsidRPr="00BF4A75" w:rsidRDefault="00000000">
      <w:pPr>
        <w:framePr w:w="9319" w:wrap="auto" w:hAnchor="text" w:x="1440" w:y="11482"/>
        <w:widowControl w:val="0"/>
        <w:autoSpaceDE w:val="0"/>
        <w:autoSpaceDN w:val="0"/>
        <w:spacing w:before="13" w:after="0" w:line="275" w:lineRule="exact"/>
        <w:jc w:val="left"/>
        <w:rPr>
          <w:rFonts w:ascii="Times New Roman"/>
          <w:color w:val="000000"/>
          <w:sz w:val="24"/>
          <w:lang w:val="es-CO"/>
          <w:rPrChange w:id="3717" w:author="MARTHA  CERVANTES DIAZ" w:date="2023-01-02T08:55:00Z">
            <w:rPr>
              <w:rFonts w:ascii="Times New Roman"/>
              <w:color w:val="000000"/>
              <w:sz w:val="24"/>
            </w:rPr>
          </w:rPrChange>
        </w:rPr>
      </w:pPr>
      <w:r w:rsidRPr="00BF4A75">
        <w:rPr>
          <w:rFonts w:ascii="UHJQMA+A030-Reg" w:hAnsi="UHJQMA+A030-Reg" w:cs="UHJQMA+A030-Reg"/>
          <w:color w:val="000000"/>
          <w:sz w:val="24"/>
          <w:lang w:val="es-CO"/>
          <w:rPrChange w:id="3718" w:author="MARTHA  CERVANTES DIAZ" w:date="2023-01-02T08:55:00Z">
            <w:rPr>
              <w:rFonts w:ascii="UHJQMA+A030-Reg" w:hAnsi="UHJQMA+A030-Reg" w:cs="UHJQMA+A030-Reg"/>
              <w:color w:val="000000"/>
              <w:sz w:val="24"/>
            </w:rPr>
          </w:rPrChange>
        </w:rPr>
        <w:t>función</w:t>
      </w:r>
      <w:r w:rsidRPr="00BF4A75">
        <w:rPr>
          <w:rFonts w:ascii="Times New Roman"/>
          <w:color w:val="000000"/>
          <w:spacing w:val="6"/>
          <w:sz w:val="24"/>
          <w:lang w:val="es-CO"/>
          <w:rPrChange w:id="371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20" w:author="MARTHA  CERVANTES DIAZ" w:date="2023-01-02T08:55:00Z">
            <w:rPr>
              <w:rFonts w:ascii="UHJQMA+A030-Reg"/>
              <w:color w:val="000000"/>
              <w:sz w:val="24"/>
            </w:rPr>
          </w:rPrChange>
        </w:rPr>
        <w:t>de</w:t>
      </w:r>
      <w:r w:rsidRPr="00BF4A75">
        <w:rPr>
          <w:rFonts w:ascii="Times New Roman"/>
          <w:color w:val="000000"/>
          <w:spacing w:val="6"/>
          <w:sz w:val="24"/>
          <w:lang w:val="es-CO"/>
          <w:rPrChange w:id="372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22" w:author="MARTHA  CERVANTES DIAZ" w:date="2023-01-02T08:55:00Z">
            <w:rPr>
              <w:rFonts w:ascii="UHJQMA+A030-Reg"/>
              <w:color w:val="000000"/>
              <w:sz w:val="24"/>
            </w:rPr>
          </w:rPrChange>
        </w:rPr>
        <w:t>dictar</w:t>
      </w:r>
      <w:r w:rsidRPr="00BF4A75">
        <w:rPr>
          <w:rFonts w:ascii="Times New Roman"/>
          <w:color w:val="000000"/>
          <w:spacing w:val="7"/>
          <w:sz w:val="24"/>
          <w:lang w:val="es-CO"/>
          <w:rPrChange w:id="372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24" w:author="MARTHA  CERVANTES DIAZ" w:date="2023-01-02T08:55:00Z">
            <w:rPr>
              <w:rFonts w:ascii="UHJQMA+A030-Reg"/>
              <w:color w:val="000000"/>
              <w:sz w:val="24"/>
            </w:rPr>
          </w:rPrChange>
        </w:rPr>
        <w:t>si</w:t>
      </w:r>
      <w:r w:rsidRPr="00BF4A75">
        <w:rPr>
          <w:rFonts w:ascii="Times New Roman"/>
          <w:color w:val="000000"/>
          <w:spacing w:val="7"/>
          <w:sz w:val="24"/>
          <w:lang w:val="es-CO"/>
          <w:rPrChange w:id="372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26" w:author="MARTHA  CERVANTES DIAZ" w:date="2023-01-02T08:55:00Z">
            <w:rPr>
              <w:rFonts w:ascii="UHJQMA+A030-Reg"/>
              <w:color w:val="000000"/>
              <w:sz w:val="24"/>
            </w:rPr>
          </w:rPrChange>
        </w:rPr>
        <w:t>una</w:t>
      </w:r>
      <w:r w:rsidRPr="00BF4A75">
        <w:rPr>
          <w:rFonts w:ascii="Times New Roman"/>
          <w:color w:val="000000"/>
          <w:spacing w:val="6"/>
          <w:sz w:val="24"/>
          <w:lang w:val="es-CO"/>
          <w:rPrChange w:id="372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728" w:author="MARTHA  CERVANTES DIAZ" w:date="2023-01-02T08:55:00Z">
            <w:rPr>
              <w:rFonts w:ascii="UHJQMA+A030-Reg"/>
              <w:color w:val="000000"/>
              <w:spacing w:val="-1"/>
              <w:sz w:val="24"/>
            </w:rPr>
          </w:rPrChange>
        </w:rPr>
        <w:t>frase</w:t>
      </w:r>
      <w:r w:rsidRPr="00BF4A75">
        <w:rPr>
          <w:rFonts w:ascii="Times New Roman"/>
          <w:color w:val="000000"/>
          <w:spacing w:val="7"/>
          <w:sz w:val="24"/>
          <w:lang w:val="es-CO"/>
          <w:rPrChange w:id="372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30" w:author="MARTHA  CERVANTES DIAZ" w:date="2023-01-02T08:55:00Z">
            <w:rPr>
              <w:rFonts w:ascii="UHJQMA+A030-Reg"/>
              <w:color w:val="000000"/>
              <w:sz w:val="24"/>
            </w:rPr>
          </w:rPrChange>
        </w:rPr>
        <w:t>es</w:t>
      </w:r>
      <w:r w:rsidRPr="00BF4A75">
        <w:rPr>
          <w:rFonts w:ascii="Times New Roman"/>
          <w:color w:val="000000"/>
          <w:spacing w:val="7"/>
          <w:sz w:val="24"/>
          <w:lang w:val="es-CO"/>
          <w:rPrChange w:id="3731"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3732" w:author="MARTHA  CERVANTES DIAZ" w:date="2023-01-02T08:55:00Z">
            <w:rPr>
              <w:rFonts w:ascii="UHJQMA+A030-Reg" w:hAnsi="UHJQMA+A030-Reg" w:cs="UHJQMA+A030-Reg"/>
              <w:color w:val="000000"/>
              <w:spacing w:val="-1"/>
              <w:sz w:val="24"/>
            </w:rPr>
          </w:rPrChange>
        </w:rPr>
        <w:t>válida</w:t>
      </w:r>
      <w:r w:rsidRPr="00BF4A75">
        <w:rPr>
          <w:rFonts w:ascii="Times New Roman"/>
          <w:color w:val="000000"/>
          <w:spacing w:val="7"/>
          <w:sz w:val="24"/>
          <w:lang w:val="es-CO"/>
          <w:rPrChange w:id="3733"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734"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373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36" w:author="MARTHA  CERVANTES DIAZ" w:date="2023-01-02T08:55:00Z">
            <w:rPr>
              <w:rFonts w:ascii="UHJQMA+A030-Reg"/>
              <w:color w:val="000000"/>
              <w:sz w:val="24"/>
            </w:rPr>
          </w:rPrChange>
        </w:rPr>
        <w:t>un</w:t>
      </w:r>
      <w:r w:rsidRPr="00BF4A75">
        <w:rPr>
          <w:rFonts w:ascii="Times New Roman"/>
          <w:color w:val="000000"/>
          <w:spacing w:val="6"/>
          <w:sz w:val="24"/>
          <w:lang w:val="es-CO"/>
          <w:rPrChange w:id="373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738" w:author="MARTHA  CERVANTES DIAZ" w:date="2023-01-02T08:55:00Z">
            <w:rPr>
              <w:rFonts w:ascii="UHJQMA+A030-Reg"/>
              <w:color w:val="000000"/>
              <w:spacing w:val="-1"/>
              <w:sz w:val="24"/>
            </w:rPr>
          </w:rPrChange>
        </w:rPr>
        <w:t>lenguaje</w:t>
      </w:r>
      <w:r w:rsidRPr="00BF4A75">
        <w:rPr>
          <w:rFonts w:ascii="Times New Roman"/>
          <w:color w:val="000000"/>
          <w:spacing w:val="6"/>
          <w:sz w:val="24"/>
          <w:lang w:val="es-CO"/>
          <w:rPrChange w:id="373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40" w:author="MARTHA  CERVANTES DIAZ" w:date="2023-01-02T08:55:00Z">
            <w:rPr>
              <w:rFonts w:ascii="UHJQMA+A030-Reg"/>
              <w:color w:val="000000"/>
              <w:sz w:val="24"/>
            </w:rPr>
          </w:rPrChange>
        </w:rPr>
        <w:t>dado</w:t>
      </w:r>
      <w:r w:rsidRPr="00BF4A75">
        <w:rPr>
          <w:rFonts w:ascii="Times New Roman"/>
          <w:color w:val="000000"/>
          <w:spacing w:val="6"/>
          <w:sz w:val="24"/>
          <w:lang w:val="es-CO"/>
          <w:rPrChange w:id="374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42" w:author="MARTHA  CERVANTES DIAZ" w:date="2023-01-02T08:55:00Z">
            <w:rPr>
              <w:rFonts w:ascii="UHJQMA+A030-Reg"/>
              <w:color w:val="000000"/>
              <w:sz w:val="24"/>
            </w:rPr>
          </w:rPrChange>
        </w:rPr>
        <w:t>(Sipser,</w:t>
      </w:r>
      <w:r w:rsidRPr="00BF4A75">
        <w:rPr>
          <w:rFonts w:ascii="Times New Roman"/>
          <w:color w:val="000000"/>
          <w:spacing w:val="7"/>
          <w:sz w:val="24"/>
          <w:lang w:val="es-CO"/>
          <w:rPrChange w:id="374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44" w:author="MARTHA  CERVANTES DIAZ" w:date="2023-01-02T08:55:00Z">
            <w:rPr>
              <w:rFonts w:ascii="UHJQMA+A030-Reg"/>
              <w:color w:val="000000"/>
              <w:sz w:val="24"/>
            </w:rPr>
          </w:rPrChange>
        </w:rPr>
        <w:t>2012,</w:t>
      </w:r>
      <w:r w:rsidRPr="00BF4A75">
        <w:rPr>
          <w:rFonts w:ascii="Times New Roman"/>
          <w:color w:val="000000"/>
          <w:spacing w:val="7"/>
          <w:sz w:val="24"/>
          <w:lang w:val="es-CO"/>
          <w:rPrChange w:id="374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46" w:author="MARTHA  CERVANTES DIAZ" w:date="2023-01-02T08:55:00Z">
            <w:rPr>
              <w:rFonts w:ascii="UHJQMA+A030-Reg"/>
              <w:color w:val="000000"/>
              <w:sz w:val="24"/>
            </w:rPr>
          </w:rPrChange>
        </w:rPr>
        <w:t>p.</w:t>
      </w:r>
      <w:r w:rsidRPr="00BF4A75">
        <w:rPr>
          <w:rFonts w:ascii="Times New Roman"/>
          <w:color w:val="000000"/>
          <w:spacing w:val="7"/>
          <w:sz w:val="24"/>
          <w:lang w:val="es-CO"/>
          <w:rPrChange w:id="374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48" w:author="MARTHA  CERVANTES DIAZ" w:date="2023-01-02T08:55:00Z">
            <w:rPr>
              <w:rFonts w:ascii="UHJQMA+A030-Reg"/>
              <w:color w:val="000000"/>
              <w:sz w:val="24"/>
            </w:rPr>
          </w:rPrChange>
        </w:rPr>
        <w:t>101).</w:t>
      </w:r>
    </w:p>
    <w:p w14:paraId="04555F4E" w14:textId="77777777" w:rsidR="001D4206" w:rsidRPr="00BF4A75" w:rsidRDefault="00000000">
      <w:pPr>
        <w:framePr w:w="373" w:wrap="auto" w:hAnchor="text" w:x="1440" w:y="12917"/>
        <w:widowControl w:val="0"/>
        <w:autoSpaceDE w:val="0"/>
        <w:autoSpaceDN w:val="0"/>
        <w:spacing w:before="0" w:after="0" w:line="278" w:lineRule="exact"/>
        <w:jc w:val="left"/>
        <w:rPr>
          <w:rFonts w:ascii="Times New Roman"/>
          <w:color w:val="000000"/>
          <w:sz w:val="24"/>
          <w:lang w:val="es-CO"/>
          <w:rPrChange w:id="3749" w:author="MARTHA  CERVANTES DIAZ" w:date="2023-01-02T08:55:00Z">
            <w:rPr>
              <w:rFonts w:ascii="Times New Roman"/>
              <w:color w:val="000000"/>
              <w:sz w:val="24"/>
            </w:rPr>
          </w:rPrChange>
        </w:rPr>
      </w:pPr>
      <w:r w:rsidRPr="00BF4A75">
        <w:rPr>
          <w:rFonts w:ascii="JKVKLP+A030-Bol"/>
          <w:color w:val="000000"/>
          <w:sz w:val="24"/>
          <w:lang w:val="es-CO"/>
          <w:rPrChange w:id="3750" w:author="MARTHA  CERVANTES DIAZ" w:date="2023-01-02T08:55:00Z">
            <w:rPr>
              <w:rFonts w:ascii="JKVKLP+A030-Bol"/>
              <w:color w:val="000000"/>
              <w:sz w:val="24"/>
            </w:rPr>
          </w:rPrChange>
        </w:rPr>
        <w:t>4</w:t>
      </w:r>
    </w:p>
    <w:p w14:paraId="5A35DCEB" w14:textId="77777777" w:rsidR="001D4206" w:rsidRPr="00BF4A75" w:rsidRDefault="00000000">
      <w:pPr>
        <w:framePr w:w="3999" w:wrap="auto" w:hAnchor="text" w:x="1573" w:y="12917"/>
        <w:widowControl w:val="0"/>
        <w:autoSpaceDE w:val="0"/>
        <w:autoSpaceDN w:val="0"/>
        <w:spacing w:before="0" w:after="0" w:line="278" w:lineRule="exact"/>
        <w:jc w:val="left"/>
        <w:rPr>
          <w:rFonts w:ascii="Times New Roman"/>
          <w:color w:val="000000"/>
          <w:sz w:val="24"/>
          <w:lang w:val="es-CO"/>
          <w:rPrChange w:id="3751" w:author="MARTHA  CERVANTES DIAZ" w:date="2023-01-02T08:55:00Z">
            <w:rPr>
              <w:rFonts w:ascii="Times New Roman"/>
              <w:color w:val="000000"/>
              <w:sz w:val="24"/>
            </w:rPr>
          </w:rPrChange>
        </w:rPr>
      </w:pPr>
      <w:r w:rsidRPr="00BF4A75">
        <w:rPr>
          <w:rFonts w:ascii="JKVKLP+A030-Bol"/>
          <w:color w:val="000000"/>
          <w:sz w:val="24"/>
          <w:lang w:val="es-CO"/>
          <w:rPrChange w:id="3752" w:author="MARTHA  CERVANTES DIAZ" w:date="2023-01-02T08:55:00Z">
            <w:rPr>
              <w:rFonts w:ascii="JKVKLP+A030-Bol"/>
              <w:color w:val="000000"/>
              <w:sz w:val="24"/>
            </w:rPr>
          </w:rPrChange>
        </w:rPr>
        <w:t>.3.2</w:t>
      </w:r>
      <w:r w:rsidRPr="00BF4A75">
        <w:rPr>
          <w:rFonts w:ascii="Times New Roman"/>
          <w:color w:val="000000"/>
          <w:spacing w:val="179"/>
          <w:sz w:val="24"/>
          <w:lang w:val="es-CO"/>
          <w:rPrChange w:id="3753" w:author="MARTHA  CERVANTES DIAZ" w:date="2023-01-02T08:55:00Z">
            <w:rPr>
              <w:rFonts w:ascii="Times New Roman"/>
              <w:color w:val="000000"/>
              <w:spacing w:val="179"/>
              <w:sz w:val="24"/>
            </w:rPr>
          </w:rPrChange>
        </w:rPr>
        <w:t xml:space="preserve"> </w:t>
      </w:r>
      <w:r w:rsidRPr="00BF4A75">
        <w:rPr>
          <w:rFonts w:ascii="JKVKLP+A030-Bol" w:hAnsi="JKVKLP+A030-Bol" w:cs="JKVKLP+A030-Bol"/>
          <w:color w:val="000000"/>
          <w:spacing w:val="-1"/>
          <w:sz w:val="24"/>
          <w:lang w:val="es-CO"/>
          <w:rPrChange w:id="3754" w:author="MARTHA  CERVANTES DIAZ" w:date="2023-01-02T08:55:00Z">
            <w:rPr>
              <w:rFonts w:ascii="JKVKLP+A030-Bol" w:hAnsi="JKVKLP+A030-Bol" w:cs="JKVKLP+A030-Bol"/>
              <w:color w:val="000000"/>
              <w:spacing w:val="-1"/>
              <w:sz w:val="24"/>
            </w:rPr>
          </w:rPrChange>
        </w:rPr>
        <w:t>SERIALIZACIÓN</w:t>
      </w:r>
      <w:r w:rsidRPr="00BF4A75">
        <w:rPr>
          <w:rFonts w:ascii="Times New Roman"/>
          <w:color w:val="000000"/>
          <w:spacing w:val="7"/>
          <w:sz w:val="24"/>
          <w:lang w:val="es-CO"/>
          <w:rPrChange w:id="3755" w:author="MARTHA  CERVANTES DIAZ" w:date="2023-01-02T08:55:00Z">
            <w:rPr>
              <w:rFonts w:ascii="Times New Roman"/>
              <w:color w:val="000000"/>
              <w:spacing w:val="7"/>
              <w:sz w:val="24"/>
            </w:rPr>
          </w:rPrChange>
        </w:rPr>
        <w:t xml:space="preserve"> </w:t>
      </w:r>
      <w:r w:rsidRPr="00BF4A75">
        <w:rPr>
          <w:rFonts w:ascii="JKVKLP+A030-Bol"/>
          <w:color w:val="000000"/>
          <w:spacing w:val="-1"/>
          <w:sz w:val="24"/>
          <w:lang w:val="es-CO"/>
          <w:rPrChange w:id="3756"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3757" w:author="MARTHA  CERVANTES DIAZ" w:date="2023-01-02T08:55:00Z">
            <w:rPr>
              <w:rFonts w:ascii="Times New Roman"/>
              <w:color w:val="000000"/>
              <w:spacing w:val="7"/>
              <w:sz w:val="24"/>
            </w:rPr>
          </w:rPrChange>
        </w:rPr>
        <w:t xml:space="preserve"> </w:t>
      </w:r>
      <w:r w:rsidRPr="00BF4A75">
        <w:rPr>
          <w:rFonts w:ascii="JKVKLP+A030-Bol"/>
          <w:color w:val="000000"/>
          <w:spacing w:val="-9"/>
          <w:sz w:val="24"/>
          <w:lang w:val="es-CO"/>
          <w:rPrChange w:id="3758" w:author="MARTHA  CERVANTES DIAZ" w:date="2023-01-02T08:55:00Z">
            <w:rPr>
              <w:rFonts w:ascii="JKVKLP+A030-Bol"/>
              <w:color w:val="000000"/>
              <w:spacing w:val="-9"/>
              <w:sz w:val="24"/>
            </w:rPr>
          </w:rPrChange>
        </w:rPr>
        <w:t>DATOS</w:t>
      </w:r>
    </w:p>
    <w:p w14:paraId="5F691C4E" w14:textId="77777777" w:rsidR="001D4206" w:rsidRPr="00BF4A75" w:rsidRDefault="00000000">
      <w:pPr>
        <w:framePr w:w="9559" w:wrap="auto" w:hAnchor="text" w:x="1440" w:y="13598"/>
        <w:widowControl w:val="0"/>
        <w:autoSpaceDE w:val="0"/>
        <w:autoSpaceDN w:val="0"/>
        <w:spacing w:before="0" w:after="0" w:line="275" w:lineRule="exact"/>
        <w:jc w:val="left"/>
        <w:rPr>
          <w:rFonts w:ascii="Times New Roman"/>
          <w:color w:val="000000"/>
          <w:sz w:val="24"/>
          <w:lang w:val="es-CO"/>
          <w:rPrChange w:id="3759" w:author="MARTHA  CERVANTES DIAZ" w:date="2023-01-02T08:55:00Z">
            <w:rPr>
              <w:rFonts w:ascii="Times New Roman"/>
              <w:color w:val="000000"/>
              <w:sz w:val="24"/>
            </w:rPr>
          </w:rPrChange>
        </w:rPr>
      </w:pPr>
      <w:r w:rsidRPr="00BF4A75">
        <w:rPr>
          <w:rFonts w:ascii="UHJQMA+A030-Reg"/>
          <w:color w:val="000000"/>
          <w:sz w:val="24"/>
          <w:lang w:val="es-CO"/>
          <w:rPrChange w:id="3760" w:author="MARTHA  CERVANTES DIAZ" w:date="2023-01-02T08:55:00Z">
            <w:rPr>
              <w:rFonts w:ascii="UHJQMA+A030-Reg"/>
              <w:color w:val="000000"/>
              <w:sz w:val="24"/>
            </w:rPr>
          </w:rPrChange>
        </w:rPr>
        <w:t>La</w:t>
      </w:r>
      <w:r w:rsidRPr="00BF4A75">
        <w:rPr>
          <w:rFonts w:ascii="Times New Roman"/>
          <w:color w:val="000000"/>
          <w:spacing w:val="6"/>
          <w:sz w:val="24"/>
          <w:lang w:val="es-CO"/>
          <w:rPrChange w:id="3761"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3762" w:author="MARTHA  CERVANTES DIAZ" w:date="2023-01-02T08:55:00Z">
            <w:rPr>
              <w:rFonts w:ascii="UHJQMA+A030-Reg" w:hAnsi="UHJQMA+A030-Reg" w:cs="UHJQMA+A030-Reg"/>
              <w:color w:val="000000"/>
              <w:sz w:val="24"/>
            </w:rPr>
          </w:rPrChange>
        </w:rPr>
        <w:t>serialización</w:t>
      </w:r>
      <w:r w:rsidRPr="00BF4A75">
        <w:rPr>
          <w:rFonts w:ascii="Times New Roman"/>
          <w:color w:val="000000"/>
          <w:spacing w:val="6"/>
          <w:sz w:val="24"/>
          <w:lang w:val="es-CO"/>
          <w:rPrChange w:id="376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64" w:author="MARTHA  CERVANTES DIAZ" w:date="2023-01-02T08:55:00Z">
            <w:rPr>
              <w:rFonts w:ascii="UHJQMA+A030-Reg"/>
              <w:color w:val="000000"/>
              <w:sz w:val="24"/>
            </w:rPr>
          </w:rPrChange>
        </w:rPr>
        <w:t>de</w:t>
      </w:r>
      <w:r w:rsidRPr="00BF4A75">
        <w:rPr>
          <w:rFonts w:ascii="Times New Roman"/>
          <w:color w:val="000000"/>
          <w:spacing w:val="6"/>
          <w:sz w:val="24"/>
          <w:lang w:val="es-CO"/>
          <w:rPrChange w:id="376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766" w:author="MARTHA  CERVANTES DIAZ" w:date="2023-01-02T08:55:00Z">
            <w:rPr>
              <w:rFonts w:ascii="UHJQMA+A030-Reg"/>
              <w:color w:val="000000"/>
              <w:spacing w:val="-1"/>
              <w:sz w:val="24"/>
            </w:rPr>
          </w:rPrChange>
        </w:rPr>
        <w:t>datos</w:t>
      </w:r>
      <w:r w:rsidRPr="00BF4A75">
        <w:rPr>
          <w:rFonts w:ascii="Times New Roman"/>
          <w:color w:val="000000"/>
          <w:spacing w:val="7"/>
          <w:sz w:val="24"/>
          <w:lang w:val="es-CO"/>
          <w:rPrChange w:id="376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68" w:author="MARTHA  CERVANTES DIAZ" w:date="2023-01-02T08:55:00Z">
            <w:rPr>
              <w:rFonts w:ascii="UHJQMA+A030-Reg"/>
              <w:color w:val="000000"/>
              <w:sz w:val="24"/>
            </w:rPr>
          </w:rPrChange>
        </w:rPr>
        <w:t>se</w:t>
      </w:r>
      <w:r w:rsidRPr="00BF4A75">
        <w:rPr>
          <w:rFonts w:ascii="Times New Roman"/>
          <w:color w:val="000000"/>
          <w:spacing w:val="6"/>
          <w:sz w:val="24"/>
          <w:lang w:val="es-CO"/>
          <w:rPrChange w:id="3769"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770" w:author="MARTHA  CERVANTES DIAZ" w:date="2023-01-02T08:55:00Z">
            <w:rPr>
              <w:rFonts w:ascii="UHJQMA+A030-Reg" w:hAnsi="UHJQMA+A030-Reg" w:cs="UHJQMA+A030-Reg"/>
              <w:color w:val="000000"/>
              <w:spacing w:val="-1"/>
              <w:sz w:val="24"/>
            </w:rPr>
          </w:rPrChange>
        </w:rPr>
        <w:t>re</w:t>
      </w:r>
      <w:r>
        <w:rPr>
          <w:rFonts w:ascii="UHJQMA+A030-Reg" w:hAnsi="UHJQMA+A030-Reg" w:cs="UHJQMA+A030-Reg"/>
          <w:color w:val="000000"/>
          <w:spacing w:val="-1"/>
          <w:sz w:val="24"/>
        </w:rPr>
        <w:t>ﬁ</w:t>
      </w:r>
      <w:r w:rsidRPr="00BF4A75">
        <w:rPr>
          <w:rFonts w:ascii="UHJQMA+A030-Reg" w:hAnsi="UHJQMA+A030-Reg" w:cs="UHJQMA+A030-Reg"/>
          <w:color w:val="000000"/>
          <w:spacing w:val="-1"/>
          <w:sz w:val="24"/>
          <w:lang w:val="es-CO"/>
          <w:rPrChange w:id="3771" w:author="MARTHA  CERVANTES DIAZ" w:date="2023-01-02T08:55:00Z">
            <w:rPr>
              <w:rFonts w:ascii="UHJQMA+A030-Reg" w:hAnsi="UHJQMA+A030-Reg" w:cs="UHJQMA+A030-Reg"/>
              <w:color w:val="000000"/>
              <w:spacing w:val="-1"/>
              <w:sz w:val="24"/>
            </w:rPr>
          </w:rPrChange>
        </w:rPr>
        <w:t>ere</w:t>
      </w:r>
      <w:r w:rsidRPr="00BF4A75">
        <w:rPr>
          <w:rFonts w:ascii="Times New Roman"/>
          <w:color w:val="000000"/>
          <w:spacing w:val="7"/>
          <w:sz w:val="24"/>
          <w:lang w:val="es-CO"/>
          <w:rPrChange w:id="377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73" w:author="MARTHA  CERVANTES DIAZ" w:date="2023-01-02T08:55:00Z">
            <w:rPr>
              <w:rFonts w:ascii="UHJQMA+A030-Reg"/>
              <w:color w:val="000000"/>
              <w:sz w:val="24"/>
            </w:rPr>
          </w:rPrChange>
        </w:rPr>
        <w:t>a</w:t>
      </w:r>
      <w:r w:rsidRPr="00BF4A75">
        <w:rPr>
          <w:rFonts w:ascii="Times New Roman"/>
          <w:color w:val="000000"/>
          <w:spacing w:val="6"/>
          <w:sz w:val="24"/>
          <w:lang w:val="es-CO"/>
          <w:rPrChange w:id="377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75" w:author="MARTHA  CERVANTES DIAZ" w:date="2023-01-02T08:55:00Z">
            <w:rPr>
              <w:rFonts w:ascii="UHJQMA+A030-Reg"/>
              <w:color w:val="000000"/>
              <w:sz w:val="24"/>
            </w:rPr>
          </w:rPrChange>
        </w:rPr>
        <w:t>la</w:t>
      </w:r>
      <w:r w:rsidRPr="00BF4A75">
        <w:rPr>
          <w:rFonts w:ascii="Times New Roman"/>
          <w:color w:val="000000"/>
          <w:spacing w:val="6"/>
          <w:sz w:val="24"/>
          <w:lang w:val="es-CO"/>
          <w:rPrChange w:id="3776"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777" w:author="MARTHA  CERVANTES DIAZ" w:date="2023-01-02T08:55:00Z">
            <w:rPr>
              <w:rFonts w:ascii="UHJQMA+A030-Reg" w:hAnsi="UHJQMA+A030-Reg" w:cs="UHJQMA+A030-Reg"/>
              <w:color w:val="000000"/>
              <w:spacing w:val="-1"/>
              <w:sz w:val="24"/>
            </w:rPr>
          </w:rPrChange>
        </w:rPr>
        <w:t>traducción</w:t>
      </w:r>
      <w:r w:rsidRPr="00BF4A75">
        <w:rPr>
          <w:rFonts w:ascii="Times New Roman"/>
          <w:color w:val="000000"/>
          <w:spacing w:val="6"/>
          <w:sz w:val="24"/>
          <w:lang w:val="es-CO"/>
          <w:rPrChange w:id="377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79" w:author="MARTHA  CERVANTES DIAZ" w:date="2023-01-02T08:55:00Z">
            <w:rPr>
              <w:rFonts w:ascii="UHJQMA+A030-Reg"/>
              <w:color w:val="000000"/>
              <w:sz w:val="24"/>
            </w:rPr>
          </w:rPrChange>
        </w:rPr>
        <w:t>de</w:t>
      </w:r>
      <w:r w:rsidRPr="00BF4A75">
        <w:rPr>
          <w:rFonts w:ascii="Times New Roman"/>
          <w:color w:val="000000"/>
          <w:spacing w:val="6"/>
          <w:sz w:val="24"/>
          <w:lang w:val="es-CO"/>
          <w:rPrChange w:id="378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81" w:author="MARTHA  CERVANTES DIAZ" w:date="2023-01-02T08:55:00Z">
            <w:rPr>
              <w:rFonts w:ascii="UHJQMA+A030-Reg"/>
              <w:color w:val="000000"/>
              <w:sz w:val="24"/>
            </w:rPr>
          </w:rPrChange>
        </w:rPr>
        <w:t>una</w:t>
      </w:r>
      <w:r w:rsidRPr="00BF4A75">
        <w:rPr>
          <w:rFonts w:ascii="Times New Roman"/>
          <w:color w:val="000000"/>
          <w:spacing w:val="6"/>
          <w:sz w:val="24"/>
          <w:lang w:val="es-CO"/>
          <w:rPrChange w:id="378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83" w:author="MARTHA  CERVANTES DIAZ" w:date="2023-01-02T08:55:00Z">
            <w:rPr>
              <w:rFonts w:ascii="UHJQMA+A030-Reg"/>
              <w:color w:val="000000"/>
              <w:sz w:val="24"/>
            </w:rPr>
          </w:rPrChange>
        </w:rPr>
        <w:t>estructura</w:t>
      </w:r>
      <w:r w:rsidRPr="00BF4A75">
        <w:rPr>
          <w:rFonts w:ascii="Times New Roman"/>
          <w:color w:val="000000"/>
          <w:spacing w:val="6"/>
          <w:sz w:val="24"/>
          <w:lang w:val="es-CO"/>
          <w:rPrChange w:id="378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85" w:author="MARTHA  CERVANTES DIAZ" w:date="2023-01-02T08:55:00Z">
            <w:rPr>
              <w:rFonts w:ascii="UHJQMA+A030-Reg"/>
              <w:color w:val="000000"/>
              <w:sz w:val="24"/>
            </w:rPr>
          </w:rPrChange>
        </w:rPr>
        <w:t>de</w:t>
      </w:r>
      <w:r w:rsidRPr="00BF4A75">
        <w:rPr>
          <w:rFonts w:ascii="Times New Roman"/>
          <w:color w:val="000000"/>
          <w:spacing w:val="6"/>
          <w:sz w:val="24"/>
          <w:lang w:val="es-CO"/>
          <w:rPrChange w:id="378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787" w:author="MARTHA  CERVANTES DIAZ" w:date="2023-01-02T08:55:00Z">
            <w:rPr>
              <w:rFonts w:ascii="UHJQMA+A030-Reg"/>
              <w:color w:val="000000"/>
              <w:spacing w:val="-1"/>
              <w:sz w:val="24"/>
            </w:rPr>
          </w:rPrChange>
        </w:rPr>
        <w:t>datos</w:t>
      </w:r>
      <w:r w:rsidRPr="00BF4A75">
        <w:rPr>
          <w:rFonts w:ascii="Times New Roman"/>
          <w:color w:val="000000"/>
          <w:spacing w:val="7"/>
          <w:sz w:val="24"/>
          <w:lang w:val="es-CO"/>
          <w:rPrChange w:id="378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89" w:author="MARTHA  CERVANTES DIAZ" w:date="2023-01-02T08:55:00Z">
            <w:rPr>
              <w:rFonts w:ascii="UHJQMA+A030-Reg"/>
              <w:color w:val="000000"/>
              <w:sz w:val="24"/>
            </w:rPr>
          </w:rPrChange>
        </w:rPr>
        <w:t>hacia</w:t>
      </w:r>
      <w:r w:rsidRPr="00BF4A75">
        <w:rPr>
          <w:rFonts w:ascii="Times New Roman"/>
          <w:color w:val="000000"/>
          <w:spacing w:val="6"/>
          <w:sz w:val="24"/>
          <w:lang w:val="es-CO"/>
          <w:rPrChange w:id="379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91" w:author="MARTHA  CERVANTES DIAZ" w:date="2023-01-02T08:55:00Z">
            <w:rPr>
              <w:rFonts w:ascii="UHJQMA+A030-Reg"/>
              <w:color w:val="000000"/>
              <w:sz w:val="24"/>
            </w:rPr>
          </w:rPrChange>
        </w:rPr>
        <w:t>una</w:t>
      </w:r>
    </w:p>
    <w:p w14:paraId="5E6FBC9E" w14:textId="77777777" w:rsidR="001D4206" w:rsidRPr="00BF4A75" w:rsidRDefault="00000000">
      <w:pPr>
        <w:framePr w:w="9559" w:wrap="auto" w:hAnchor="text" w:x="1440" w:y="13598"/>
        <w:widowControl w:val="0"/>
        <w:autoSpaceDE w:val="0"/>
        <w:autoSpaceDN w:val="0"/>
        <w:spacing w:before="13" w:after="0" w:line="275" w:lineRule="exact"/>
        <w:jc w:val="left"/>
        <w:rPr>
          <w:rFonts w:ascii="Times New Roman"/>
          <w:color w:val="000000"/>
          <w:sz w:val="24"/>
          <w:lang w:val="es-CO"/>
          <w:rPrChange w:id="3792" w:author="MARTHA  CERVANTES DIAZ" w:date="2023-01-02T08:55:00Z">
            <w:rPr>
              <w:rFonts w:ascii="Times New Roman"/>
              <w:color w:val="000000"/>
              <w:sz w:val="24"/>
            </w:rPr>
          </w:rPrChange>
        </w:rPr>
      </w:pPr>
      <w:r w:rsidRPr="00BF4A75">
        <w:rPr>
          <w:rFonts w:ascii="UHJQMA+A030-Reg"/>
          <w:color w:val="000000"/>
          <w:spacing w:val="-1"/>
          <w:sz w:val="24"/>
          <w:lang w:val="es-CO"/>
          <w:rPrChange w:id="3793" w:author="MARTHA  CERVANTES DIAZ" w:date="2023-01-02T08:55:00Z">
            <w:rPr>
              <w:rFonts w:ascii="UHJQMA+A030-Reg"/>
              <w:color w:val="000000"/>
              <w:spacing w:val="-1"/>
              <w:sz w:val="24"/>
            </w:rPr>
          </w:rPrChange>
        </w:rPr>
        <w:t>manera</w:t>
      </w:r>
      <w:r w:rsidRPr="00BF4A75">
        <w:rPr>
          <w:rFonts w:ascii="Times New Roman"/>
          <w:color w:val="000000"/>
          <w:spacing w:val="7"/>
          <w:sz w:val="24"/>
          <w:lang w:val="es-CO"/>
          <w:rPrChange w:id="379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795" w:author="MARTHA  CERVANTES DIAZ" w:date="2023-01-02T08:55:00Z">
            <w:rPr>
              <w:rFonts w:ascii="UHJQMA+A030-Reg"/>
              <w:color w:val="000000"/>
              <w:sz w:val="24"/>
            </w:rPr>
          </w:rPrChange>
        </w:rPr>
        <w:t>en</w:t>
      </w:r>
      <w:r w:rsidRPr="00BF4A75">
        <w:rPr>
          <w:rFonts w:ascii="Times New Roman"/>
          <w:color w:val="000000"/>
          <w:spacing w:val="6"/>
          <w:sz w:val="24"/>
          <w:lang w:val="es-CO"/>
          <w:rPrChange w:id="379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97" w:author="MARTHA  CERVANTES DIAZ" w:date="2023-01-02T08:55:00Z">
            <w:rPr>
              <w:rFonts w:ascii="UHJQMA+A030-Reg"/>
              <w:color w:val="000000"/>
              <w:sz w:val="24"/>
            </w:rPr>
          </w:rPrChange>
        </w:rPr>
        <w:t>la</w:t>
      </w:r>
      <w:r w:rsidRPr="00BF4A75">
        <w:rPr>
          <w:rFonts w:ascii="Times New Roman"/>
          <w:color w:val="000000"/>
          <w:spacing w:val="6"/>
          <w:sz w:val="24"/>
          <w:lang w:val="es-CO"/>
          <w:rPrChange w:id="379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799" w:author="MARTHA  CERVANTES DIAZ" w:date="2023-01-02T08:55:00Z">
            <w:rPr>
              <w:rFonts w:ascii="UHJQMA+A030-Reg"/>
              <w:color w:val="000000"/>
              <w:sz w:val="24"/>
            </w:rPr>
          </w:rPrChange>
        </w:rPr>
        <w:t>que</w:t>
      </w:r>
      <w:r w:rsidRPr="00BF4A75">
        <w:rPr>
          <w:rFonts w:ascii="Times New Roman"/>
          <w:color w:val="000000"/>
          <w:spacing w:val="6"/>
          <w:sz w:val="24"/>
          <w:lang w:val="es-CO"/>
          <w:rPrChange w:id="380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01" w:author="MARTHA  CERVANTES DIAZ" w:date="2023-01-02T08:55:00Z">
            <w:rPr>
              <w:rFonts w:ascii="UHJQMA+A030-Reg"/>
              <w:color w:val="000000"/>
              <w:sz w:val="24"/>
            </w:rPr>
          </w:rPrChange>
        </w:rPr>
        <w:t>pueda</w:t>
      </w:r>
      <w:r w:rsidRPr="00BF4A75">
        <w:rPr>
          <w:rFonts w:ascii="Times New Roman"/>
          <w:color w:val="000000"/>
          <w:spacing w:val="6"/>
          <w:sz w:val="24"/>
          <w:lang w:val="es-CO"/>
          <w:rPrChange w:id="380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03" w:author="MARTHA  CERVANTES DIAZ" w:date="2023-01-02T08:55:00Z">
            <w:rPr>
              <w:rFonts w:ascii="UHJQMA+A030-Reg"/>
              <w:color w:val="000000"/>
              <w:sz w:val="24"/>
            </w:rPr>
          </w:rPrChange>
        </w:rPr>
        <w:t>ser</w:t>
      </w:r>
      <w:r w:rsidRPr="00BF4A75">
        <w:rPr>
          <w:rFonts w:ascii="Times New Roman"/>
          <w:color w:val="000000"/>
          <w:spacing w:val="7"/>
          <w:sz w:val="24"/>
          <w:lang w:val="es-CO"/>
          <w:rPrChange w:id="380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805" w:author="MARTHA  CERVANTES DIAZ" w:date="2023-01-02T08:55:00Z">
            <w:rPr>
              <w:rFonts w:ascii="UHJQMA+A030-Reg"/>
              <w:color w:val="000000"/>
              <w:sz w:val="24"/>
            </w:rPr>
          </w:rPrChange>
        </w:rPr>
        <w:t>almacenada.</w:t>
      </w:r>
      <w:r w:rsidRPr="00BF4A75">
        <w:rPr>
          <w:rFonts w:ascii="Times New Roman"/>
          <w:color w:val="000000"/>
          <w:spacing w:val="7"/>
          <w:sz w:val="24"/>
          <w:lang w:val="es-CO"/>
          <w:rPrChange w:id="380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807" w:author="MARTHA  CERVANTES DIAZ" w:date="2023-01-02T08:55:00Z">
            <w:rPr>
              <w:rFonts w:ascii="UHJQMA+A030-Reg"/>
              <w:color w:val="000000"/>
              <w:spacing w:val="-1"/>
              <w:sz w:val="24"/>
            </w:rPr>
          </w:rPrChange>
        </w:rPr>
        <w:t>En</w:t>
      </w:r>
      <w:r w:rsidRPr="00BF4A75">
        <w:rPr>
          <w:rFonts w:ascii="Times New Roman"/>
          <w:color w:val="000000"/>
          <w:spacing w:val="7"/>
          <w:sz w:val="24"/>
          <w:lang w:val="es-CO"/>
          <w:rPrChange w:id="380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809" w:author="MARTHA  CERVANTES DIAZ" w:date="2023-01-02T08:55:00Z">
            <w:rPr>
              <w:rFonts w:ascii="UHJQMA+A030-Reg"/>
              <w:color w:val="000000"/>
              <w:sz w:val="24"/>
            </w:rPr>
          </w:rPrChange>
        </w:rPr>
        <w:t>el</w:t>
      </w:r>
      <w:r w:rsidRPr="00BF4A75">
        <w:rPr>
          <w:rFonts w:ascii="Times New Roman"/>
          <w:color w:val="000000"/>
          <w:spacing w:val="7"/>
          <w:sz w:val="24"/>
          <w:lang w:val="es-CO"/>
          <w:rPrChange w:id="3810"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3811" w:author="MARTHA  CERVANTES DIAZ" w:date="2023-01-02T08:55:00Z">
            <w:rPr>
              <w:rFonts w:ascii="UHJQMA+A030-Reg"/>
              <w:color w:val="000000"/>
              <w:spacing w:val="-2"/>
              <w:sz w:val="24"/>
            </w:rPr>
          </w:rPrChange>
        </w:rPr>
        <w:t>contexto</w:t>
      </w:r>
      <w:r w:rsidRPr="00BF4A75">
        <w:rPr>
          <w:rFonts w:ascii="Times New Roman"/>
          <w:color w:val="000000"/>
          <w:spacing w:val="8"/>
          <w:sz w:val="24"/>
          <w:lang w:val="es-CO"/>
          <w:rPrChange w:id="3812"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813" w:author="MARTHA  CERVANTES DIAZ" w:date="2023-01-02T08:55:00Z">
            <w:rPr>
              <w:rFonts w:ascii="UHJQMA+A030-Reg"/>
              <w:color w:val="000000"/>
              <w:sz w:val="24"/>
            </w:rPr>
          </w:rPrChange>
        </w:rPr>
        <w:t>del</w:t>
      </w:r>
      <w:r w:rsidRPr="00BF4A75">
        <w:rPr>
          <w:rFonts w:ascii="Times New Roman"/>
          <w:color w:val="000000"/>
          <w:spacing w:val="7"/>
          <w:sz w:val="24"/>
          <w:lang w:val="es-CO"/>
          <w:rPrChange w:id="3814"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3815" w:author="MARTHA  CERVANTES DIAZ" w:date="2023-01-02T08:55:00Z">
            <w:rPr>
              <w:rFonts w:ascii="UHJQMA+A030-Reg"/>
              <w:color w:val="000000"/>
              <w:spacing w:val="-2"/>
              <w:sz w:val="24"/>
            </w:rPr>
          </w:rPrChange>
        </w:rPr>
        <w:t>proyecto,</w:t>
      </w:r>
      <w:r w:rsidRPr="00BF4A75">
        <w:rPr>
          <w:rFonts w:ascii="Times New Roman"/>
          <w:color w:val="000000"/>
          <w:spacing w:val="8"/>
          <w:sz w:val="24"/>
          <w:lang w:val="es-CO"/>
          <w:rPrChange w:id="3816"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817" w:author="MARTHA  CERVANTES DIAZ" w:date="2023-01-02T08:55:00Z">
            <w:rPr>
              <w:rFonts w:ascii="UHJQMA+A030-Reg"/>
              <w:color w:val="000000"/>
              <w:sz w:val="24"/>
            </w:rPr>
          </w:rPrChange>
        </w:rPr>
        <w:t>esta</w:t>
      </w:r>
      <w:r w:rsidRPr="00BF4A75">
        <w:rPr>
          <w:rFonts w:ascii="Times New Roman"/>
          <w:color w:val="000000"/>
          <w:spacing w:val="6"/>
          <w:sz w:val="24"/>
          <w:lang w:val="es-CO"/>
          <w:rPrChange w:id="3818"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3819" w:author="MARTHA  CERVANTES DIAZ" w:date="2023-01-02T08:55:00Z">
            <w:rPr>
              <w:rFonts w:ascii="UHJQMA+A030-Reg" w:hAnsi="UHJQMA+A030-Reg" w:cs="UHJQMA+A030-Reg"/>
              <w:color w:val="000000"/>
              <w:sz w:val="24"/>
            </w:rPr>
          </w:rPrChange>
        </w:rPr>
        <w:t>serialización</w:t>
      </w:r>
    </w:p>
    <w:p w14:paraId="7FA3E2E5" w14:textId="77777777" w:rsidR="001D4206" w:rsidRPr="00BF4A75" w:rsidRDefault="00000000">
      <w:pPr>
        <w:framePr w:w="9559" w:wrap="auto" w:hAnchor="text" w:x="1440" w:y="13598"/>
        <w:widowControl w:val="0"/>
        <w:autoSpaceDE w:val="0"/>
        <w:autoSpaceDN w:val="0"/>
        <w:spacing w:before="13" w:after="0" w:line="275" w:lineRule="exact"/>
        <w:jc w:val="left"/>
        <w:rPr>
          <w:rFonts w:ascii="Times New Roman"/>
          <w:color w:val="000000"/>
          <w:sz w:val="24"/>
          <w:lang w:val="es-CO"/>
          <w:rPrChange w:id="3820" w:author="MARTHA  CERVANTES DIAZ" w:date="2023-01-02T08:55:00Z">
            <w:rPr>
              <w:rFonts w:ascii="Times New Roman"/>
              <w:color w:val="000000"/>
              <w:sz w:val="24"/>
            </w:rPr>
          </w:rPrChange>
        </w:rPr>
      </w:pPr>
      <w:r w:rsidRPr="00BF4A75">
        <w:rPr>
          <w:rFonts w:ascii="UHJQMA+A030-Reg"/>
          <w:color w:val="000000"/>
          <w:sz w:val="24"/>
          <w:lang w:val="es-CO"/>
          <w:rPrChange w:id="3821" w:author="MARTHA  CERVANTES DIAZ" w:date="2023-01-02T08:55:00Z">
            <w:rPr>
              <w:rFonts w:ascii="UHJQMA+A030-Reg"/>
              <w:color w:val="000000"/>
              <w:sz w:val="24"/>
            </w:rPr>
          </w:rPrChange>
        </w:rPr>
        <w:t>nos</w:t>
      </w:r>
      <w:r w:rsidRPr="00BF4A75">
        <w:rPr>
          <w:rFonts w:ascii="Times New Roman"/>
          <w:color w:val="000000"/>
          <w:spacing w:val="7"/>
          <w:sz w:val="24"/>
          <w:lang w:val="es-CO"/>
          <w:rPrChange w:id="3822"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3823" w:author="MARTHA  CERVANTES DIAZ" w:date="2023-01-02T08:55:00Z">
            <w:rPr>
              <w:rFonts w:ascii="UHJQMA+A030-Reg" w:hAnsi="UHJQMA+A030-Reg" w:cs="UHJQMA+A030-Reg"/>
              <w:color w:val="000000"/>
              <w:spacing w:val="-1"/>
              <w:sz w:val="24"/>
            </w:rPr>
          </w:rPrChange>
        </w:rPr>
        <w:t>permitirá</w:t>
      </w:r>
      <w:r w:rsidRPr="00BF4A75">
        <w:rPr>
          <w:rFonts w:ascii="Times New Roman"/>
          <w:color w:val="000000"/>
          <w:spacing w:val="6"/>
          <w:sz w:val="24"/>
          <w:lang w:val="es-CO"/>
          <w:rPrChange w:id="382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25" w:author="MARTHA  CERVANTES DIAZ" w:date="2023-01-02T08:55:00Z">
            <w:rPr>
              <w:rFonts w:ascii="UHJQMA+A030-Reg"/>
              <w:color w:val="000000"/>
              <w:sz w:val="24"/>
            </w:rPr>
          </w:rPrChange>
        </w:rPr>
        <w:t>describir</w:t>
      </w:r>
      <w:r w:rsidRPr="00BF4A75">
        <w:rPr>
          <w:rFonts w:ascii="Times New Roman"/>
          <w:color w:val="000000"/>
          <w:spacing w:val="6"/>
          <w:sz w:val="24"/>
          <w:lang w:val="es-CO"/>
          <w:rPrChange w:id="382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27" w:author="MARTHA  CERVANTES DIAZ" w:date="2023-01-02T08:55:00Z">
            <w:rPr>
              <w:rFonts w:ascii="UHJQMA+A030-Reg"/>
              <w:color w:val="000000"/>
              <w:sz w:val="24"/>
            </w:rPr>
          </w:rPrChange>
        </w:rPr>
        <w:t>las</w:t>
      </w:r>
      <w:r w:rsidRPr="00BF4A75">
        <w:rPr>
          <w:rFonts w:ascii="Times New Roman"/>
          <w:color w:val="000000"/>
          <w:spacing w:val="6"/>
          <w:sz w:val="24"/>
          <w:lang w:val="es-CO"/>
          <w:rPrChange w:id="382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829" w:author="MARTHA  CERVANTES DIAZ" w:date="2023-01-02T08:55:00Z">
            <w:rPr>
              <w:rFonts w:ascii="UHJQMA+A030-Reg"/>
              <w:color w:val="000000"/>
              <w:spacing w:val="-1"/>
              <w:sz w:val="24"/>
            </w:rPr>
          </w:rPrChange>
        </w:rPr>
        <w:t>arquitecturas</w:t>
      </w:r>
      <w:r w:rsidRPr="00BF4A75">
        <w:rPr>
          <w:rFonts w:ascii="Times New Roman"/>
          <w:color w:val="000000"/>
          <w:spacing w:val="7"/>
          <w:sz w:val="24"/>
          <w:lang w:val="es-CO"/>
          <w:rPrChange w:id="383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831" w:author="MARTHA  CERVANTES DIAZ" w:date="2023-01-02T08:55:00Z">
            <w:rPr>
              <w:rFonts w:ascii="UHJQMA+A030-Reg"/>
              <w:color w:val="000000"/>
              <w:spacing w:val="-1"/>
              <w:sz w:val="24"/>
            </w:rPr>
          </w:rPrChange>
        </w:rPr>
        <w:t>objetivo</w:t>
      </w:r>
      <w:r w:rsidRPr="00BF4A75">
        <w:rPr>
          <w:rFonts w:ascii="Times New Roman"/>
          <w:color w:val="000000"/>
          <w:spacing w:val="7"/>
          <w:sz w:val="24"/>
          <w:lang w:val="es-CO"/>
          <w:rPrChange w:id="383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833" w:author="MARTHA  CERVANTES DIAZ" w:date="2023-01-02T08:55:00Z">
            <w:rPr>
              <w:rFonts w:ascii="UHJQMA+A030-Reg"/>
              <w:color w:val="000000"/>
              <w:sz w:val="24"/>
            </w:rPr>
          </w:rPrChange>
        </w:rPr>
        <w:t>a</w:t>
      </w:r>
      <w:r w:rsidRPr="00BF4A75">
        <w:rPr>
          <w:rFonts w:ascii="Times New Roman"/>
          <w:color w:val="000000"/>
          <w:spacing w:val="6"/>
          <w:sz w:val="24"/>
          <w:lang w:val="es-CO"/>
          <w:rPrChange w:id="383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835" w:author="MARTHA  CERVANTES DIAZ" w:date="2023-01-02T08:55:00Z">
            <w:rPr>
              <w:rFonts w:ascii="UHJQMA+A030-Reg"/>
              <w:color w:val="000000"/>
              <w:spacing w:val="1"/>
              <w:sz w:val="24"/>
            </w:rPr>
          </w:rPrChange>
        </w:rPr>
        <w:t>partir</w:t>
      </w:r>
      <w:r w:rsidRPr="00BF4A75">
        <w:rPr>
          <w:rFonts w:ascii="Times New Roman"/>
          <w:color w:val="000000"/>
          <w:spacing w:val="5"/>
          <w:sz w:val="24"/>
          <w:lang w:val="es-CO"/>
          <w:rPrChange w:id="3836"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3837" w:author="MARTHA  CERVANTES DIAZ" w:date="2023-01-02T08:55:00Z">
            <w:rPr>
              <w:rFonts w:ascii="UHJQMA+A030-Reg"/>
              <w:color w:val="000000"/>
              <w:sz w:val="24"/>
            </w:rPr>
          </w:rPrChange>
        </w:rPr>
        <w:t>de</w:t>
      </w:r>
      <w:r w:rsidRPr="00BF4A75">
        <w:rPr>
          <w:rFonts w:ascii="Times New Roman"/>
          <w:color w:val="000000"/>
          <w:spacing w:val="6"/>
          <w:sz w:val="24"/>
          <w:lang w:val="es-CO"/>
          <w:rPrChange w:id="383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39" w:author="MARTHA  CERVANTES DIAZ" w:date="2023-01-02T08:55:00Z">
            <w:rPr>
              <w:rFonts w:ascii="UHJQMA+A030-Reg"/>
              <w:color w:val="000000"/>
              <w:sz w:val="24"/>
            </w:rPr>
          </w:rPrChange>
        </w:rPr>
        <w:t>la</w:t>
      </w:r>
      <w:r w:rsidRPr="00BF4A75">
        <w:rPr>
          <w:rFonts w:ascii="Times New Roman"/>
          <w:color w:val="000000"/>
          <w:spacing w:val="6"/>
          <w:sz w:val="24"/>
          <w:lang w:val="es-CO"/>
          <w:rPrChange w:id="3840"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841" w:author="MARTHA  CERVANTES DIAZ" w:date="2023-01-02T08:55:00Z">
            <w:rPr>
              <w:rFonts w:ascii="UHJQMA+A030-Reg" w:hAnsi="UHJQMA+A030-Reg" w:cs="UHJQMA+A030-Reg"/>
              <w:color w:val="000000"/>
              <w:spacing w:val="-1"/>
              <w:sz w:val="24"/>
            </w:rPr>
          </w:rPrChange>
        </w:rPr>
        <w:t>notación</w:t>
      </w:r>
      <w:r w:rsidRPr="00BF4A75">
        <w:rPr>
          <w:rFonts w:ascii="Times New Roman"/>
          <w:color w:val="000000"/>
          <w:spacing w:val="7"/>
          <w:sz w:val="24"/>
          <w:lang w:val="es-CO"/>
          <w:rPrChange w:id="384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843" w:author="MARTHA  CERVANTES DIAZ" w:date="2023-01-02T08:55:00Z">
            <w:rPr>
              <w:rFonts w:ascii="UHJQMA+A030-Reg"/>
              <w:color w:val="000000"/>
              <w:sz w:val="24"/>
            </w:rPr>
          </w:rPrChange>
        </w:rPr>
        <w:t>y</w:t>
      </w:r>
      <w:r w:rsidRPr="00BF4A75">
        <w:rPr>
          <w:rFonts w:ascii="Times New Roman"/>
          <w:color w:val="000000"/>
          <w:spacing w:val="6"/>
          <w:sz w:val="24"/>
          <w:lang w:val="es-CO"/>
          <w:rPrChange w:id="3844"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845" w:author="MARTHA  CERVANTES DIAZ" w:date="2023-01-02T08:55:00Z">
            <w:rPr>
              <w:rFonts w:ascii="UHJQMA+A030-Reg" w:hAnsi="UHJQMA+A030-Reg" w:cs="UHJQMA+A030-Reg"/>
              <w:color w:val="000000"/>
              <w:spacing w:val="-1"/>
              <w:sz w:val="24"/>
            </w:rPr>
          </w:rPrChange>
        </w:rPr>
        <w:t>gramáticas</w:t>
      </w:r>
    </w:p>
    <w:p w14:paraId="4D4461CD" w14:textId="77777777" w:rsidR="001D4206" w:rsidRPr="00BF4A75" w:rsidRDefault="00000000">
      <w:pPr>
        <w:framePr w:w="373" w:wrap="auto" w:hAnchor="text" w:x="6054" w:y="14774"/>
        <w:widowControl w:val="0"/>
        <w:autoSpaceDE w:val="0"/>
        <w:autoSpaceDN w:val="0"/>
        <w:spacing w:before="0" w:after="0" w:line="275" w:lineRule="exact"/>
        <w:jc w:val="left"/>
        <w:rPr>
          <w:rFonts w:ascii="Times New Roman"/>
          <w:color w:val="000000"/>
          <w:sz w:val="24"/>
          <w:lang w:val="es-CO"/>
          <w:rPrChange w:id="3846" w:author="MARTHA  CERVANTES DIAZ" w:date="2023-01-02T08:55:00Z">
            <w:rPr>
              <w:rFonts w:ascii="Times New Roman"/>
              <w:color w:val="000000"/>
              <w:sz w:val="24"/>
            </w:rPr>
          </w:rPrChange>
        </w:rPr>
      </w:pPr>
      <w:r w:rsidRPr="00BF4A75">
        <w:rPr>
          <w:rFonts w:ascii="UHJQMA+A030-Reg"/>
          <w:color w:val="000000"/>
          <w:sz w:val="24"/>
          <w:lang w:val="es-CO"/>
          <w:rPrChange w:id="3847" w:author="MARTHA  CERVANTES DIAZ" w:date="2023-01-02T08:55:00Z">
            <w:rPr>
              <w:rFonts w:ascii="UHJQMA+A030-Reg"/>
              <w:color w:val="000000"/>
              <w:sz w:val="24"/>
            </w:rPr>
          </w:rPrChange>
        </w:rPr>
        <w:t>6</w:t>
      </w:r>
    </w:p>
    <w:p w14:paraId="5368E3FE" w14:textId="77777777" w:rsidR="001D4206" w:rsidRPr="00BF4A75" w:rsidRDefault="001D4206">
      <w:pPr>
        <w:spacing w:before="0" w:after="0" w:line="0" w:lineRule="atLeast"/>
        <w:jc w:val="left"/>
        <w:rPr>
          <w:rFonts w:ascii="Arial"/>
          <w:color w:val="FF0000"/>
          <w:sz w:val="2"/>
          <w:lang w:val="es-CO"/>
          <w:rPrChange w:id="3848" w:author="MARTHA  CERVANTES DIAZ" w:date="2023-01-02T08:55:00Z">
            <w:rPr>
              <w:rFonts w:ascii="Arial"/>
              <w:color w:val="FF0000"/>
              <w:sz w:val="2"/>
            </w:rPr>
          </w:rPrChange>
        </w:rPr>
      </w:pPr>
    </w:p>
    <w:p w14:paraId="79FF5E0A" w14:textId="77777777" w:rsidR="001D4206" w:rsidRPr="00BF4A75" w:rsidRDefault="00000000">
      <w:pPr>
        <w:spacing w:before="0" w:after="0" w:line="0" w:lineRule="atLeast"/>
        <w:jc w:val="left"/>
        <w:rPr>
          <w:rFonts w:ascii="Arial"/>
          <w:color w:val="FF0000"/>
          <w:sz w:val="2"/>
          <w:lang w:val="es-CO"/>
          <w:rPrChange w:id="3849" w:author="MARTHA  CERVANTES DIAZ" w:date="2023-01-02T08:55:00Z">
            <w:rPr>
              <w:rFonts w:ascii="Arial"/>
              <w:color w:val="FF0000"/>
              <w:sz w:val="2"/>
            </w:rPr>
          </w:rPrChange>
        </w:rPr>
      </w:pPr>
      <w:r w:rsidRPr="00BF4A75">
        <w:rPr>
          <w:rFonts w:ascii="Arial"/>
          <w:color w:val="FF0000"/>
          <w:sz w:val="2"/>
          <w:lang w:val="es-CO"/>
          <w:rPrChange w:id="3850" w:author="MARTHA  CERVANTES DIAZ" w:date="2023-01-02T08:55:00Z">
            <w:rPr>
              <w:rFonts w:ascii="Arial"/>
              <w:color w:val="FF0000"/>
              <w:sz w:val="2"/>
            </w:rPr>
          </w:rPrChange>
        </w:rPr>
        <w:cr/>
      </w:r>
      <w:r w:rsidRPr="00BF4A75">
        <w:rPr>
          <w:rFonts w:ascii="Arial"/>
          <w:color w:val="FF0000"/>
          <w:sz w:val="2"/>
          <w:lang w:val="es-CO"/>
          <w:rPrChange w:id="3851" w:author="MARTHA  CERVANTES DIAZ" w:date="2023-01-02T08:55:00Z">
            <w:rPr>
              <w:rFonts w:ascii="Arial"/>
              <w:color w:val="FF0000"/>
              <w:sz w:val="2"/>
            </w:rPr>
          </w:rPrChange>
        </w:rPr>
        <w:br w:type="page"/>
      </w:r>
    </w:p>
    <w:p w14:paraId="54C78C82" w14:textId="77777777" w:rsidR="001D4206" w:rsidRPr="00BF4A75" w:rsidRDefault="00000000">
      <w:pPr>
        <w:spacing w:before="0" w:after="0" w:line="0" w:lineRule="atLeast"/>
        <w:jc w:val="left"/>
        <w:rPr>
          <w:rFonts w:ascii="Arial"/>
          <w:color w:val="FF0000"/>
          <w:sz w:val="2"/>
          <w:lang w:val="es-CO"/>
          <w:rPrChange w:id="3852" w:author="MARTHA  CERVANTES DIAZ" w:date="2023-01-02T08:55:00Z">
            <w:rPr>
              <w:rFonts w:ascii="Arial"/>
              <w:color w:val="FF0000"/>
              <w:sz w:val="2"/>
            </w:rPr>
          </w:rPrChange>
        </w:rPr>
      </w:pPr>
      <w:bookmarkStart w:id="3853" w:name="br8"/>
      <w:bookmarkEnd w:id="3853"/>
      <w:r w:rsidRPr="00BF4A75">
        <w:rPr>
          <w:rFonts w:ascii="Arial"/>
          <w:color w:val="FF0000"/>
          <w:sz w:val="2"/>
          <w:lang w:val="es-CO"/>
          <w:rPrChange w:id="3854" w:author="MARTHA  CERVANTES DIAZ" w:date="2023-01-02T08:55:00Z">
            <w:rPr>
              <w:rFonts w:ascii="Arial"/>
              <w:color w:val="FF0000"/>
              <w:sz w:val="2"/>
            </w:rPr>
          </w:rPrChange>
        </w:rPr>
        <w:lastRenderedPageBreak/>
        <w:t xml:space="preserve"> </w:t>
      </w:r>
    </w:p>
    <w:p w14:paraId="06664034" w14:textId="77777777" w:rsidR="001D4206" w:rsidRPr="00BF4A75" w:rsidRDefault="00000000">
      <w:pPr>
        <w:framePr w:w="9111" w:wrap="auto" w:hAnchor="text" w:x="1440" w:y="1455"/>
        <w:widowControl w:val="0"/>
        <w:autoSpaceDE w:val="0"/>
        <w:autoSpaceDN w:val="0"/>
        <w:spacing w:before="0" w:after="0" w:line="275" w:lineRule="exact"/>
        <w:jc w:val="left"/>
        <w:rPr>
          <w:rFonts w:ascii="Times New Roman"/>
          <w:color w:val="000000"/>
          <w:sz w:val="24"/>
          <w:lang w:val="es-CO"/>
          <w:rPrChange w:id="3855" w:author="MARTHA  CERVANTES DIAZ" w:date="2023-01-02T08:55:00Z">
            <w:rPr>
              <w:rFonts w:ascii="Times New Roman"/>
              <w:color w:val="000000"/>
              <w:sz w:val="24"/>
            </w:rPr>
          </w:rPrChange>
        </w:rPr>
      </w:pPr>
      <w:r w:rsidRPr="00BF4A75">
        <w:rPr>
          <w:rFonts w:ascii="UHJQMA+A030-Reg"/>
          <w:color w:val="000000"/>
          <w:sz w:val="24"/>
          <w:lang w:val="es-CO"/>
          <w:rPrChange w:id="3856" w:author="MARTHA  CERVANTES DIAZ" w:date="2023-01-02T08:55:00Z">
            <w:rPr>
              <w:rFonts w:ascii="UHJQMA+A030-Reg"/>
              <w:color w:val="000000"/>
              <w:sz w:val="24"/>
            </w:rPr>
          </w:rPrChange>
        </w:rPr>
        <w:t>establecidas.</w:t>
      </w:r>
      <w:r w:rsidRPr="00BF4A75">
        <w:rPr>
          <w:rFonts w:ascii="Times New Roman"/>
          <w:color w:val="000000"/>
          <w:spacing w:val="7"/>
          <w:sz w:val="24"/>
          <w:lang w:val="es-CO"/>
          <w:rPrChange w:id="3857"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3858" w:author="MARTHA  CERVANTES DIAZ" w:date="2023-01-02T08:55:00Z">
            <w:rPr>
              <w:rFonts w:ascii="UHJQMA+A030-Reg" w:hAnsi="UHJQMA+A030-Reg" w:cs="UHJQMA+A030-Reg"/>
              <w:color w:val="000000"/>
              <w:spacing w:val="-1"/>
              <w:sz w:val="24"/>
            </w:rPr>
          </w:rPrChange>
        </w:rPr>
        <w:t>Así</w:t>
      </w:r>
      <w:r w:rsidRPr="00BF4A75">
        <w:rPr>
          <w:rFonts w:ascii="Times New Roman"/>
          <w:color w:val="000000"/>
          <w:spacing w:val="7"/>
          <w:sz w:val="24"/>
          <w:lang w:val="es-CO"/>
          <w:rPrChange w:id="385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860" w:author="MARTHA  CERVANTES DIAZ" w:date="2023-01-02T08:55:00Z">
            <w:rPr>
              <w:rFonts w:ascii="UHJQMA+A030-Reg"/>
              <w:color w:val="000000"/>
              <w:spacing w:val="-1"/>
              <w:sz w:val="24"/>
            </w:rPr>
          </w:rPrChange>
        </w:rPr>
        <w:t>mismo,</w:t>
      </w:r>
      <w:r w:rsidRPr="00BF4A75">
        <w:rPr>
          <w:rFonts w:ascii="Times New Roman"/>
          <w:color w:val="000000"/>
          <w:spacing w:val="7"/>
          <w:sz w:val="24"/>
          <w:lang w:val="es-CO"/>
          <w:rPrChange w:id="3861"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z w:val="24"/>
          <w:lang w:val="es-CO"/>
          <w:rPrChange w:id="3862" w:author="MARTHA  CERVANTES DIAZ" w:date="2023-01-02T08:55:00Z">
            <w:rPr>
              <w:rFonts w:ascii="UHJQMA+A030-Reg" w:hAnsi="UHJQMA+A030-Reg" w:cs="UHJQMA+A030-Reg"/>
              <w:color w:val="000000"/>
              <w:sz w:val="24"/>
            </w:rPr>
          </w:rPrChange>
        </w:rPr>
        <w:t>debería</w:t>
      </w:r>
      <w:r w:rsidRPr="00BF4A75">
        <w:rPr>
          <w:rFonts w:ascii="Times New Roman"/>
          <w:color w:val="000000"/>
          <w:spacing w:val="6"/>
          <w:sz w:val="24"/>
          <w:lang w:val="es-CO"/>
          <w:rPrChange w:id="386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64" w:author="MARTHA  CERVANTES DIAZ" w:date="2023-01-02T08:55:00Z">
            <w:rPr>
              <w:rFonts w:ascii="UHJQMA+A030-Reg"/>
              <w:color w:val="000000"/>
              <w:sz w:val="24"/>
            </w:rPr>
          </w:rPrChange>
        </w:rPr>
        <w:t>darnos</w:t>
      </w:r>
      <w:r w:rsidRPr="00BF4A75">
        <w:rPr>
          <w:rFonts w:ascii="Times New Roman"/>
          <w:color w:val="000000"/>
          <w:spacing w:val="6"/>
          <w:sz w:val="24"/>
          <w:lang w:val="es-CO"/>
          <w:rPrChange w:id="386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66" w:author="MARTHA  CERVANTES DIAZ" w:date="2023-01-02T08:55:00Z">
            <w:rPr>
              <w:rFonts w:ascii="UHJQMA+A030-Reg"/>
              <w:color w:val="000000"/>
              <w:sz w:val="24"/>
            </w:rPr>
          </w:rPrChange>
        </w:rPr>
        <w:t>la</w:t>
      </w:r>
      <w:r w:rsidRPr="00BF4A75">
        <w:rPr>
          <w:rFonts w:ascii="Times New Roman"/>
          <w:color w:val="000000"/>
          <w:spacing w:val="6"/>
          <w:sz w:val="24"/>
          <w:lang w:val="es-CO"/>
          <w:rPrChange w:id="3867" w:author="MARTHA  CERVANTES DIAZ" w:date="2023-01-02T08:55:00Z">
            <w:rPr>
              <w:rFonts w:ascii="Times New Roman"/>
              <w:color w:val="000000"/>
              <w:spacing w:val="6"/>
              <w:sz w:val="24"/>
            </w:rPr>
          </w:rPrChange>
        </w:rPr>
        <w:t xml:space="preserve"> </w:t>
      </w:r>
      <w:r>
        <w:rPr>
          <w:rFonts w:ascii="UHJQMA+A030-Reg" w:hAnsi="UHJQMA+A030-Reg" w:cs="UHJQMA+A030-Reg"/>
          <w:color w:val="000000"/>
          <w:spacing w:val="-1"/>
          <w:sz w:val="24"/>
        </w:rPr>
        <w:t>ﬂ</w:t>
      </w:r>
      <w:r w:rsidRPr="00BF4A75">
        <w:rPr>
          <w:rFonts w:ascii="UHJQMA+A030-Reg" w:hAnsi="UHJQMA+A030-Reg" w:cs="UHJQMA+A030-Reg"/>
          <w:color w:val="000000"/>
          <w:spacing w:val="-1"/>
          <w:sz w:val="24"/>
          <w:lang w:val="es-CO"/>
          <w:rPrChange w:id="3868" w:author="MARTHA  CERVANTES DIAZ" w:date="2023-01-02T08:55:00Z">
            <w:rPr>
              <w:rFonts w:ascii="UHJQMA+A030-Reg" w:hAnsi="UHJQMA+A030-Reg" w:cs="UHJQMA+A030-Reg"/>
              <w:color w:val="000000"/>
              <w:spacing w:val="-1"/>
              <w:sz w:val="24"/>
            </w:rPr>
          </w:rPrChange>
        </w:rPr>
        <w:t>exibilidad</w:t>
      </w:r>
      <w:r w:rsidRPr="00BF4A75">
        <w:rPr>
          <w:rFonts w:ascii="Times New Roman"/>
          <w:color w:val="000000"/>
          <w:spacing w:val="7"/>
          <w:sz w:val="24"/>
          <w:lang w:val="es-CO"/>
          <w:rPrChange w:id="386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870" w:author="MARTHA  CERVANTES DIAZ" w:date="2023-01-02T08:55:00Z">
            <w:rPr>
              <w:rFonts w:ascii="UHJQMA+A030-Reg"/>
              <w:color w:val="000000"/>
              <w:sz w:val="24"/>
            </w:rPr>
          </w:rPrChange>
        </w:rPr>
        <w:t>de</w:t>
      </w:r>
      <w:r w:rsidRPr="00BF4A75">
        <w:rPr>
          <w:rFonts w:ascii="Times New Roman"/>
          <w:color w:val="000000"/>
          <w:spacing w:val="6"/>
          <w:sz w:val="24"/>
          <w:lang w:val="es-CO"/>
          <w:rPrChange w:id="387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72" w:author="MARTHA  CERVANTES DIAZ" w:date="2023-01-02T08:55:00Z">
            <w:rPr>
              <w:rFonts w:ascii="UHJQMA+A030-Reg"/>
              <w:color w:val="000000"/>
              <w:sz w:val="24"/>
            </w:rPr>
          </w:rPrChange>
        </w:rPr>
        <w:t>describir</w:t>
      </w:r>
      <w:r w:rsidRPr="00BF4A75">
        <w:rPr>
          <w:rFonts w:ascii="Times New Roman"/>
          <w:color w:val="000000"/>
          <w:spacing w:val="6"/>
          <w:sz w:val="24"/>
          <w:lang w:val="es-CO"/>
          <w:rPrChange w:id="387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74" w:author="MARTHA  CERVANTES DIAZ" w:date="2023-01-02T08:55:00Z">
            <w:rPr>
              <w:rFonts w:ascii="UHJQMA+A030-Reg"/>
              <w:color w:val="000000"/>
              <w:sz w:val="24"/>
            </w:rPr>
          </w:rPrChange>
        </w:rPr>
        <w:t>cualquier</w:t>
      </w:r>
      <w:r w:rsidRPr="00BF4A75">
        <w:rPr>
          <w:rFonts w:ascii="Times New Roman"/>
          <w:color w:val="000000"/>
          <w:spacing w:val="7"/>
          <w:sz w:val="24"/>
          <w:lang w:val="es-CO"/>
          <w:rPrChange w:id="387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876" w:author="MARTHA  CERVANTES DIAZ" w:date="2023-01-02T08:55:00Z">
            <w:rPr>
              <w:rFonts w:ascii="UHJQMA+A030-Reg"/>
              <w:color w:val="000000"/>
              <w:sz w:val="24"/>
            </w:rPr>
          </w:rPrChange>
        </w:rPr>
        <w:t>tipo</w:t>
      </w:r>
      <w:r w:rsidRPr="00BF4A75">
        <w:rPr>
          <w:rFonts w:ascii="Times New Roman"/>
          <w:color w:val="000000"/>
          <w:spacing w:val="6"/>
          <w:sz w:val="24"/>
          <w:lang w:val="es-CO"/>
          <w:rPrChange w:id="387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78" w:author="MARTHA  CERVANTES DIAZ" w:date="2023-01-02T08:55:00Z">
            <w:rPr>
              <w:rFonts w:ascii="UHJQMA+A030-Reg"/>
              <w:color w:val="000000"/>
              <w:sz w:val="24"/>
            </w:rPr>
          </w:rPrChange>
        </w:rPr>
        <w:t>de</w:t>
      </w:r>
    </w:p>
    <w:p w14:paraId="1BB9D0BA" w14:textId="77777777" w:rsidR="001D4206" w:rsidRPr="00BF4A75" w:rsidRDefault="00000000">
      <w:pPr>
        <w:framePr w:w="9111" w:wrap="auto" w:hAnchor="text" w:x="1440" w:y="1455"/>
        <w:widowControl w:val="0"/>
        <w:autoSpaceDE w:val="0"/>
        <w:autoSpaceDN w:val="0"/>
        <w:spacing w:before="13" w:after="0" w:line="275" w:lineRule="exact"/>
        <w:jc w:val="left"/>
        <w:rPr>
          <w:rFonts w:ascii="Times New Roman"/>
          <w:color w:val="000000"/>
          <w:sz w:val="24"/>
          <w:lang w:val="es-CO"/>
          <w:rPrChange w:id="3879" w:author="MARTHA  CERVANTES DIAZ" w:date="2023-01-02T08:55:00Z">
            <w:rPr>
              <w:rFonts w:ascii="Times New Roman"/>
              <w:color w:val="000000"/>
              <w:sz w:val="24"/>
            </w:rPr>
          </w:rPrChange>
        </w:rPr>
      </w:pPr>
      <w:r w:rsidRPr="00BF4A75">
        <w:rPr>
          <w:rFonts w:ascii="UHJQMA+A030-Reg"/>
          <w:color w:val="000000"/>
          <w:spacing w:val="-1"/>
          <w:sz w:val="24"/>
          <w:lang w:val="es-CO"/>
          <w:rPrChange w:id="3880" w:author="MARTHA  CERVANTES DIAZ" w:date="2023-01-02T08:55:00Z">
            <w:rPr>
              <w:rFonts w:ascii="UHJQMA+A030-Reg"/>
              <w:color w:val="000000"/>
              <w:spacing w:val="-1"/>
              <w:sz w:val="24"/>
            </w:rPr>
          </w:rPrChange>
        </w:rPr>
        <w:t>meta</w:t>
      </w:r>
      <w:r w:rsidRPr="00BF4A75">
        <w:rPr>
          <w:rFonts w:ascii="Times New Roman"/>
          <w:color w:val="000000"/>
          <w:spacing w:val="7"/>
          <w:sz w:val="24"/>
          <w:lang w:val="es-CO"/>
          <w:rPrChange w:id="388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882"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388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884" w:author="MARTHA  CERVANTES DIAZ" w:date="2023-01-02T08:55:00Z">
            <w:rPr>
              <w:rFonts w:ascii="UHJQMA+A030-Reg"/>
              <w:color w:val="000000"/>
              <w:sz w:val="24"/>
            </w:rPr>
          </w:rPrChange>
        </w:rPr>
        <w:t>el</w:t>
      </w:r>
      <w:r w:rsidRPr="00BF4A75">
        <w:rPr>
          <w:rFonts w:ascii="Times New Roman"/>
          <w:color w:val="000000"/>
          <w:spacing w:val="7"/>
          <w:sz w:val="24"/>
          <w:lang w:val="es-CO"/>
          <w:rPrChange w:id="3885"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886" w:author="MARTHA  CERVANTES DIAZ" w:date="2023-01-02T08:55:00Z">
            <w:rPr>
              <w:rFonts w:ascii="UHJQMA+A030-Reg"/>
              <w:color w:val="000000"/>
              <w:spacing w:val="-1"/>
              <w:sz w:val="24"/>
            </w:rPr>
          </w:rPrChange>
        </w:rPr>
        <w:t>sistema</w:t>
      </w:r>
      <w:r w:rsidRPr="00BF4A75">
        <w:rPr>
          <w:rFonts w:ascii="Times New Roman"/>
          <w:color w:val="000000"/>
          <w:spacing w:val="7"/>
          <w:sz w:val="24"/>
          <w:lang w:val="es-CO"/>
          <w:rPrChange w:id="388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888" w:author="MARTHA  CERVANTES DIAZ" w:date="2023-01-02T08:55:00Z">
            <w:rPr>
              <w:rFonts w:ascii="UHJQMA+A030-Reg"/>
              <w:color w:val="000000"/>
              <w:sz w:val="24"/>
            </w:rPr>
          </w:rPrChange>
        </w:rPr>
        <w:t>de</w:t>
      </w:r>
      <w:r w:rsidRPr="00BF4A75">
        <w:rPr>
          <w:rFonts w:ascii="Times New Roman"/>
          <w:color w:val="000000"/>
          <w:spacing w:val="6"/>
          <w:sz w:val="24"/>
          <w:lang w:val="es-CO"/>
          <w:rPrChange w:id="388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890" w:author="MARTHA  CERVANTES DIAZ" w:date="2023-01-02T08:55:00Z">
            <w:rPr>
              <w:rFonts w:ascii="UHJQMA+A030-Reg"/>
              <w:color w:val="000000"/>
              <w:sz w:val="24"/>
            </w:rPr>
          </w:rPrChange>
        </w:rPr>
        <w:t>software.</w:t>
      </w:r>
    </w:p>
    <w:p w14:paraId="42892E23" w14:textId="77777777" w:rsidR="001D4206" w:rsidRPr="00BF4A75" w:rsidRDefault="00000000">
      <w:pPr>
        <w:framePr w:w="373" w:wrap="auto" w:hAnchor="text" w:x="1440" w:y="2608"/>
        <w:widowControl w:val="0"/>
        <w:autoSpaceDE w:val="0"/>
        <w:autoSpaceDN w:val="0"/>
        <w:spacing w:before="0" w:after="0" w:line="278" w:lineRule="exact"/>
        <w:jc w:val="left"/>
        <w:rPr>
          <w:rFonts w:ascii="Times New Roman"/>
          <w:color w:val="000000"/>
          <w:sz w:val="24"/>
          <w:lang w:val="es-CO"/>
          <w:rPrChange w:id="3891" w:author="MARTHA  CERVANTES DIAZ" w:date="2023-01-02T08:55:00Z">
            <w:rPr>
              <w:rFonts w:ascii="Times New Roman"/>
              <w:color w:val="000000"/>
              <w:sz w:val="24"/>
            </w:rPr>
          </w:rPrChange>
        </w:rPr>
      </w:pPr>
      <w:r w:rsidRPr="00BF4A75">
        <w:rPr>
          <w:rFonts w:ascii="JKVKLP+A030-Bol"/>
          <w:color w:val="000000"/>
          <w:sz w:val="24"/>
          <w:lang w:val="es-CO"/>
          <w:rPrChange w:id="3892" w:author="MARTHA  CERVANTES DIAZ" w:date="2023-01-02T08:55:00Z">
            <w:rPr>
              <w:rFonts w:ascii="JKVKLP+A030-Bol"/>
              <w:color w:val="000000"/>
              <w:sz w:val="24"/>
            </w:rPr>
          </w:rPrChange>
        </w:rPr>
        <w:t>4</w:t>
      </w:r>
    </w:p>
    <w:p w14:paraId="23BBC1E5" w14:textId="77777777" w:rsidR="001D4206" w:rsidRPr="00BF4A75" w:rsidRDefault="00000000">
      <w:pPr>
        <w:framePr w:w="5944" w:wrap="auto" w:hAnchor="text" w:x="1573" w:y="2608"/>
        <w:widowControl w:val="0"/>
        <w:autoSpaceDE w:val="0"/>
        <w:autoSpaceDN w:val="0"/>
        <w:spacing w:before="0" w:after="0" w:line="278" w:lineRule="exact"/>
        <w:jc w:val="left"/>
        <w:rPr>
          <w:rFonts w:ascii="Times New Roman"/>
          <w:color w:val="000000"/>
          <w:sz w:val="24"/>
          <w:lang w:val="es-CO"/>
          <w:rPrChange w:id="3893" w:author="MARTHA  CERVANTES DIAZ" w:date="2023-01-02T08:55:00Z">
            <w:rPr>
              <w:rFonts w:ascii="Times New Roman"/>
              <w:color w:val="000000"/>
              <w:sz w:val="24"/>
            </w:rPr>
          </w:rPrChange>
        </w:rPr>
      </w:pPr>
      <w:r w:rsidRPr="00BF4A75">
        <w:rPr>
          <w:rFonts w:ascii="JKVKLP+A030-Bol"/>
          <w:color w:val="000000"/>
          <w:sz w:val="24"/>
          <w:lang w:val="es-CO"/>
          <w:rPrChange w:id="3894" w:author="MARTHA  CERVANTES DIAZ" w:date="2023-01-02T08:55:00Z">
            <w:rPr>
              <w:rFonts w:ascii="JKVKLP+A030-Bol"/>
              <w:color w:val="000000"/>
              <w:sz w:val="24"/>
            </w:rPr>
          </w:rPrChange>
        </w:rPr>
        <w:t>.4</w:t>
      </w:r>
      <w:r w:rsidRPr="00BF4A75">
        <w:rPr>
          <w:rFonts w:ascii="Times New Roman"/>
          <w:color w:val="000000"/>
          <w:spacing w:val="179"/>
          <w:sz w:val="24"/>
          <w:lang w:val="es-CO"/>
          <w:rPrChange w:id="3895" w:author="MARTHA  CERVANTES DIAZ" w:date="2023-01-02T08:55:00Z">
            <w:rPr>
              <w:rFonts w:ascii="Times New Roman"/>
              <w:color w:val="000000"/>
              <w:spacing w:val="179"/>
              <w:sz w:val="24"/>
            </w:rPr>
          </w:rPrChange>
        </w:rPr>
        <w:t xml:space="preserve"> </w:t>
      </w:r>
      <w:r w:rsidRPr="00BF4A75">
        <w:rPr>
          <w:rFonts w:ascii="JKVKLP+A030-Bol"/>
          <w:color w:val="000000"/>
          <w:spacing w:val="-1"/>
          <w:sz w:val="24"/>
          <w:lang w:val="es-CO"/>
          <w:rPrChange w:id="3896" w:author="MARTHA  CERVANTES DIAZ" w:date="2023-01-02T08:55:00Z">
            <w:rPr>
              <w:rFonts w:ascii="JKVKLP+A030-Bol"/>
              <w:color w:val="000000"/>
              <w:spacing w:val="-1"/>
              <w:sz w:val="24"/>
            </w:rPr>
          </w:rPrChange>
        </w:rPr>
        <w:t>ALGORITMIA</w:t>
      </w:r>
      <w:r w:rsidRPr="00BF4A75">
        <w:rPr>
          <w:rFonts w:ascii="Times New Roman"/>
          <w:color w:val="000000"/>
          <w:spacing w:val="7"/>
          <w:sz w:val="24"/>
          <w:lang w:val="es-CO"/>
          <w:rPrChange w:id="3897" w:author="MARTHA  CERVANTES DIAZ" w:date="2023-01-02T08:55:00Z">
            <w:rPr>
              <w:rFonts w:ascii="Times New Roman"/>
              <w:color w:val="000000"/>
              <w:spacing w:val="7"/>
              <w:sz w:val="24"/>
            </w:rPr>
          </w:rPrChange>
        </w:rPr>
        <w:t xml:space="preserve"> </w:t>
      </w:r>
      <w:r w:rsidRPr="00BF4A75">
        <w:rPr>
          <w:rFonts w:ascii="JKVKLP+A030-Bol"/>
          <w:color w:val="000000"/>
          <w:spacing w:val="-1"/>
          <w:sz w:val="24"/>
          <w:lang w:val="es-CO"/>
          <w:rPrChange w:id="3898"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3899" w:author="MARTHA  CERVANTES DIAZ" w:date="2023-01-02T08:55:00Z">
            <w:rPr>
              <w:rFonts w:ascii="Times New Roman"/>
              <w:color w:val="000000"/>
              <w:spacing w:val="7"/>
              <w:sz w:val="24"/>
            </w:rPr>
          </w:rPrChange>
        </w:rPr>
        <w:t xml:space="preserve"> </w:t>
      </w:r>
      <w:r w:rsidRPr="00BF4A75">
        <w:rPr>
          <w:rFonts w:ascii="JKVKLP+A030-Bol" w:hAnsi="JKVKLP+A030-Bol" w:cs="JKVKLP+A030-Bol"/>
          <w:color w:val="000000"/>
          <w:spacing w:val="-3"/>
          <w:sz w:val="24"/>
          <w:lang w:val="es-CO"/>
          <w:rPrChange w:id="3900" w:author="MARTHA  CERVANTES DIAZ" w:date="2023-01-02T08:55:00Z">
            <w:rPr>
              <w:rFonts w:ascii="JKVKLP+A030-Bol" w:hAnsi="JKVKLP+A030-Bol" w:cs="JKVKLP+A030-Bol"/>
              <w:color w:val="000000"/>
              <w:spacing w:val="-3"/>
              <w:sz w:val="24"/>
            </w:rPr>
          </w:rPrChange>
        </w:rPr>
        <w:t>COMPARACIÓN</w:t>
      </w:r>
      <w:r w:rsidRPr="00BF4A75">
        <w:rPr>
          <w:rFonts w:ascii="Times New Roman"/>
          <w:color w:val="000000"/>
          <w:spacing w:val="9"/>
          <w:sz w:val="24"/>
          <w:lang w:val="es-CO"/>
          <w:rPrChange w:id="3901" w:author="MARTHA  CERVANTES DIAZ" w:date="2023-01-02T08:55:00Z">
            <w:rPr>
              <w:rFonts w:ascii="Times New Roman"/>
              <w:color w:val="000000"/>
              <w:spacing w:val="9"/>
              <w:sz w:val="24"/>
            </w:rPr>
          </w:rPrChange>
        </w:rPr>
        <w:t xml:space="preserve"> </w:t>
      </w:r>
      <w:r w:rsidRPr="00BF4A75">
        <w:rPr>
          <w:rFonts w:ascii="JKVKLP+A030-Bol"/>
          <w:color w:val="000000"/>
          <w:spacing w:val="-1"/>
          <w:sz w:val="24"/>
          <w:lang w:val="es-CO"/>
          <w:rPrChange w:id="3902"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3903" w:author="MARTHA  CERVANTES DIAZ" w:date="2023-01-02T08:55:00Z">
            <w:rPr>
              <w:rFonts w:ascii="Times New Roman"/>
              <w:color w:val="000000"/>
              <w:spacing w:val="7"/>
              <w:sz w:val="24"/>
            </w:rPr>
          </w:rPrChange>
        </w:rPr>
        <w:t xml:space="preserve"> </w:t>
      </w:r>
      <w:r w:rsidRPr="00BF4A75">
        <w:rPr>
          <w:rFonts w:ascii="JKVKLP+A030-Bol"/>
          <w:color w:val="000000"/>
          <w:spacing w:val="-1"/>
          <w:sz w:val="24"/>
          <w:lang w:val="es-CO"/>
          <w:rPrChange w:id="3904" w:author="MARTHA  CERVANTES DIAZ" w:date="2023-01-02T08:55:00Z">
            <w:rPr>
              <w:rFonts w:ascii="JKVKLP+A030-Bol"/>
              <w:color w:val="000000"/>
              <w:spacing w:val="-1"/>
              <w:sz w:val="24"/>
            </w:rPr>
          </w:rPrChange>
        </w:rPr>
        <w:t>GRAFOS</w:t>
      </w:r>
    </w:p>
    <w:p w14:paraId="750A251C" w14:textId="77777777" w:rsidR="001D4206" w:rsidRPr="00BF4A75" w:rsidRDefault="00000000">
      <w:pPr>
        <w:framePr w:w="373" w:wrap="auto" w:hAnchor="text" w:x="6054" w:y="14774"/>
        <w:widowControl w:val="0"/>
        <w:autoSpaceDE w:val="0"/>
        <w:autoSpaceDN w:val="0"/>
        <w:spacing w:before="0" w:after="0" w:line="275" w:lineRule="exact"/>
        <w:jc w:val="left"/>
        <w:rPr>
          <w:rFonts w:ascii="Times New Roman"/>
          <w:color w:val="000000"/>
          <w:sz w:val="24"/>
          <w:lang w:val="es-CO"/>
          <w:rPrChange w:id="3905" w:author="MARTHA  CERVANTES DIAZ" w:date="2023-01-02T08:55:00Z">
            <w:rPr>
              <w:rFonts w:ascii="Times New Roman"/>
              <w:color w:val="000000"/>
              <w:sz w:val="24"/>
            </w:rPr>
          </w:rPrChange>
        </w:rPr>
      </w:pPr>
      <w:r w:rsidRPr="00BF4A75">
        <w:rPr>
          <w:rFonts w:ascii="UHJQMA+A030-Reg"/>
          <w:color w:val="000000"/>
          <w:sz w:val="24"/>
          <w:lang w:val="es-CO"/>
          <w:rPrChange w:id="3906" w:author="MARTHA  CERVANTES DIAZ" w:date="2023-01-02T08:55:00Z">
            <w:rPr>
              <w:rFonts w:ascii="UHJQMA+A030-Reg"/>
              <w:color w:val="000000"/>
              <w:sz w:val="24"/>
            </w:rPr>
          </w:rPrChange>
        </w:rPr>
        <w:t>7</w:t>
      </w:r>
    </w:p>
    <w:p w14:paraId="213EA8D9" w14:textId="77777777" w:rsidR="001D4206" w:rsidRPr="00BF4A75" w:rsidRDefault="001D4206">
      <w:pPr>
        <w:spacing w:before="0" w:after="0" w:line="0" w:lineRule="atLeast"/>
        <w:jc w:val="left"/>
        <w:rPr>
          <w:rFonts w:ascii="Arial"/>
          <w:color w:val="FF0000"/>
          <w:sz w:val="2"/>
          <w:lang w:val="es-CO"/>
          <w:rPrChange w:id="3907" w:author="MARTHA  CERVANTES DIAZ" w:date="2023-01-02T08:55:00Z">
            <w:rPr>
              <w:rFonts w:ascii="Arial"/>
              <w:color w:val="FF0000"/>
              <w:sz w:val="2"/>
            </w:rPr>
          </w:rPrChange>
        </w:rPr>
      </w:pPr>
    </w:p>
    <w:p w14:paraId="7BE0421A" w14:textId="77777777" w:rsidR="001D4206" w:rsidRPr="00BF4A75" w:rsidRDefault="00000000">
      <w:pPr>
        <w:spacing w:before="0" w:after="0" w:line="0" w:lineRule="atLeast"/>
        <w:jc w:val="left"/>
        <w:rPr>
          <w:rFonts w:ascii="Arial"/>
          <w:color w:val="FF0000"/>
          <w:sz w:val="2"/>
          <w:lang w:val="es-CO"/>
          <w:rPrChange w:id="3908" w:author="MARTHA  CERVANTES DIAZ" w:date="2023-01-02T08:55:00Z">
            <w:rPr>
              <w:rFonts w:ascii="Arial"/>
              <w:color w:val="FF0000"/>
              <w:sz w:val="2"/>
            </w:rPr>
          </w:rPrChange>
        </w:rPr>
      </w:pPr>
      <w:r w:rsidRPr="00BF4A75">
        <w:rPr>
          <w:rFonts w:ascii="Arial"/>
          <w:color w:val="FF0000"/>
          <w:sz w:val="2"/>
          <w:lang w:val="es-CO"/>
          <w:rPrChange w:id="3909" w:author="MARTHA  CERVANTES DIAZ" w:date="2023-01-02T08:55:00Z">
            <w:rPr>
              <w:rFonts w:ascii="Arial"/>
              <w:color w:val="FF0000"/>
              <w:sz w:val="2"/>
            </w:rPr>
          </w:rPrChange>
        </w:rPr>
        <w:cr/>
      </w:r>
      <w:r w:rsidRPr="00BF4A75">
        <w:rPr>
          <w:rFonts w:ascii="Arial"/>
          <w:color w:val="FF0000"/>
          <w:sz w:val="2"/>
          <w:lang w:val="es-CO"/>
          <w:rPrChange w:id="3910" w:author="MARTHA  CERVANTES DIAZ" w:date="2023-01-02T08:55:00Z">
            <w:rPr>
              <w:rFonts w:ascii="Arial"/>
              <w:color w:val="FF0000"/>
              <w:sz w:val="2"/>
            </w:rPr>
          </w:rPrChange>
        </w:rPr>
        <w:br w:type="page"/>
      </w:r>
    </w:p>
    <w:p w14:paraId="6554E544" w14:textId="77777777" w:rsidR="001D4206" w:rsidRPr="00BF4A75" w:rsidRDefault="00000000">
      <w:pPr>
        <w:spacing w:before="0" w:after="0" w:line="0" w:lineRule="atLeast"/>
        <w:jc w:val="left"/>
        <w:rPr>
          <w:rFonts w:ascii="Arial"/>
          <w:color w:val="FF0000"/>
          <w:sz w:val="2"/>
          <w:lang w:val="es-CO"/>
          <w:rPrChange w:id="3911" w:author="MARTHA  CERVANTES DIAZ" w:date="2023-01-02T08:55:00Z">
            <w:rPr>
              <w:rFonts w:ascii="Arial"/>
              <w:color w:val="FF0000"/>
              <w:sz w:val="2"/>
            </w:rPr>
          </w:rPrChange>
        </w:rPr>
      </w:pPr>
      <w:bookmarkStart w:id="3912" w:name="br9"/>
      <w:bookmarkEnd w:id="3912"/>
      <w:r w:rsidRPr="00BF4A75">
        <w:rPr>
          <w:rFonts w:ascii="Arial"/>
          <w:color w:val="FF0000"/>
          <w:sz w:val="2"/>
          <w:lang w:val="es-CO"/>
          <w:rPrChange w:id="3913" w:author="MARTHA  CERVANTES DIAZ" w:date="2023-01-02T08:55:00Z">
            <w:rPr>
              <w:rFonts w:ascii="Arial"/>
              <w:color w:val="FF0000"/>
              <w:sz w:val="2"/>
            </w:rPr>
          </w:rPrChange>
        </w:rPr>
        <w:lastRenderedPageBreak/>
        <w:t xml:space="preserve"> </w:t>
      </w:r>
    </w:p>
    <w:p w14:paraId="04EC4B6E" w14:textId="77777777" w:rsidR="001D4206" w:rsidRPr="00BF4A75" w:rsidRDefault="00000000">
      <w:pPr>
        <w:framePr w:w="373" w:wrap="auto" w:hAnchor="text" w:x="1440" w:y="1456"/>
        <w:widowControl w:val="0"/>
        <w:autoSpaceDE w:val="0"/>
        <w:autoSpaceDN w:val="0"/>
        <w:spacing w:before="0" w:after="0" w:line="278" w:lineRule="exact"/>
        <w:jc w:val="left"/>
        <w:rPr>
          <w:rFonts w:ascii="Times New Roman"/>
          <w:color w:val="000000"/>
          <w:sz w:val="24"/>
          <w:lang w:val="es-CO"/>
          <w:rPrChange w:id="3914" w:author="MARTHA  CERVANTES DIAZ" w:date="2023-01-02T08:55:00Z">
            <w:rPr>
              <w:rFonts w:ascii="Times New Roman"/>
              <w:color w:val="000000"/>
              <w:sz w:val="24"/>
            </w:rPr>
          </w:rPrChange>
        </w:rPr>
      </w:pPr>
      <w:r w:rsidRPr="00BF4A75">
        <w:rPr>
          <w:rFonts w:ascii="JKVKLP+A030-Bol"/>
          <w:color w:val="000000"/>
          <w:sz w:val="24"/>
          <w:lang w:val="es-CO"/>
          <w:rPrChange w:id="3915" w:author="MARTHA  CERVANTES DIAZ" w:date="2023-01-02T08:55:00Z">
            <w:rPr>
              <w:rFonts w:ascii="JKVKLP+A030-Bol"/>
              <w:color w:val="000000"/>
              <w:sz w:val="24"/>
            </w:rPr>
          </w:rPrChange>
        </w:rPr>
        <w:t>5</w:t>
      </w:r>
    </w:p>
    <w:p w14:paraId="781679BF" w14:textId="77777777" w:rsidR="001D4206" w:rsidRPr="00BF4A75" w:rsidRDefault="00000000">
      <w:pPr>
        <w:framePr w:w="2047" w:wrap="auto" w:hAnchor="text" w:x="1812" w:y="1456"/>
        <w:widowControl w:val="0"/>
        <w:autoSpaceDE w:val="0"/>
        <w:autoSpaceDN w:val="0"/>
        <w:spacing w:before="0" w:after="0" w:line="278" w:lineRule="exact"/>
        <w:jc w:val="left"/>
        <w:rPr>
          <w:rFonts w:ascii="Times New Roman"/>
          <w:color w:val="000000"/>
          <w:sz w:val="24"/>
          <w:lang w:val="es-CO"/>
          <w:rPrChange w:id="3916" w:author="MARTHA  CERVANTES DIAZ" w:date="2023-01-02T08:55:00Z">
            <w:rPr>
              <w:rFonts w:ascii="Times New Roman"/>
              <w:color w:val="000000"/>
              <w:sz w:val="24"/>
            </w:rPr>
          </w:rPrChange>
        </w:rPr>
      </w:pPr>
      <w:r w:rsidRPr="00BF4A75">
        <w:rPr>
          <w:rFonts w:ascii="JKVKLP+A030-Bol" w:hAnsi="JKVKLP+A030-Bol" w:cs="JKVKLP+A030-Bol"/>
          <w:color w:val="000000"/>
          <w:spacing w:val="-2"/>
          <w:sz w:val="24"/>
          <w:lang w:val="es-CO"/>
          <w:rPrChange w:id="3917" w:author="MARTHA  CERVANTES DIAZ" w:date="2023-01-02T08:55:00Z">
            <w:rPr>
              <w:rFonts w:ascii="JKVKLP+A030-Bol" w:hAnsi="JKVKLP+A030-Bol" w:cs="JKVKLP+A030-Bol"/>
              <w:color w:val="000000"/>
              <w:spacing w:val="-2"/>
              <w:sz w:val="24"/>
            </w:rPr>
          </w:rPrChange>
        </w:rPr>
        <w:t>METODOLOGÍA</w:t>
      </w:r>
    </w:p>
    <w:p w14:paraId="11499CD6" w14:textId="77777777" w:rsidR="001D4206" w:rsidRPr="00BF4A75" w:rsidRDefault="00000000">
      <w:pPr>
        <w:framePr w:w="9287" w:wrap="auto" w:hAnchor="text" w:x="1440" w:y="2220"/>
        <w:widowControl w:val="0"/>
        <w:autoSpaceDE w:val="0"/>
        <w:autoSpaceDN w:val="0"/>
        <w:spacing w:before="0" w:after="0" w:line="275" w:lineRule="exact"/>
        <w:jc w:val="left"/>
        <w:rPr>
          <w:rFonts w:ascii="Times New Roman"/>
          <w:color w:val="000000"/>
          <w:sz w:val="24"/>
          <w:lang w:val="es-CO"/>
          <w:rPrChange w:id="3918" w:author="MARTHA  CERVANTES DIAZ" w:date="2023-01-02T08:55:00Z">
            <w:rPr>
              <w:rFonts w:ascii="Times New Roman"/>
              <w:color w:val="000000"/>
              <w:sz w:val="24"/>
            </w:rPr>
          </w:rPrChange>
        </w:rPr>
      </w:pPr>
      <w:r w:rsidRPr="00BF4A75">
        <w:rPr>
          <w:rFonts w:ascii="UHJQMA+A030-Reg"/>
          <w:color w:val="000000"/>
          <w:spacing w:val="-3"/>
          <w:sz w:val="24"/>
          <w:lang w:val="es-CO"/>
          <w:rPrChange w:id="3919" w:author="MARTHA  CERVANTES DIAZ" w:date="2023-01-02T08:55:00Z">
            <w:rPr>
              <w:rFonts w:ascii="UHJQMA+A030-Reg"/>
              <w:color w:val="000000"/>
              <w:spacing w:val="-3"/>
              <w:sz w:val="24"/>
            </w:rPr>
          </w:rPrChange>
        </w:rPr>
        <w:t>Para</w:t>
      </w:r>
      <w:r w:rsidRPr="00BF4A75">
        <w:rPr>
          <w:rFonts w:ascii="Times New Roman"/>
          <w:color w:val="000000"/>
          <w:spacing w:val="9"/>
          <w:sz w:val="24"/>
          <w:lang w:val="es-CO"/>
          <w:rPrChange w:id="3920" w:author="MARTHA  CERVANTES DIAZ" w:date="2023-01-02T08:55:00Z">
            <w:rPr>
              <w:rFonts w:ascii="Times New Roman"/>
              <w:color w:val="000000"/>
              <w:spacing w:val="9"/>
              <w:sz w:val="24"/>
            </w:rPr>
          </w:rPrChange>
        </w:rPr>
        <w:t xml:space="preserve"> </w:t>
      </w:r>
      <w:r w:rsidRPr="00BF4A75">
        <w:rPr>
          <w:rFonts w:ascii="UHJQMA+A030-Reg"/>
          <w:color w:val="000000"/>
          <w:sz w:val="24"/>
          <w:lang w:val="es-CO"/>
          <w:rPrChange w:id="3921" w:author="MARTHA  CERVANTES DIAZ" w:date="2023-01-02T08:55:00Z">
            <w:rPr>
              <w:rFonts w:ascii="UHJQMA+A030-Reg"/>
              <w:color w:val="000000"/>
              <w:sz w:val="24"/>
            </w:rPr>
          </w:rPrChange>
        </w:rPr>
        <w:t>el</w:t>
      </w:r>
      <w:r w:rsidRPr="00BF4A75">
        <w:rPr>
          <w:rFonts w:ascii="Times New Roman"/>
          <w:color w:val="000000"/>
          <w:spacing w:val="7"/>
          <w:sz w:val="24"/>
          <w:lang w:val="es-CO"/>
          <w:rPrChange w:id="392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23" w:author="MARTHA  CERVANTES DIAZ" w:date="2023-01-02T08:55:00Z">
            <w:rPr>
              <w:rFonts w:ascii="UHJQMA+A030-Reg"/>
              <w:color w:val="000000"/>
              <w:sz w:val="24"/>
            </w:rPr>
          </w:rPrChange>
        </w:rPr>
        <w:t>desarrollo</w:t>
      </w:r>
      <w:r w:rsidRPr="00BF4A75">
        <w:rPr>
          <w:rFonts w:ascii="Times New Roman"/>
          <w:color w:val="000000"/>
          <w:spacing w:val="6"/>
          <w:sz w:val="24"/>
          <w:lang w:val="es-CO"/>
          <w:rPrChange w:id="392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925" w:author="MARTHA  CERVANTES DIAZ" w:date="2023-01-02T08:55:00Z">
            <w:rPr>
              <w:rFonts w:ascii="UHJQMA+A030-Reg"/>
              <w:color w:val="000000"/>
              <w:sz w:val="24"/>
            </w:rPr>
          </w:rPrChange>
        </w:rPr>
        <w:t>del</w:t>
      </w:r>
      <w:r w:rsidRPr="00BF4A75">
        <w:rPr>
          <w:rFonts w:ascii="Times New Roman"/>
          <w:color w:val="000000"/>
          <w:spacing w:val="7"/>
          <w:sz w:val="24"/>
          <w:lang w:val="es-CO"/>
          <w:rPrChange w:id="392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927" w:author="MARTHA  CERVANTES DIAZ" w:date="2023-01-02T08:55:00Z">
            <w:rPr>
              <w:rFonts w:ascii="UHJQMA+A030-Reg"/>
              <w:color w:val="000000"/>
              <w:spacing w:val="-1"/>
              <w:sz w:val="24"/>
            </w:rPr>
          </w:rPrChange>
        </w:rPr>
        <w:t>trabajo</w:t>
      </w:r>
      <w:r w:rsidRPr="00BF4A75">
        <w:rPr>
          <w:rFonts w:ascii="Times New Roman"/>
          <w:color w:val="000000"/>
          <w:spacing w:val="7"/>
          <w:sz w:val="24"/>
          <w:lang w:val="es-CO"/>
          <w:rPrChange w:id="392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29" w:author="MARTHA  CERVANTES DIAZ" w:date="2023-01-02T08:55:00Z">
            <w:rPr>
              <w:rFonts w:ascii="UHJQMA+A030-Reg"/>
              <w:color w:val="000000"/>
              <w:sz w:val="24"/>
            </w:rPr>
          </w:rPrChange>
        </w:rPr>
        <w:t>de</w:t>
      </w:r>
      <w:r w:rsidRPr="00BF4A75">
        <w:rPr>
          <w:rFonts w:ascii="Times New Roman"/>
          <w:color w:val="000000"/>
          <w:spacing w:val="6"/>
          <w:sz w:val="24"/>
          <w:lang w:val="es-CO"/>
          <w:rPrChange w:id="3930"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931" w:author="MARTHA  CERVANTES DIAZ" w:date="2023-01-02T08:55:00Z">
            <w:rPr>
              <w:rFonts w:ascii="UHJQMA+A030-Reg"/>
              <w:color w:val="000000"/>
              <w:spacing w:val="-1"/>
              <w:sz w:val="24"/>
            </w:rPr>
          </w:rPrChange>
        </w:rPr>
        <w:t>grado,</w:t>
      </w:r>
      <w:r w:rsidRPr="00BF4A75">
        <w:rPr>
          <w:rFonts w:ascii="Times New Roman"/>
          <w:color w:val="000000"/>
          <w:spacing w:val="7"/>
          <w:sz w:val="24"/>
          <w:lang w:val="es-CO"/>
          <w:rPrChange w:id="393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33" w:author="MARTHA  CERVANTES DIAZ" w:date="2023-01-02T08:55:00Z">
            <w:rPr>
              <w:rFonts w:ascii="UHJQMA+A030-Reg"/>
              <w:color w:val="000000"/>
              <w:sz w:val="24"/>
            </w:rPr>
          </w:rPrChange>
        </w:rPr>
        <w:t>se</w:t>
      </w:r>
      <w:r w:rsidRPr="00BF4A75">
        <w:rPr>
          <w:rFonts w:ascii="Times New Roman"/>
          <w:color w:val="000000"/>
          <w:spacing w:val="6"/>
          <w:sz w:val="24"/>
          <w:lang w:val="es-CO"/>
          <w:rPrChange w:id="393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935" w:author="MARTHA  CERVANTES DIAZ" w:date="2023-01-02T08:55:00Z">
            <w:rPr>
              <w:rFonts w:ascii="UHJQMA+A030-Reg"/>
              <w:color w:val="000000"/>
              <w:spacing w:val="-1"/>
              <w:sz w:val="24"/>
            </w:rPr>
          </w:rPrChange>
        </w:rPr>
        <w:t>propone</w:t>
      </w:r>
      <w:r w:rsidRPr="00BF4A75">
        <w:rPr>
          <w:rFonts w:ascii="Times New Roman"/>
          <w:color w:val="000000"/>
          <w:spacing w:val="7"/>
          <w:sz w:val="24"/>
          <w:lang w:val="es-CO"/>
          <w:rPrChange w:id="393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37" w:author="MARTHA  CERVANTES DIAZ" w:date="2023-01-02T08:55:00Z">
            <w:rPr>
              <w:rFonts w:ascii="UHJQMA+A030-Reg"/>
              <w:color w:val="000000"/>
              <w:sz w:val="24"/>
            </w:rPr>
          </w:rPrChange>
        </w:rPr>
        <w:t>un</w:t>
      </w:r>
      <w:r w:rsidRPr="00BF4A75">
        <w:rPr>
          <w:rFonts w:ascii="Times New Roman"/>
          <w:color w:val="000000"/>
          <w:spacing w:val="6"/>
          <w:sz w:val="24"/>
          <w:lang w:val="es-CO"/>
          <w:rPrChange w:id="393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939" w:author="MARTHA  CERVANTES DIAZ" w:date="2023-01-02T08:55:00Z">
            <w:rPr>
              <w:rFonts w:ascii="UHJQMA+A030-Reg"/>
              <w:color w:val="000000"/>
              <w:sz w:val="24"/>
            </w:rPr>
          </w:rPrChange>
        </w:rPr>
        <w:t>modelo</w:t>
      </w:r>
      <w:r w:rsidRPr="00BF4A75">
        <w:rPr>
          <w:rFonts w:ascii="Times New Roman"/>
          <w:color w:val="000000"/>
          <w:spacing w:val="6"/>
          <w:sz w:val="24"/>
          <w:lang w:val="es-CO"/>
          <w:rPrChange w:id="394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941" w:author="MARTHA  CERVANTES DIAZ" w:date="2023-01-02T08:55:00Z">
            <w:rPr>
              <w:rFonts w:ascii="UHJQMA+A030-Reg"/>
              <w:color w:val="000000"/>
              <w:sz w:val="24"/>
            </w:rPr>
          </w:rPrChange>
        </w:rPr>
        <w:t>de</w:t>
      </w:r>
      <w:r w:rsidRPr="00BF4A75">
        <w:rPr>
          <w:rFonts w:ascii="Times New Roman"/>
          <w:color w:val="000000"/>
          <w:spacing w:val="6"/>
          <w:sz w:val="24"/>
          <w:lang w:val="es-CO"/>
          <w:rPrChange w:id="394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943" w:author="MARTHA  CERVANTES DIAZ" w:date="2023-01-02T08:55:00Z">
            <w:rPr>
              <w:rFonts w:ascii="UHJQMA+A030-Reg"/>
              <w:color w:val="000000"/>
              <w:spacing w:val="-1"/>
              <w:sz w:val="24"/>
            </w:rPr>
          </w:rPrChange>
        </w:rPr>
        <w:t>prototipado</w:t>
      </w:r>
      <w:r w:rsidRPr="00BF4A75">
        <w:rPr>
          <w:rFonts w:ascii="Times New Roman"/>
          <w:color w:val="000000"/>
          <w:spacing w:val="7"/>
          <w:sz w:val="24"/>
          <w:lang w:val="es-CO"/>
          <w:rPrChange w:id="394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945" w:author="MARTHA  CERVANTES DIAZ" w:date="2023-01-02T08:55:00Z">
            <w:rPr>
              <w:rFonts w:ascii="UHJQMA+A030-Reg"/>
              <w:color w:val="000000"/>
              <w:spacing w:val="-1"/>
              <w:sz w:val="24"/>
            </w:rPr>
          </w:rPrChange>
        </w:rPr>
        <w:t>iterativo</w:t>
      </w:r>
    </w:p>
    <w:p w14:paraId="50126860" w14:textId="77777777" w:rsidR="001D4206" w:rsidRPr="00BF4A75" w:rsidRDefault="00000000">
      <w:pPr>
        <w:framePr w:w="9287" w:wrap="auto" w:hAnchor="text" w:x="1440" w:y="2220"/>
        <w:widowControl w:val="0"/>
        <w:autoSpaceDE w:val="0"/>
        <w:autoSpaceDN w:val="0"/>
        <w:spacing w:before="13" w:after="0" w:line="275" w:lineRule="exact"/>
        <w:jc w:val="left"/>
        <w:rPr>
          <w:rFonts w:ascii="Times New Roman"/>
          <w:color w:val="000000"/>
          <w:sz w:val="24"/>
          <w:lang w:val="es-CO"/>
          <w:rPrChange w:id="3946" w:author="MARTHA  CERVANTES DIAZ" w:date="2023-01-02T08:55:00Z">
            <w:rPr>
              <w:rFonts w:ascii="Times New Roman"/>
              <w:color w:val="000000"/>
              <w:sz w:val="24"/>
            </w:rPr>
          </w:rPrChange>
        </w:rPr>
      </w:pPr>
      <w:r w:rsidRPr="00BF4A75">
        <w:rPr>
          <w:rFonts w:ascii="UHJQMA+A030-Reg"/>
          <w:color w:val="000000"/>
          <w:spacing w:val="-1"/>
          <w:sz w:val="24"/>
          <w:lang w:val="es-CO"/>
          <w:rPrChange w:id="3947" w:author="MARTHA  CERVANTES DIAZ" w:date="2023-01-02T08:55:00Z">
            <w:rPr>
              <w:rFonts w:ascii="UHJQMA+A030-Reg"/>
              <w:color w:val="000000"/>
              <w:spacing w:val="-1"/>
              <w:sz w:val="24"/>
            </w:rPr>
          </w:rPrChange>
        </w:rPr>
        <w:t>compuesto</w:t>
      </w:r>
      <w:r w:rsidRPr="00BF4A75">
        <w:rPr>
          <w:rFonts w:ascii="Times New Roman"/>
          <w:color w:val="000000"/>
          <w:spacing w:val="7"/>
          <w:sz w:val="24"/>
          <w:lang w:val="es-CO"/>
          <w:rPrChange w:id="394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49" w:author="MARTHA  CERVANTES DIAZ" w:date="2023-01-02T08:55:00Z">
            <w:rPr>
              <w:rFonts w:ascii="UHJQMA+A030-Reg"/>
              <w:color w:val="000000"/>
              <w:sz w:val="24"/>
            </w:rPr>
          </w:rPrChange>
        </w:rPr>
        <w:t>de</w:t>
      </w:r>
      <w:r w:rsidRPr="00BF4A75">
        <w:rPr>
          <w:rFonts w:ascii="Times New Roman"/>
          <w:color w:val="000000"/>
          <w:spacing w:val="6"/>
          <w:sz w:val="24"/>
          <w:lang w:val="es-CO"/>
          <w:rPrChange w:id="395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951" w:author="MARTHA  CERVANTES DIAZ" w:date="2023-01-02T08:55:00Z">
            <w:rPr>
              <w:rFonts w:ascii="UHJQMA+A030-Reg"/>
              <w:color w:val="000000"/>
              <w:sz w:val="24"/>
            </w:rPr>
          </w:rPrChange>
        </w:rPr>
        <w:t>5</w:t>
      </w:r>
      <w:r w:rsidRPr="00BF4A75">
        <w:rPr>
          <w:rFonts w:ascii="Times New Roman"/>
          <w:color w:val="000000"/>
          <w:spacing w:val="6"/>
          <w:sz w:val="24"/>
          <w:lang w:val="es-CO"/>
          <w:rPrChange w:id="395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953" w:author="MARTHA  CERVANTES DIAZ" w:date="2023-01-02T08:55:00Z">
            <w:rPr>
              <w:rFonts w:ascii="UHJQMA+A030-Reg"/>
              <w:color w:val="000000"/>
              <w:spacing w:val="-1"/>
              <w:sz w:val="24"/>
            </w:rPr>
          </w:rPrChange>
        </w:rPr>
        <w:t>fases</w:t>
      </w:r>
      <w:r w:rsidRPr="00BF4A75">
        <w:rPr>
          <w:rFonts w:ascii="Times New Roman"/>
          <w:color w:val="000000"/>
          <w:spacing w:val="7"/>
          <w:sz w:val="24"/>
          <w:lang w:val="es-CO"/>
          <w:rPrChange w:id="3954" w:author="MARTHA  CERVANTES DIAZ" w:date="2023-01-02T08:55:00Z">
            <w:rPr>
              <w:rFonts w:ascii="Times New Roman"/>
              <w:color w:val="000000"/>
              <w:spacing w:val="7"/>
              <w:sz w:val="24"/>
            </w:rPr>
          </w:rPrChange>
        </w:rPr>
        <w:t xml:space="preserve"> </w:t>
      </w:r>
      <w:r w:rsidRPr="00BF4A75">
        <w:rPr>
          <w:rFonts w:ascii="UHJQMA+A030-Reg"/>
          <w:color w:val="000000"/>
          <w:spacing w:val="-5"/>
          <w:sz w:val="24"/>
          <w:lang w:val="es-CO"/>
          <w:rPrChange w:id="3955" w:author="MARTHA  CERVANTES DIAZ" w:date="2023-01-02T08:55:00Z">
            <w:rPr>
              <w:rFonts w:ascii="UHJQMA+A030-Reg"/>
              <w:color w:val="000000"/>
              <w:spacing w:val="-5"/>
              <w:sz w:val="24"/>
            </w:rPr>
          </w:rPrChange>
        </w:rPr>
        <w:t>(Ver</w:t>
      </w:r>
      <w:r w:rsidRPr="00BF4A75">
        <w:rPr>
          <w:rFonts w:ascii="Times New Roman"/>
          <w:color w:val="000000"/>
          <w:spacing w:val="11"/>
          <w:sz w:val="24"/>
          <w:lang w:val="es-CO"/>
          <w:rPrChange w:id="3956" w:author="MARTHA  CERVANTES DIAZ" w:date="2023-01-02T08:55:00Z">
            <w:rPr>
              <w:rFonts w:ascii="Times New Roman"/>
              <w:color w:val="000000"/>
              <w:spacing w:val="11"/>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3957" w:author="MARTHA  CERVANTES DIAZ" w:date="2023-01-02T08:55:00Z">
            <w:rPr>
              <w:rFonts w:ascii="UHJQMA+A030-Reg" w:hAnsi="UHJQMA+A030-Reg" w:cs="UHJQMA+A030-Reg"/>
              <w:color w:val="000000"/>
              <w:sz w:val="24"/>
            </w:rPr>
          </w:rPrChange>
        </w:rPr>
        <w:t>g.</w:t>
      </w:r>
      <w:r w:rsidRPr="00BF4A75">
        <w:rPr>
          <w:rFonts w:ascii="Times New Roman"/>
          <w:color w:val="000000"/>
          <w:spacing w:val="7"/>
          <w:sz w:val="24"/>
          <w:lang w:val="es-CO"/>
          <w:rPrChange w:id="395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59" w:author="MARTHA  CERVANTES DIAZ" w:date="2023-01-02T08:55:00Z">
            <w:rPr>
              <w:rFonts w:ascii="UHJQMA+A030-Reg"/>
              <w:color w:val="000000"/>
              <w:sz w:val="24"/>
            </w:rPr>
          </w:rPrChange>
        </w:rPr>
        <w:t>2).</w:t>
      </w:r>
      <w:r w:rsidRPr="00BF4A75">
        <w:rPr>
          <w:rFonts w:ascii="Times New Roman"/>
          <w:color w:val="000000"/>
          <w:spacing w:val="7"/>
          <w:sz w:val="24"/>
          <w:lang w:val="es-CO"/>
          <w:rPrChange w:id="396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961" w:author="MARTHA  CERVANTES DIAZ" w:date="2023-01-02T08:55:00Z">
            <w:rPr>
              <w:rFonts w:ascii="UHJQMA+A030-Reg"/>
              <w:color w:val="000000"/>
              <w:spacing w:val="-1"/>
              <w:sz w:val="24"/>
            </w:rPr>
          </w:rPrChange>
        </w:rPr>
        <w:t>De</w:t>
      </w:r>
      <w:r w:rsidRPr="00BF4A75">
        <w:rPr>
          <w:rFonts w:ascii="Times New Roman"/>
          <w:color w:val="000000"/>
          <w:spacing w:val="7"/>
          <w:sz w:val="24"/>
          <w:lang w:val="es-CO"/>
          <w:rPrChange w:id="396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63" w:author="MARTHA  CERVANTES DIAZ" w:date="2023-01-02T08:55:00Z">
            <w:rPr>
              <w:rFonts w:ascii="UHJQMA+A030-Reg"/>
              <w:color w:val="000000"/>
              <w:sz w:val="24"/>
            </w:rPr>
          </w:rPrChange>
        </w:rPr>
        <w:t>esta</w:t>
      </w:r>
      <w:r w:rsidRPr="00BF4A75">
        <w:rPr>
          <w:rFonts w:ascii="Times New Roman"/>
          <w:color w:val="000000"/>
          <w:spacing w:val="6"/>
          <w:sz w:val="24"/>
          <w:lang w:val="es-CO"/>
          <w:rPrChange w:id="396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965" w:author="MARTHA  CERVANTES DIAZ" w:date="2023-01-02T08:55:00Z">
            <w:rPr>
              <w:rFonts w:ascii="UHJQMA+A030-Reg"/>
              <w:color w:val="000000"/>
              <w:spacing w:val="-1"/>
              <w:sz w:val="24"/>
            </w:rPr>
          </w:rPrChange>
        </w:rPr>
        <w:t>manera,</w:t>
      </w:r>
      <w:r w:rsidRPr="00BF4A75">
        <w:rPr>
          <w:rFonts w:ascii="Times New Roman"/>
          <w:color w:val="000000"/>
          <w:spacing w:val="7"/>
          <w:sz w:val="24"/>
          <w:lang w:val="es-CO"/>
          <w:rPrChange w:id="396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67" w:author="MARTHA  CERVANTES DIAZ" w:date="2023-01-02T08:55:00Z">
            <w:rPr>
              <w:rFonts w:ascii="UHJQMA+A030-Reg"/>
              <w:color w:val="000000"/>
              <w:sz w:val="24"/>
            </w:rPr>
          </w:rPrChange>
        </w:rPr>
        <w:t>se</w:t>
      </w:r>
      <w:r w:rsidRPr="00BF4A75">
        <w:rPr>
          <w:rFonts w:ascii="Times New Roman"/>
          <w:color w:val="000000"/>
          <w:spacing w:val="6"/>
          <w:sz w:val="24"/>
          <w:lang w:val="es-CO"/>
          <w:rPrChange w:id="3968"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2"/>
          <w:sz w:val="24"/>
          <w:lang w:val="es-CO"/>
          <w:rPrChange w:id="3969" w:author="MARTHA  CERVANTES DIAZ" w:date="2023-01-02T08:55:00Z">
            <w:rPr>
              <w:rFonts w:ascii="UHJQMA+A030-Reg" w:hAnsi="UHJQMA+A030-Reg" w:cs="UHJQMA+A030-Reg"/>
              <w:color w:val="000000"/>
              <w:spacing w:val="-2"/>
              <w:sz w:val="24"/>
            </w:rPr>
          </w:rPrChange>
        </w:rPr>
        <w:t>avanzará</w:t>
      </w:r>
      <w:r w:rsidRPr="00BF4A75">
        <w:rPr>
          <w:rFonts w:ascii="Times New Roman"/>
          <w:color w:val="000000"/>
          <w:spacing w:val="8"/>
          <w:sz w:val="24"/>
          <w:lang w:val="es-CO"/>
          <w:rPrChange w:id="3970"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3971" w:author="MARTHA  CERVANTES DIAZ" w:date="2023-01-02T08:55:00Z">
            <w:rPr>
              <w:rFonts w:ascii="UHJQMA+A030-Reg"/>
              <w:color w:val="000000"/>
              <w:sz w:val="24"/>
            </w:rPr>
          </w:rPrChange>
        </w:rPr>
        <w:t>a</w:t>
      </w:r>
      <w:r w:rsidRPr="00BF4A75">
        <w:rPr>
          <w:rFonts w:ascii="Times New Roman"/>
          <w:color w:val="000000"/>
          <w:spacing w:val="6"/>
          <w:sz w:val="24"/>
          <w:lang w:val="es-CO"/>
          <w:rPrChange w:id="397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973" w:author="MARTHA  CERVANTES DIAZ" w:date="2023-01-02T08:55:00Z">
            <w:rPr>
              <w:rFonts w:ascii="UHJQMA+A030-Reg"/>
              <w:color w:val="000000"/>
              <w:sz w:val="24"/>
            </w:rPr>
          </w:rPrChange>
        </w:rPr>
        <w:t>medida</w:t>
      </w:r>
      <w:r w:rsidRPr="00BF4A75">
        <w:rPr>
          <w:rFonts w:ascii="Times New Roman"/>
          <w:color w:val="000000"/>
          <w:spacing w:val="6"/>
          <w:sz w:val="24"/>
          <w:lang w:val="es-CO"/>
          <w:rPrChange w:id="397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975" w:author="MARTHA  CERVANTES DIAZ" w:date="2023-01-02T08:55:00Z">
            <w:rPr>
              <w:rFonts w:ascii="UHJQMA+A030-Reg"/>
              <w:color w:val="000000"/>
              <w:sz w:val="24"/>
            </w:rPr>
          </w:rPrChange>
        </w:rPr>
        <w:t>que</w:t>
      </w:r>
      <w:r w:rsidRPr="00BF4A75">
        <w:rPr>
          <w:rFonts w:ascii="Times New Roman"/>
          <w:color w:val="000000"/>
          <w:spacing w:val="6"/>
          <w:sz w:val="24"/>
          <w:lang w:val="es-CO"/>
          <w:rPrChange w:id="397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977" w:author="MARTHA  CERVANTES DIAZ" w:date="2023-01-02T08:55:00Z">
            <w:rPr>
              <w:rFonts w:ascii="UHJQMA+A030-Reg"/>
              <w:color w:val="000000"/>
              <w:sz w:val="24"/>
            </w:rPr>
          </w:rPrChange>
        </w:rPr>
        <w:t>se</w:t>
      </w:r>
      <w:r w:rsidRPr="00BF4A75">
        <w:rPr>
          <w:rFonts w:ascii="Times New Roman"/>
          <w:color w:val="000000"/>
          <w:spacing w:val="6"/>
          <w:sz w:val="24"/>
          <w:lang w:val="es-CO"/>
          <w:rPrChange w:id="3978" w:author="MARTHA  CERVANTES DIAZ" w:date="2023-01-02T08:55:00Z">
            <w:rPr>
              <w:rFonts w:ascii="Times New Roman"/>
              <w:color w:val="000000"/>
              <w:spacing w:val="6"/>
              <w:sz w:val="24"/>
            </w:rPr>
          </w:rPrChange>
        </w:rPr>
        <w:t xml:space="preserve"> </w:t>
      </w:r>
      <w:r w:rsidRPr="00BF4A75">
        <w:rPr>
          <w:rFonts w:ascii="UHJQMA+A030-Reg"/>
          <w:color w:val="000000"/>
          <w:spacing w:val="-5"/>
          <w:sz w:val="24"/>
          <w:lang w:val="es-CO"/>
          <w:rPrChange w:id="3979" w:author="MARTHA  CERVANTES DIAZ" w:date="2023-01-02T08:55:00Z">
            <w:rPr>
              <w:rFonts w:ascii="UHJQMA+A030-Reg"/>
              <w:color w:val="000000"/>
              <w:spacing w:val="-5"/>
              <w:sz w:val="24"/>
            </w:rPr>
          </w:rPrChange>
        </w:rPr>
        <w:t>va</w:t>
      </w:r>
    </w:p>
    <w:p w14:paraId="6D3B1246" w14:textId="77777777" w:rsidR="001D4206" w:rsidRPr="00BF4A75" w:rsidRDefault="00000000">
      <w:pPr>
        <w:framePr w:w="9287" w:wrap="auto" w:hAnchor="text" w:x="1440" w:y="2220"/>
        <w:widowControl w:val="0"/>
        <w:autoSpaceDE w:val="0"/>
        <w:autoSpaceDN w:val="0"/>
        <w:spacing w:before="13" w:after="0" w:line="275" w:lineRule="exact"/>
        <w:jc w:val="left"/>
        <w:rPr>
          <w:rFonts w:ascii="Times New Roman"/>
          <w:color w:val="000000"/>
          <w:sz w:val="24"/>
          <w:lang w:val="es-CO"/>
          <w:rPrChange w:id="3980" w:author="MARTHA  CERVANTES DIAZ" w:date="2023-01-02T08:55:00Z">
            <w:rPr>
              <w:rFonts w:ascii="Times New Roman"/>
              <w:color w:val="000000"/>
              <w:sz w:val="24"/>
            </w:rPr>
          </w:rPrChange>
        </w:rPr>
      </w:pPr>
      <w:r w:rsidRPr="00BF4A75">
        <w:rPr>
          <w:rFonts w:ascii="UHJQMA+A030-Reg"/>
          <w:color w:val="000000"/>
          <w:spacing w:val="-1"/>
          <w:sz w:val="24"/>
          <w:lang w:val="es-CO"/>
          <w:rPrChange w:id="3981" w:author="MARTHA  CERVANTES DIAZ" w:date="2023-01-02T08:55:00Z">
            <w:rPr>
              <w:rFonts w:ascii="UHJQMA+A030-Reg"/>
              <w:color w:val="000000"/>
              <w:spacing w:val="-1"/>
              <w:sz w:val="24"/>
            </w:rPr>
          </w:rPrChange>
        </w:rPr>
        <w:t>completando</w:t>
      </w:r>
      <w:r w:rsidRPr="00BF4A75">
        <w:rPr>
          <w:rFonts w:ascii="Times New Roman"/>
          <w:color w:val="000000"/>
          <w:spacing w:val="7"/>
          <w:sz w:val="24"/>
          <w:lang w:val="es-CO"/>
          <w:rPrChange w:id="398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83" w:author="MARTHA  CERVANTES DIAZ" w:date="2023-01-02T08:55:00Z">
            <w:rPr>
              <w:rFonts w:ascii="UHJQMA+A030-Reg"/>
              <w:color w:val="000000"/>
              <w:sz w:val="24"/>
            </w:rPr>
          </w:rPrChange>
        </w:rPr>
        <w:t>la</w:t>
      </w:r>
      <w:r w:rsidRPr="00BF4A75">
        <w:rPr>
          <w:rFonts w:ascii="Times New Roman"/>
          <w:color w:val="000000"/>
          <w:spacing w:val="6"/>
          <w:sz w:val="24"/>
          <w:lang w:val="es-CO"/>
          <w:rPrChange w:id="398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985" w:author="MARTHA  CERVANTES DIAZ" w:date="2023-01-02T08:55:00Z">
            <w:rPr>
              <w:rFonts w:ascii="UHJQMA+A030-Reg"/>
              <w:color w:val="000000"/>
              <w:spacing w:val="-1"/>
              <w:sz w:val="24"/>
            </w:rPr>
          </w:rPrChange>
        </w:rPr>
        <w:t>fase</w:t>
      </w:r>
      <w:r w:rsidRPr="00BF4A75">
        <w:rPr>
          <w:rFonts w:ascii="Times New Roman"/>
          <w:color w:val="000000"/>
          <w:spacing w:val="7"/>
          <w:sz w:val="24"/>
          <w:lang w:val="es-CO"/>
          <w:rPrChange w:id="398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3987" w:author="MARTHA  CERVANTES DIAZ" w:date="2023-01-02T08:55:00Z">
            <w:rPr>
              <w:rFonts w:ascii="UHJQMA+A030-Reg"/>
              <w:color w:val="000000"/>
              <w:spacing w:val="-1"/>
              <w:sz w:val="24"/>
            </w:rPr>
          </w:rPrChange>
        </w:rPr>
        <w:t>anterior</w:t>
      </w:r>
      <w:r w:rsidRPr="00BF4A75">
        <w:rPr>
          <w:rFonts w:ascii="Times New Roman"/>
          <w:color w:val="000000"/>
          <w:spacing w:val="7"/>
          <w:sz w:val="24"/>
          <w:lang w:val="es-CO"/>
          <w:rPrChange w:id="398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89" w:author="MARTHA  CERVANTES DIAZ" w:date="2023-01-02T08:55:00Z">
            <w:rPr>
              <w:rFonts w:ascii="UHJQMA+A030-Reg"/>
              <w:color w:val="000000"/>
              <w:sz w:val="24"/>
            </w:rPr>
          </w:rPrChange>
        </w:rPr>
        <w:t>y</w:t>
      </w:r>
      <w:r w:rsidRPr="00BF4A75">
        <w:rPr>
          <w:rFonts w:ascii="Times New Roman"/>
          <w:color w:val="000000"/>
          <w:spacing w:val="6"/>
          <w:sz w:val="24"/>
          <w:lang w:val="es-CO"/>
          <w:rPrChange w:id="3990"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3991" w:author="MARTHA  CERVANTES DIAZ" w:date="2023-01-02T08:55:00Z">
            <w:rPr>
              <w:rFonts w:ascii="UHJQMA+A030-Reg" w:hAnsi="UHJQMA+A030-Reg" w:cs="UHJQMA+A030-Reg"/>
              <w:color w:val="000000"/>
              <w:spacing w:val="-1"/>
              <w:sz w:val="24"/>
            </w:rPr>
          </w:rPrChange>
        </w:rPr>
        <w:t>permitirá</w:t>
      </w:r>
      <w:r w:rsidRPr="00BF4A75">
        <w:rPr>
          <w:rFonts w:ascii="Times New Roman"/>
          <w:color w:val="000000"/>
          <w:spacing w:val="6"/>
          <w:sz w:val="24"/>
          <w:lang w:val="es-CO"/>
          <w:rPrChange w:id="399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3993" w:author="MARTHA  CERVANTES DIAZ" w:date="2023-01-02T08:55:00Z">
            <w:rPr>
              <w:rFonts w:ascii="UHJQMA+A030-Reg"/>
              <w:color w:val="000000"/>
              <w:sz w:val="24"/>
            </w:rPr>
          </w:rPrChange>
        </w:rPr>
        <w:t>a</w:t>
      </w:r>
      <w:r w:rsidRPr="00BF4A75">
        <w:rPr>
          <w:rFonts w:ascii="Times New Roman"/>
          <w:color w:val="000000"/>
          <w:spacing w:val="6"/>
          <w:sz w:val="24"/>
          <w:lang w:val="es-CO"/>
          <w:rPrChange w:id="399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3995" w:author="MARTHA  CERVANTES DIAZ" w:date="2023-01-02T08:55:00Z">
            <w:rPr>
              <w:rFonts w:ascii="UHJQMA+A030-Reg"/>
              <w:color w:val="000000"/>
              <w:spacing w:val="-1"/>
              <w:sz w:val="24"/>
            </w:rPr>
          </w:rPrChange>
        </w:rPr>
        <w:t>futuro</w:t>
      </w:r>
      <w:r w:rsidRPr="00BF4A75">
        <w:rPr>
          <w:rFonts w:ascii="Times New Roman"/>
          <w:color w:val="000000"/>
          <w:spacing w:val="7"/>
          <w:sz w:val="24"/>
          <w:lang w:val="es-CO"/>
          <w:rPrChange w:id="399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97" w:author="MARTHA  CERVANTES DIAZ" w:date="2023-01-02T08:55:00Z">
            <w:rPr>
              <w:rFonts w:ascii="UHJQMA+A030-Reg"/>
              <w:color w:val="000000"/>
              <w:sz w:val="24"/>
            </w:rPr>
          </w:rPrChange>
        </w:rPr>
        <w:t>el</w:t>
      </w:r>
      <w:r w:rsidRPr="00BF4A75">
        <w:rPr>
          <w:rFonts w:ascii="Times New Roman"/>
          <w:color w:val="000000"/>
          <w:spacing w:val="7"/>
          <w:sz w:val="24"/>
          <w:lang w:val="es-CO"/>
          <w:rPrChange w:id="399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3999" w:author="MARTHA  CERVANTES DIAZ" w:date="2023-01-02T08:55:00Z">
            <w:rPr>
              <w:rFonts w:ascii="UHJQMA+A030-Reg"/>
              <w:color w:val="000000"/>
              <w:sz w:val="24"/>
            </w:rPr>
          </w:rPrChange>
        </w:rPr>
        <w:t>poder</w:t>
      </w:r>
      <w:r w:rsidRPr="00BF4A75">
        <w:rPr>
          <w:rFonts w:ascii="Times New Roman"/>
          <w:color w:val="000000"/>
          <w:spacing w:val="7"/>
          <w:sz w:val="24"/>
          <w:lang w:val="es-CO"/>
          <w:rPrChange w:id="400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001" w:author="MARTHA  CERVANTES DIAZ" w:date="2023-01-02T08:55:00Z">
            <w:rPr>
              <w:rFonts w:ascii="UHJQMA+A030-Reg"/>
              <w:color w:val="000000"/>
              <w:spacing w:val="-1"/>
              <w:sz w:val="24"/>
            </w:rPr>
          </w:rPrChange>
        </w:rPr>
        <w:t>iterar</w:t>
      </w:r>
      <w:r w:rsidRPr="00BF4A75">
        <w:rPr>
          <w:rFonts w:ascii="Times New Roman"/>
          <w:color w:val="000000"/>
          <w:spacing w:val="7"/>
          <w:sz w:val="24"/>
          <w:lang w:val="es-CO"/>
          <w:rPrChange w:id="400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003" w:author="MARTHA  CERVANTES DIAZ" w:date="2023-01-02T08:55:00Z">
            <w:rPr>
              <w:rFonts w:ascii="UHJQMA+A030-Reg"/>
              <w:color w:val="000000"/>
              <w:spacing w:val="-1"/>
              <w:sz w:val="24"/>
            </w:rPr>
          </w:rPrChange>
        </w:rPr>
        <w:t>sobre</w:t>
      </w:r>
      <w:r w:rsidRPr="00BF4A75">
        <w:rPr>
          <w:rFonts w:ascii="Times New Roman"/>
          <w:color w:val="000000"/>
          <w:spacing w:val="7"/>
          <w:sz w:val="24"/>
          <w:lang w:val="es-CO"/>
          <w:rPrChange w:id="400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05" w:author="MARTHA  CERVANTES DIAZ" w:date="2023-01-02T08:55:00Z">
            <w:rPr>
              <w:rFonts w:ascii="UHJQMA+A030-Reg"/>
              <w:color w:val="000000"/>
              <w:sz w:val="24"/>
            </w:rPr>
          </w:rPrChange>
        </w:rPr>
        <w:t>lo</w:t>
      </w:r>
      <w:r w:rsidRPr="00BF4A75">
        <w:rPr>
          <w:rFonts w:ascii="Times New Roman"/>
          <w:color w:val="000000"/>
          <w:spacing w:val="6"/>
          <w:sz w:val="24"/>
          <w:lang w:val="es-CO"/>
          <w:rPrChange w:id="400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07" w:author="MARTHA  CERVANTES DIAZ" w:date="2023-01-02T08:55:00Z">
            <w:rPr>
              <w:rFonts w:ascii="UHJQMA+A030-Reg"/>
              <w:color w:val="000000"/>
              <w:sz w:val="24"/>
            </w:rPr>
          </w:rPrChange>
        </w:rPr>
        <w:t>que</w:t>
      </w:r>
      <w:r w:rsidRPr="00BF4A75">
        <w:rPr>
          <w:rFonts w:ascii="Times New Roman"/>
          <w:color w:val="000000"/>
          <w:spacing w:val="6"/>
          <w:sz w:val="24"/>
          <w:lang w:val="es-CO"/>
          <w:rPrChange w:id="400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09" w:author="MARTHA  CERVANTES DIAZ" w:date="2023-01-02T08:55:00Z">
            <w:rPr>
              <w:rFonts w:ascii="UHJQMA+A030-Reg"/>
              <w:color w:val="000000"/>
              <w:sz w:val="24"/>
            </w:rPr>
          </w:rPrChange>
        </w:rPr>
        <w:t>se</w:t>
      </w:r>
      <w:r w:rsidRPr="00BF4A75">
        <w:rPr>
          <w:rFonts w:ascii="Times New Roman"/>
          <w:color w:val="000000"/>
          <w:spacing w:val="6"/>
          <w:sz w:val="24"/>
          <w:lang w:val="es-CO"/>
          <w:rPrChange w:id="401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11" w:author="MARTHA  CERVANTES DIAZ" w:date="2023-01-02T08:55:00Z">
            <w:rPr>
              <w:rFonts w:ascii="UHJQMA+A030-Reg"/>
              <w:color w:val="000000"/>
              <w:sz w:val="24"/>
            </w:rPr>
          </w:rPrChange>
        </w:rPr>
        <w:t>ha</w:t>
      </w:r>
    </w:p>
    <w:p w14:paraId="0E38FABF" w14:textId="77777777" w:rsidR="001D4206" w:rsidRPr="00BF4A75" w:rsidRDefault="00000000">
      <w:pPr>
        <w:framePr w:w="9287" w:wrap="auto" w:hAnchor="text" w:x="1440" w:y="2220"/>
        <w:widowControl w:val="0"/>
        <w:autoSpaceDE w:val="0"/>
        <w:autoSpaceDN w:val="0"/>
        <w:spacing w:before="13" w:after="0" w:line="275" w:lineRule="exact"/>
        <w:jc w:val="left"/>
        <w:rPr>
          <w:rFonts w:ascii="Times New Roman"/>
          <w:color w:val="000000"/>
          <w:sz w:val="24"/>
          <w:lang w:val="es-CO"/>
          <w:rPrChange w:id="4012" w:author="MARTHA  CERVANTES DIAZ" w:date="2023-01-02T08:55:00Z">
            <w:rPr>
              <w:rFonts w:ascii="Times New Roman"/>
              <w:color w:val="000000"/>
              <w:sz w:val="24"/>
            </w:rPr>
          </w:rPrChange>
        </w:rPr>
      </w:pPr>
      <w:r w:rsidRPr="00BF4A75">
        <w:rPr>
          <w:rFonts w:ascii="UHJQMA+A030-Reg"/>
          <w:color w:val="000000"/>
          <w:sz w:val="24"/>
          <w:lang w:val="es-CO"/>
          <w:rPrChange w:id="4013" w:author="MARTHA  CERVANTES DIAZ" w:date="2023-01-02T08:55:00Z">
            <w:rPr>
              <w:rFonts w:ascii="UHJQMA+A030-Reg"/>
              <w:color w:val="000000"/>
              <w:sz w:val="24"/>
            </w:rPr>
          </w:rPrChange>
        </w:rPr>
        <w:t>desarrollado</w:t>
      </w:r>
      <w:r w:rsidRPr="00BF4A75">
        <w:rPr>
          <w:rFonts w:ascii="Times New Roman"/>
          <w:color w:val="000000"/>
          <w:spacing w:val="6"/>
          <w:sz w:val="24"/>
          <w:lang w:val="es-CO"/>
          <w:rPrChange w:id="401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015" w:author="MARTHA  CERVANTES DIAZ" w:date="2023-01-02T08:55:00Z">
            <w:rPr>
              <w:rFonts w:ascii="UHJQMA+A030-Reg"/>
              <w:color w:val="000000"/>
              <w:spacing w:val="-1"/>
              <w:sz w:val="24"/>
            </w:rPr>
          </w:rPrChange>
        </w:rPr>
        <w:t>anteriormente.</w:t>
      </w:r>
    </w:p>
    <w:p w14:paraId="3AF839D8" w14:textId="77777777" w:rsidR="001D4206" w:rsidRPr="00BF4A75" w:rsidRDefault="00000000">
      <w:pPr>
        <w:framePr w:w="3913" w:wrap="auto" w:hAnchor="text" w:x="4284" w:y="7971"/>
        <w:widowControl w:val="0"/>
        <w:autoSpaceDE w:val="0"/>
        <w:autoSpaceDN w:val="0"/>
        <w:spacing w:before="0" w:after="0" w:line="275" w:lineRule="exact"/>
        <w:jc w:val="left"/>
        <w:rPr>
          <w:rFonts w:ascii="Times New Roman"/>
          <w:color w:val="000000"/>
          <w:sz w:val="24"/>
          <w:lang w:val="es-CO"/>
          <w:rPrChange w:id="4016" w:author="MARTHA  CERVANTES DIAZ" w:date="2023-01-02T08:55:00Z">
            <w:rPr>
              <w:rFonts w:ascii="Times New Roman"/>
              <w:color w:val="000000"/>
              <w:sz w:val="24"/>
            </w:rPr>
          </w:rPrChange>
        </w:rPr>
      </w:pPr>
      <w:r w:rsidRPr="00BF4A75">
        <w:rPr>
          <w:rFonts w:ascii="UHJQMA+A030-Reg"/>
          <w:color w:val="000000"/>
          <w:spacing w:val="-1"/>
          <w:sz w:val="24"/>
          <w:lang w:val="es-CO"/>
          <w:rPrChange w:id="4017" w:author="MARTHA  CERVANTES DIAZ" w:date="2023-01-02T08:55:00Z">
            <w:rPr>
              <w:rFonts w:ascii="UHJQMA+A030-Reg"/>
              <w:color w:val="000000"/>
              <w:spacing w:val="-1"/>
              <w:sz w:val="24"/>
            </w:rPr>
          </w:rPrChange>
        </w:rPr>
        <w:t>Figura</w:t>
      </w:r>
      <w:r w:rsidRPr="00BF4A75">
        <w:rPr>
          <w:rFonts w:ascii="Times New Roman"/>
          <w:color w:val="000000"/>
          <w:spacing w:val="7"/>
          <w:sz w:val="24"/>
          <w:lang w:val="es-CO"/>
          <w:rPrChange w:id="401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19" w:author="MARTHA  CERVANTES DIAZ" w:date="2023-01-02T08:55:00Z">
            <w:rPr>
              <w:rFonts w:ascii="UHJQMA+A030-Reg"/>
              <w:color w:val="000000"/>
              <w:sz w:val="24"/>
            </w:rPr>
          </w:rPrChange>
        </w:rPr>
        <w:t>2:</w:t>
      </w:r>
      <w:r w:rsidRPr="00BF4A75">
        <w:rPr>
          <w:rFonts w:ascii="Times New Roman"/>
          <w:color w:val="000000"/>
          <w:spacing w:val="7"/>
          <w:sz w:val="24"/>
          <w:lang w:val="es-CO"/>
          <w:rPrChange w:id="4020"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021" w:author="MARTHA  CERVANTES DIAZ" w:date="2023-01-02T08:55:00Z">
            <w:rPr>
              <w:rFonts w:ascii="UHJQMA+A030-Reg" w:hAnsi="UHJQMA+A030-Reg" w:cs="UHJQMA+A030-Reg"/>
              <w:color w:val="000000"/>
              <w:spacing w:val="-1"/>
              <w:sz w:val="24"/>
            </w:rPr>
          </w:rPrChange>
        </w:rPr>
        <w:t>Metodología</w:t>
      </w:r>
      <w:r w:rsidRPr="00BF4A75">
        <w:rPr>
          <w:rFonts w:ascii="Times New Roman"/>
          <w:color w:val="000000"/>
          <w:spacing w:val="7"/>
          <w:sz w:val="24"/>
          <w:lang w:val="es-CO"/>
          <w:rPrChange w:id="402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23" w:author="MARTHA  CERVANTES DIAZ" w:date="2023-01-02T08:55:00Z">
            <w:rPr>
              <w:rFonts w:ascii="UHJQMA+A030-Reg"/>
              <w:color w:val="000000"/>
              <w:sz w:val="24"/>
            </w:rPr>
          </w:rPrChange>
        </w:rPr>
        <w:t>del</w:t>
      </w:r>
      <w:r w:rsidRPr="00BF4A75">
        <w:rPr>
          <w:rFonts w:ascii="Times New Roman"/>
          <w:color w:val="000000"/>
          <w:spacing w:val="7"/>
          <w:sz w:val="24"/>
          <w:lang w:val="es-CO"/>
          <w:rPrChange w:id="4024"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4025" w:author="MARTHA  CERVANTES DIAZ" w:date="2023-01-02T08:55:00Z">
            <w:rPr>
              <w:rFonts w:ascii="UHJQMA+A030-Reg"/>
              <w:color w:val="000000"/>
              <w:spacing w:val="-2"/>
              <w:sz w:val="24"/>
            </w:rPr>
          </w:rPrChange>
        </w:rPr>
        <w:t>proyecto</w:t>
      </w:r>
    </w:p>
    <w:p w14:paraId="5FCFDFBE" w14:textId="77777777" w:rsidR="001D4206" w:rsidRPr="00BF4A75" w:rsidRDefault="00000000">
      <w:pPr>
        <w:framePr w:w="373" w:wrap="auto" w:hAnchor="text" w:x="1440" w:y="8879"/>
        <w:widowControl w:val="0"/>
        <w:autoSpaceDE w:val="0"/>
        <w:autoSpaceDN w:val="0"/>
        <w:spacing w:before="0" w:after="0" w:line="278" w:lineRule="exact"/>
        <w:jc w:val="left"/>
        <w:rPr>
          <w:rFonts w:ascii="Times New Roman"/>
          <w:color w:val="000000"/>
          <w:sz w:val="24"/>
          <w:lang w:val="es-CO"/>
          <w:rPrChange w:id="4026" w:author="MARTHA  CERVANTES DIAZ" w:date="2023-01-02T08:55:00Z">
            <w:rPr>
              <w:rFonts w:ascii="Times New Roman"/>
              <w:color w:val="000000"/>
              <w:sz w:val="24"/>
            </w:rPr>
          </w:rPrChange>
        </w:rPr>
      </w:pPr>
      <w:r w:rsidRPr="00BF4A75">
        <w:rPr>
          <w:rFonts w:ascii="JKVKLP+A030-Bol"/>
          <w:color w:val="000000"/>
          <w:sz w:val="24"/>
          <w:lang w:val="es-CO"/>
          <w:rPrChange w:id="4027" w:author="MARTHA  CERVANTES DIAZ" w:date="2023-01-02T08:55:00Z">
            <w:rPr>
              <w:rFonts w:ascii="JKVKLP+A030-Bol"/>
              <w:color w:val="000000"/>
              <w:sz w:val="24"/>
            </w:rPr>
          </w:rPrChange>
        </w:rPr>
        <w:t>5</w:t>
      </w:r>
    </w:p>
    <w:p w14:paraId="44C778C7" w14:textId="77777777" w:rsidR="001D4206" w:rsidRPr="00BF4A75" w:rsidRDefault="00000000">
      <w:pPr>
        <w:framePr w:w="6277" w:wrap="auto" w:hAnchor="text" w:x="1573" w:y="8879"/>
        <w:widowControl w:val="0"/>
        <w:autoSpaceDE w:val="0"/>
        <w:autoSpaceDN w:val="0"/>
        <w:spacing w:before="0" w:after="0" w:line="278" w:lineRule="exact"/>
        <w:jc w:val="left"/>
        <w:rPr>
          <w:rFonts w:ascii="Times New Roman"/>
          <w:color w:val="000000"/>
          <w:sz w:val="24"/>
          <w:lang w:val="es-CO"/>
          <w:rPrChange w:id="4028" w:author="MARTHA  CERVANTES DIAZ" w:date="2023-01-02T08:55:00Z">
            <w:rPr>
              <w:rFonts w:ascii="Times New Roman"/>
              <w:color w:val="000000"/>
              <w:sz w:val="24"/>
            </w:rPr>
          </w:rPrChange>
        </w:rPr>
      </w:pPr>
      <w:r w:rsidRPr="00BF4A75">
        <w:rPr>
          <w:rFonts w:ascii="JKVKLP+A030-Bol"/>
          <w:color w:val="000000"/>
          <w:sz w:val="24"/>
          <w:lang w:val="es-CO"/>
          <w:rPrChange w:id="4029" w:author="MARTHA  CERVANTES DIAZ" w:date="2023-01-02T08:55:00Z">
            <w:rPr>
              <w:rFonts w:ascii="JKVKLP+A030-Bol"/>
              <w:color w:val="000000"/>
              <w:sz w:val="24"/>
            </w:rPr>
          </w:rPrChange>
        </w:rPr>
        <w:t>.1</w:t>
      </w:r>
      <w:r w:rsidRPr="00BF4A75">
        <w:rPr>
          <w:rFonts w:ascii="Times New Roman"/>
          <w:color w:val="000000"/>
          <w:spacing w:val="179"/>
          <w:sz w:val="24"/>
          <w:lang w:val="es-CO"/>
          <w:rPrChange w:id="4030" w:author="MARTHA  CERVANTES DIAZ" w:date="2023-01-02T08:55:00Z">
            <w:rPr>
              <w:rFonts w:ascii="Times New Roman"/>
              <w:color w:val="000000"/>
              <w:spacing w:val="179"/>
              <w:sz w:val="24"/>
            </w:rPr>
          </w:rPrChange>
        </w:rPr>
        <w:t xml:space="preserve"> </w:t>
      </w:r>
      <w:r w:rsidRPr="00BF4A75">
        <w:rPr>
          <w:rFonts w:ascii="JKVKLP+A030-Bol" w:hAnsi="JKVKLP+A030-Bol" w:cs="JKVKLP+A030-Bol"/>
          <w:color w:val="000000"/>
          <w:spacing w:val="-3"/>
          <w:sz w:val="24"/>
          <w:lang w:val="es-CO"/>
          <w:rPrChange w:id="4031" w:author="MARTHA  CERVANTES DIAZ" w:date="2023-01-02T08:55:00Z">
            <w:rPr>
              <w:rFonts w:ascii="JKVKLP+A030-Bol" w:hAnsi="JKVKLP+A030-Bol" w:cs="JKVKLP+A030-Bol"/>
              <w:color w:val="000000"/>
              <w:spacing w:val="-3"/>
              <w:sz w:val="24"/>
            </w:rPr>
          </w:rPrChange>
        </w:rPr>
        <w:t>AMBIENTACIÓN</w:t>
      </w:r>
      <w:r w:rsidRPr="00BF4A75">
        <w:rPr>
          <w:rFonts w:ascii="Times New Roman"/>
          <w:color w:val="000000"/>
          <w:spacing w:val="9"/>
          <w:sz w:val="24"/>
          <w:lang w:val="es-CO"/>
          <w:rPrChange w:id="4032" w:author="MARTHA  CERVANTES DIAZ" w:date="2023-01-02T08:55:00Z">
            <w:rPr>
              <w:rFonts w:ascii="Times New Roman"/>
              <w:color w:val="000000"/>
              <w:spacing w:val="9"/>
              <w:sz w:val="24"/>
            </w:rPr>
          </w:rPrChange>
        </w:rPr>
        <w:t xml:space="preserve"> </w:t>
      </w:r>
      <w:r w:rsidRPr="00BF4A75">
        <w:rPr>
          <w:rFonts w:ascii="JKVKLP+A030-Bol"/>
          <w:color w:val="000000"/>
          <w:spacing w:val="-1"/>
          <w:sz w:val="24"/>
          <w:lang w:val="es-CO"/>
          <w:rPrChange w:id="4033" w:author="MARTHA  CERVANTES DIAZ" w:date="2023-01-02T08:55:00Z">
            <w:rPr>
              <w:rFonts w:ascii="JKVKLP+A030-Bol"/>
              <w:color w:val="000000"/>
              <w:spacing w:val="-1"/>
              <w:sz w:val="24"/>
            </w:rPr>
          </w:rPrChange>
        </w:rPr>
        <w:t>CONCEPTUAL</w:t>
      </w:r>
      <w:r w:rsidRPr="00BF4A75">
        <w:rPr>
          <w:rFonts w:ascii="Times New Roman"/>
          <w:color w:val="000000"/>
          <w:spacing w:val="7"/>
          <w:sz w:val="24"/>
          <w:lang w:val="es-CO"/>
          <w:rPrChange w:id="4034" w:author="MARTHA  CERVANTES DIAZ" w:date="2023-01-02T08:55:00Z">
            <w:rPr>
              <w:rFonts w:ascii="Times New Roman"/>
              <w:color w:val="000000"/>
              <w:spacing w:val="7"/>
              <w:sz w:val="24"/>
            </w:rPr>
          </w:rPrChange>
        </w:rPr>
        <w:t xml:space="preserve"> </w:t>
      </w:r>
      <w:r w:rsidRPr="00BF4A75">
        <w:rPr>
          <w:rFonts w:ascii="JKVKLP+A030-Bol"/>
          <w:color w:val="000000"/>
          <w:sz w:val="24"/>
          <w:lang w:val="es-CO"/>
          <w:rPrChange w:id="4035" w:author="MARTHA  CERVANTES DIAZ" w:date="2023-01-02T08:55:00Z">
            <w:rPr>
              <w:rFonts w:ascii="JKVKLP+A030-Bol"/>
              <w:color w:val="000000"/>
              <w:sz w:val="24"/>
            </w:rPr>
          </w:rPrChange>
        </w:rPr>
        <w:t>Y</w:t>
      </w:r>
      <w:r w:rsidRPr="00BF4A75">
        <w:rPr>
          <w:rFonts w:ascii="Times New Roman"/>
          <w:color w:val="000000"/>
          <w:spacing w:val="6"/>
          <w:sz w:val="24"/>
          <w:lang w:val="es-CO"/>
          <w:rPrChange w:id="4036" w:author="MARTHA  CERVANTES DIAZ" w:date="2023-01-02T08:55:00Z">
            <w:rPr>
              <w:rFonts w:ascii="Times New Roman"/>
              <w:color w:val="000000"/>
              <w:spacing w:val="6"/>
              <w:sz w:val="24"/>
            </w:rPr>
          </w:rPrChange>
        </w:rPr>
        <w:t xml:space="preserve"> </w:t>
      </w:r>
      <w:r w:rsidRPr="00BF4A75">
        <w:rPr>
          <w:rFonts w:ascii="JKVKLP+A030-Bol" w:hAnsi="JKVKLP+A030-Bol" w:cs="JKVKLP+A030-Bol"/>
          <w:color w:val="000000"/>
          <w:spacing w:val="-2"/>
          <w:sz w:val="24"/>
          <w:lang w:val="es-CO"/>
          <w:rPrChange w:id="4037" w:author="MARTHA  CERVANTES DIAZ" w:date="2023-01-02T08:55:00Z">
            <w:rPr>
              <w:rFonts w:ascii="JKVKLP+A030-Bol" w:hAnsi="JKVKLP+A030-Bol" w:cs="JKVKLP+A030-Bol"/>
              <w:color w:val="000000"/>
              <w:spacing w:val="-2"/>
              <w:sz w:val="24"/>
            </w:rPr>
          </w:rPrChange>
        </w:rPr>
        <w:t>TECNOLÓGICA</w:t>
      </w:r>
    </w:p>
    <w:p w14:paraId="337154B1" w14:textId="77777777" w:rsidR="001D4206" w:rsidRPr="00BF4A75" w:rsidRDefault="00000000">
      <w:pPr>
        <w:framePr w:w="9311" w:wrap="auto" w:hAnchor="text" w:x="1440" w:y="9561"/>
        <w:widowControl w:val="0"/>
        <w:autoSpaceDE w:val="0"/>
        <w:autoSpaceDN w:val="0"/>
        <w:spacing w:before="0" w:after="0" w:line="275" w:lineRule="exact"/>
        <w:jc w:val="left"/>
        <w:rPr>
          <w:rFonts w:ascii="Times New Roman"/>
          <w:color w:val="000000"/>
          <w:sz w:val="24"/>
          <w:lang w:val="es-CO"/>
          <w:rPrChange w:id="4038" w:author="MARTHA  CERVANTES DIAZ" w:date="2023-01-02T08:55:00Z">
            <w:rPr>
              <w:rFonts w:ascii="Times New Roman"/>
              <w:color w:val="000000"/>
              <w:sz w:val="24"/>
            </w:rPr>
          </w:rPrChange>
        </w:rPr>
      </w:pPr>
      <w:r w:rsidRPr="00BF4A75">
        <w:rPr>
          <w:rFonts w:ascii="UHJQMA+A030-Reg"/>
          <w:color w:val="000000"/>
          <w:sz w:val="24"/>
          <w:lang w:val="es-CO"/>
          <w:rPrChange w:id="4039" w:author="MARTHA  CERVANTES DIAZ" w:date="2023-01-02T08:55:00Z">
            <w:rPr>
              <w:rFonts w:ascii="UHJQMA+A030-Reg"/>
              <w:color w:val="000000"/>
              <w:sz w:val="24"/>
            </w:rPr>
          </w:rPrChange>
        </w:rPr>
        <w:t>La</w:t>
      </w:r>
      <w:r w:rsidRPr="00BF4A75">
        <w:rPr>
          <w:rFonts w:ascii="Times New Roman"/>
          <w:color w:val="000000"/>
          <w:spacing w:val="6"/>
          <w:sz w:val="24"/>
          <w:lang w:val="es-CO"/>
          <w:rPrChange w:id="404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41" w:author="MARTHA  CERVANTES DIAZ" w:date="2023-01-02T08:55:00Z">
            <w:rPr>
              <w:rFonts w:ascii="UHJQMA+A030-Reg"/>
              <w:color w:val="000000"/>
              <w:sz w:val="24"/>
            </w:rPr>
          </w:rPrChange>
        </w:rPr>
        <w:t>primera</w:t>
      </w:r>
      <w:r w:rsidRPr="00BF4A75">
        <w:rPr>
          <w:rFonts w:ascii="Times New Roman"/>
          <w:color w:val="000000"/>
          <w:spacing w:val="6"/>
          <w:sz w:val="24"/>
          <w:lang w:val="es-CO"/>
          <w:rPrChange w:id="404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043" w:author="MARTHA  CERVANTES DIAZ" w:date="2023-01-02T08:55:00Z">
            <w:rPr>
              <w:rFonts w:ascii="UHJQMA+A030-Reg"/>
              <w:color w:val="000000"/>
              <w:spacing w:val="-1"/>
              <w:sz w:val="24"/>
            </w:rPr>
          </w:rPrChange>
        </w:rPr>
        <w:t>fase</w:t>
      </w:r>
      <w:r w:rsidRPr="00BF4A75">
        <w:rPr>
          <w:rFonts w:ascii="Times New Roman"/>
          <w:color w:val="000000"/>
          <w:spacing w:val="7"/>
          <w:sz w:val="24"/>
          <w:lang w:val="es-CO"/>
          <w:rPrChange w:id="404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45" w:author="MARTHA  CERVANTES DIAZ" w:date="2023-01-02T08:55:00Z">
            <w:rPr>
              <w:rFonts w:ascii="UHJQMA+A030-Reg"/>
              <w:color w:val="000000"/>
              <w:sz w:val="24"/>
            </w:rPr>
          </w:rPrChange>
        </w:rPr>
        <w:t>de</w:t>
      </w:r>
      <w:r w:rsidRPr="00BF4A75">
        <w:rPr>
          <w:rFonts w:ascii="Times New Roman"/>
          <w:color w:val="000000"/>
          <w:spacing w:val="6"/>
          <w:sz w:val="24"/>
          <w:lang w:val="es-CO"/>
          <w:rPrChange w:id="404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47" w:author="MARTHA  CERVANTES DIAZ" w:date="2023-01-02T08:55:00Z">
            <w:rPr>
              <w:rFonts w:ascii="UHJQMA+A030-Reg"/>
              <w:color w:val="000000"/>
              <w:sz w:val="24"/>
            </w:rPr>
          </w:rPrChange>
        </w:rPr>
        <w:t>la</w:t>
      </w:r>
      <w:r w:rsidRPr="00BF4A75">
        <w:rPr>
          <w:rFonts w:ascii="Times New Roman"/>
          <w:color w:val="000000"/>
          <w:spacing w:val="6"/>
          <w:sz w:val="24"/>
          <w:lang w:val="es-CO"/>
          <w:rPrChange w:id="4048"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049" w:author="MARTHA  CERVANTES DIAZ" w:date="2023-01-02T08:55:00Z">
            <w:rPr>
              <w:rFonts w:ascii="UHJQMA+A030-Reg" w:hAnsi="UHJQMA+A030-Reg" w:cs="UHJQMA+A030-Reg"/>
              <w:color w:val="000000"/>
              <w:spacing w:val="-1"/>
              <w:sz w:val="24"/>
            </w:rPr>
          </w:rPrChange>
        </w:rPr>
        <w:t>metodología</w:t>
      </w:r>
      <w:r w:rsidRPr="00BF4A75">
        <w:rPr>
          <w:rFonts w:ascii="Times New Roman"/>
          <w:color w:val="000000"/>
          <w:spacing w:val="7"/>
          <w:sz w:val="24"/>
          <w:lang w:val="es-CO"/>
          <w:rPrChange w:id="405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51" w:author="MARTHA  CERVANTES DIAZ" w:date="2023-01-02T08:55:00Z">
            <w:rPr>
              <w:rFonts w:ascii="UHJQMA+A030-Reg"/>
              <w:color w:val="000000"/>
              <w:sz w:val="24"/>
            </w:rPr>
          </w:rPrChange>
        </w:rPr>
        <w:t>se</w:t>
      </w:r>
      <w:r w:rsidRPr="00BF4A75">
        <w:rPr>
          <w:rFonts w:ascii="Times New Roman"/>
          <w:color w:val="000000"/>
          <w:spacing w:val="6"/>
          <w:sz w:val="24"/>
          <w:lang w:val="es-CO"/>
          <w:rPrChange w:id="405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53" w:author="MARTHA  CERVANTES DIAZ" w:date="2023-01-02T08:55:00Z">
            <w:rPr>
              <w:rFonts w:ascii="UHJQMA+A030-Reg"/>
              <w:color w:val="000000"/>
              <w:sz w:val="24"/>
            </w:rPr>
          </w:rPrChange>
        </w:rPr>
        <w:t>basa</w:t>
      </w:r>
      <w:r w:rsidRPr="00BF4A75">
        <w:rPr>
          <w:rFonts w:ascii="Times New Roman"/>
          <w:color w:val="000000"/>
          <w:spacing w:val="6"/>
          <w:sz w:val="24"/>
          <w:lang w:val="es-CO"/>
          <w:rPrChange w:id="405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55" w:author="MARTHA  CERVANTES DIAZ" w:date="2023-01-02T08:55:00Z">
            <w:rPr>
              <w:rFonts w:ascii="UHJQMA+A030-Reg"/>
              <w:color w:val="000000"/>
              <w:sz w:val="24"/>
            </w:rPr>
          </w:rPrChange>
        </w:rPr>
        <w:t>en</w:t>
      </w:r>
      <w:r w:rsidRPr="00BF4A75">
        <w:rPr>
          <w:rFonts w:ascii="Times New Roman"/>
          <w:color w:val="000000"/>
          <w:spacing w:val="6"/>
          <w:sz w:val="24"/>
          <w:lang w:val="es-CO"/>
          <w:rPrChange w:id="405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57" w:author="MARTHA  CERVANTES DIAZ" w:date="2023-01-02T08:55:00Z">
            <w:rPr>
              <w:rFonts w:ascii="UHJQMA+A030-Reg"/>
              <w:color w:val="000000"/>
              <w:sz w:val="24"/>
            </w:rPr>
          </w:rPrChange>
        </w:rPr>
        <w:t>la</w:t>
      </w:r>
      <w:r w:rsidRPr="00BF4A75">
        <w:rPr>
          <w:rFonts w:ascii="Times New Roman"/>
          <w:color w:val="000000"/>
          <w:spacing w:val="6"/>
          <w:sz w:val="24"/>
          <w:lang w:val="es-CO"/>
          <w:rPrChange w:id="4058"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059" w:author="MARTHA  CERVANTES DIAZ" w:date="2023-01-02T08:55:00Z">
            <w:rPr>
              <w:rFonts w:ascii="UHJQMA+A030-Reg" w:hAnsi="UHJQMA+A030-Reg" w:cs="UHJQMA+A030-Reg"/>
              <w:color w:val="000000"/>
              <w:spacing w:val="-1"/>
              <w:sz w:val="24"/>
            </w:rPr>
          </w:rPrChange>
        </w:rPr>
        <w:t>investigación</w:t>
      </w:r>
      <w:r w:rsidRPr="00BF4A75">
        <w:rPr>
          <w:rFonts w:ascii="Times New Roman"/>
          <w:color w:val="000000"/>
          <w:spacing w:val="7"/>
          <w:sz w:val="24"/>
          <w:lang w:val="es-CO"/>
          <w:rPrChange w:id="406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61" w:author="MARTHA  CERVANTES DIAZ" w:date="2023-01-02T08:55:00Z">
            <w:rPr>
              <w:rFonts w:ascii="UHJQMA+A030-Reg"/>
              <w:color w:val="000000"/>
              <w:sz w:val="24"/>
            </w:rPr>
          </w:rPrChange>
        </w:rPr>
        <w:t>de</w:t>
      </w:r>
      <w:r w:rsidRPr="00BF4A75">
        <w:rPr>
          <w:rFonts w:ascii="Times New Roman"/>
          <w:color w:val="000000"/>
          <w:spacing w:val="6"/>
          <w:sz w:val="24"/>
          <w:lang w:val="es-CO"/>
          <w:rPrChange w:id="406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63" w:author="MARTHA  CERVANTES DIAZ" w:date="2023-01-02T08:55:00Z">
            <w:rPr>
              <w:rFonts w:ascii="UHJQMA+A030-Reg"/>
              <w:color w:val="000000"/>
              <w:sz w:val="24"/>
            </w:rPr>
          </w:rPrChange>
        </w:rPr>
        <w:t>la</w:t>
      </w:r>
      <w:r w:rsidRPr="00BF4A75">
        <w:rPr>
          <w:rFonts w:ascii="Times New Roman"/>
          <w:color w:val="000000"/>
          <w:spacing w:val="6"/>
          <w:sz w:val="24"/>
          <w:lang w:val="es-CO"/>
          <w:rPrChange w:id="406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065" w:author="MARTHA  CERVANTES DIAZ" w:date="2023-01-02T08:55:00Z">
            <w:rPr>
              <w:rFonts w:ascii="UHJQMA+A030-Reg"/>
              <w:color w:val="000000"/>
              <w:spacing w:val="-1"/>
              <w:sz w:val="24"/>
            </w:rPr>
          </w:rPrChange>
        </w:rPr>
        <w:t>literatura,</w:t>
      </w:r>
      <w:r w:rsidRPr="00BF4A75">
        <w:rPr>
          <w:rFonts w:ascii="Times New Roman"/>
          <w:color w:val="000000"/>
          <w:spacing w:val="7"/>
          <w:sz w:val="24"/>
          <w:lang w:val="es-CO"/>
          <w:rPrChange w:id="406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67" w:author="MARTHA  CERVANTES DIAZ" w:date="2023-01-02T08:55:00Z">
            <w:rPr>
              <w:rFonts w:ascii="UHJQMA+A030-Reg"/>
              <w:color w:val="000000"/>
              <w:sz w:val="24"/>
            </w:rPr>
          </w:rPrChange>
        </w:rPr>
        <w:t>al</w:t>
      </w:r>
      <w:r w:rsidRPr="00BF4A75">
        <w:rPr>
          <w:rFonts w:ascii="Times New Roman"/>
          <w:color w:val="000000"/>
          <w:spacing w:val="7"/>
          <w:sz w:val="24"/>
          <w:lang w:val="es-CO"/>
          <w:rPrChange w:id="406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69" w:author="MARTHA  CERVANTES DIAZ" w:date="2023-01-02T08:55:00Z">
            <w:rPr>
              <w:rFonts w:ascii="UHJQMA+A030-Reg"/>
              <w:color w:val="000000"/>
              <w:sz w:val="24"/>
            </w:rPr>
          </w:rPrChange>
        </w:rPr>
        <w:t>igual</w:t>
      </w:r>
    </w:p>
    <w:p w14:paraId="1DCAE172" w14:textId="77777777" w:rsidR="001D4206" w:rsidRPr="00BF4A75" w:rsidRDefault="00000000">
      <w:pPr>
        <w:framePr w:w="9311" w:wrap="auto" w:hAnchor="text" w:x="1440" w:y="9561"/>
        <w:widowControl w:val="0"/>
        <w:autoSpaceDE w:val="0"/>
        <w:autoSpaceDN w:val="0"/>
        <w:spacing w:before="13" w:after="0" w:line="275" w:lineRule="exact"/>
        <w:jc w:val="left"/>
        <w:rPr>
          <w:rFonts w:ascii="Times New Roman"/>
          <w:color w:val="000000"/>
          <w:sz w:val="24"/>
          <w:lang w:val="es-CO"/>
          <w:rPrChange w:id="4070" w:author="MARTHA  CERVANTES DIAZ" w:date="2023-01-02T08:55:00Z">
            <w:rPr>
              <w:rFonts w:ascii="Times New Roman"/>
              <w:color w:val="000000"/>
              <w:sz w:val="24"/>
            </w:rPr>
          </w:rPrChange>
        </w:rPr>
      </w:pPr>
      <w:r w:rsidRPr="00BF4A75">
        <w:rPr>
          <w:rFonts w:ascii="UHJQMA+A030-Reg"/>
          <w:color w:val="000000"/>
          <w:sz w:val="24"/>
          <w:lang w:val="es-CO"/>
          <w:rPrChange w:id="4071" w:author="MARTHA  CERVANTES DIAZ" w:date="2023-01-02T08:55:00Z">
            <w:rPr>
              <w:rFonts w:ascii="UHJQMA+A030-Reg"/>
              <w:color w:val="000000"/>
              <w:sz w:val="24"/>
            </w:rPr>
          </w:rPrChange>
        </w:rPr>
        <w:t>que</w:t>
      </w:r>
      <w:r w:rsidRPr="00BF4A75">
        <w:rPr>
          <w:rFonts w:ascii="Times New Roman"/>
          <w:color w:val="000000"/>
          <w:spacing w:val="6"/>
          <w:sz w:val="24"/>
          <w:lang w:val="es-CO"/>
          <w:rPrChange w:id="407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73" w:author="MARTHA  CERVANTES DIAZ" w:date="2023-01-02T08:55:00Z">
            <w:rPr>
              <w:rFonts w:ascii="UHJQMA+A030-Reg"/>
              <w:color w:val="000000"/>
              <w:sz w:val="24"/>
            </w:rPr>
          </w:rPrChange>
        </w:rPr>
        <w:t>de</w:t>
      </w:r>
      <w:r w:rsidRPr="00BF4A75">
        <w:rPr>
          <w:rFonts w:ascii="Times New Roman"/>
          <w:color w:val="000000"/>
          <w:spacing w:val="6"/>
          <w:sz w:val="24"/>
          <w:lang w:val="es-CO"/>
          <w:rPrChange w:id="407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75" w:author="MARTHA  CERVANTES DIAZ" w:date="2023-01-02T08:55:00Z">
            <w:rPr>
              <w:rFonts w:ascii="UHJQMA+A030-Reg"/>
              <w:color w:val="000000"/>
              <w:sz w:val="24"/>
            </w:rPr>
          </w:rPrChange>
        </w:rPr>
        <w:t>la</w:t>
      </w:r>
      <w:r w:rsidRPr="00BF4A75">
        <w:rPr>
          <w:rFonts w:ascii="Times New Roman"/>
          <w:color w:val="000000"/>
          <w:spacing w:val="6"/>
          <w:sz w:val="24"/>
          <w:lang w:val="es-CO"/>
          <w:rPrChange w:id="407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77" w:author="MARTHA  CERVANTES DIAZ" w:date="2023-01-02T08:55:00Z">
            <w:rPr>
              <w:rFonts w:ascii="UHJQMA+A030-Reg"/>
              <w:color w:val="000000"/>
              <w:sz w:val="24"/>
            </w:rPr>
          </w:rPrChange>
        </w:rPr>
        <w:t>industria,</w:t>
      </w:r>
      <w:r w:rsidRPr="00BF4A75">
        <w:rPr>
          <w:rFonts w:ascii="Times New Roman"/>
          <w:color w:val="000000"/>
          <w:spacing w:val="7"/>
          <w:sz w:val="24"/>
          <w:lang w:val="es-CO"/>
          <w:rPrChange w:id="407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79" w:author="MARTHA  CERVANTES DIAZ" w:date="2023-01-02T08:55:00Z">
            <w:rPr>
              <w:rFonts w:ascii="UHJQMA+A030-Reg"/>
              <w:color w:val="000000"/>
              <w:sz w:val="24"/>
            </w:rPr>
          </w:rPrChange>
        </w:rPr>
        <w:t>necesaria</w:t>
      </w:r>
      <w:r w:rsidRPr="00BF4A75">
        <w:rPr>
          <w:rFonts w:ascii="Times New Roman"/>
          <w:color w:val="000000"/>
          <w:spacing w:val="6"/>
          <w:sz w:val="24"/>
          <w:lang w:val="es-CO"/>
          <w:rPrChange w:id="4080"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081"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408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083" w:author="MARTHA  CERVANTES DIAZ" w:date="2023-01-02T08:55:00Z">
            <w:rPr>
              <w:rFonts w:ascii="UHJQMA+A030-Reg"/>
              <w:color w:val="000000"/>
              <w:sz w:val="24"/>
            </w:rPr>
          </w:rPrChange>
        </w:rPr>
        <w:t>cubrir</w:t>
      </w:r>
      <w:r w:rsidRPr="00BF4A75">
        <w:rPr>
          <w:rFonts w:ascii="Times New Roman"/>
          <w:color w:val="000000"/>
          <w:spacing w:val="6"/>
          <w:sz w:val="24"/>
          <w:lang w:val="es-CO"/>
          <w:rPrChange w:id="408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85" w:author="MARTHA  CERVANTES DIAZ" w:date="2023-01-02T08:55:00Z">
            <w:rPr>
              <w:rFonts w:ascii="UHJQMA+A030-Reg"/>
              <w:color w:val="000000"/>
              <w:sz w:val="24"/>
            </w:rPr>
          </w:rPrChange>
        </w:rPr>
        <w:t>las</w:t>
      </w:r>
      <w:r w:rsidRPr="00BF4A75">
        <w:rPr>
          <w:rFonts w:ascii="Times New Roman"/>
          <w:color w:val="000000"/>
          <w:spacing w:val="6"/>
          <w:sz w:val="24"/>
          <w:lang w:val="es-CO"/>
          <w:rPrChange w:id="408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087" w:author="MARTHA  CERVANTES DIAZ" w:date="2023-01-02T08:55:00Z">
            <w:rPr>
              <w:rFonts w:ascii="UHJQMA+A030-Reg"/>
              <w:color w:val="000000"/>
              <w:sz w:val="24"/>
            </w:rPr>
          </w:rPrChange>
        </w:rPr>
        <w:t>bases</w:t>
      </w:r>
      <w:r w:rsidRPr="00BF4A75">
        <w:rPr>
          <w:rFonts w:ascii="Times New Roman"/>
          <w:color w:val="000000"/>
          <w:spacing w:val="7"/>
          <w:sz w:val="24"/>
          <w:lang w:val="es-CO"/>
          <w:rPrChange w:id="4088"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089" w:author="MARTHA  CERVANTES DIAZ" w:date="2023-01-02T08:55:00Z">
            <w:rPr>
              <w:rFonts w:ascii="UHJQMA+A030-Reg"/>
              <w:color w:val="000000"/>
              <w:spacing w:val="-1"/>
              <w:sz w:val="24"/>
            </w:rPr>
          </w:rPrChange>
        </w:rPr>
        <w:t>tanto</w:t>
      </w:r>
      <w:r w:rsidRPr="00BF4A75">
        <w:rPr>
          <w:rFonts w:ascii="Times New Roman"/>
          <w:color w:val="000000"/>
          <w:spacing w:val="7"/>
          <w:sz w:val="24"/>
          <w:lang w:val="es-CO"/>
          <w:rPrChange w:id="409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091" w:author="MARTHA  CERVANTES DIAZ" w:date="2023-01-02T08:55:00Z">
            <w:rPr>
              <w:rFonts w:ascii="UHJQMA+A030-Reg"/>
              <w:color w:val="000000"/>
              <w:spacing w:val="-1"/>
              <w:sz w:val="24"/>
            </w:rPr>
          </w:rPrChange>
        </w:rPr>
        <w:t>conceptuales</w:t>
      </w:r>
      <w:r w:rsidRPr="00BF4A75">
        <w:rPr>
          <w:rFonts w:ascii="Times New Roman"/>
          <w:color w:val="000000"/>
          <w:spacing w:val="7"/>
          <w:sz w:val="24"/>
          <w:lang w:val="es-CO"/>
          <w:rPrChange w:id="409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093" w:author="MARTHA  CERVANTES DIAZ" w:date="2023-01-02T08:55:00Z">
            <w:rPr>
              <w:rFonts w:ascii="UHJQMA+A030-Reg"/>
              <w:color w:val="000000"/>
              <w:spacing w:val="-1"/>
              <w:sz w:val="24"/>
            </w:rPr>
          </w:rPrChange>
        </w:rPr>
        <w:t>como</w:t>
      </w:r>
      <w:r w:rsidRPr="00BF4A75">
        <w:rPr>
          <w:rFonts w:ascii="Times New Roman"/>
          <w:color w:val="000000"/>
          <w:spacing w:val="7"/>
          <w:sz w:val="24"/>
          <w:lang w:val="es-CO"/>
          <w:rPrChange w:id="4094"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095" w:author="MARTHA  CERVANTES DIAZ" w:date="2023-01-02T08:55:00Z">
            <w:rPr>
              <w:rFonts w:ascii="UHJQMA+A030-Reg" w:hAnsi="UHJQMA+A030-Reg" w:cs="UHJQMA+A030-Reg"/>
              <w:color w:val="000000"/>
              <w:spacing w:val="-1"/>
              <w:sz w:val="24"/>
            </w:rPr>
          </w:rPrChange>
        </w:rPr>
        <w:t>técnicas</w:t>
      </w:r>
    </w:p>
    <w:p w14:paraId="0B378F69" w14:textId="77777777" w:rsidR="001D4206" w:rsidRPr="00BF4A75" w:rsidRDefault="00000000">
      <w:pPr>
        <w:framePr w:w="9311" w:wrap="auto" w:hAnchor="text" w:x="1440" w:y="9561"/>
        <w:widowControl w:val="0"/>
        <w:autoSpaceDE w:val="0"/>
        <w:autoSpaceDN w:val="0"/>
        <w:spacing w:before="13" w:after="0" w:line="275" w:lineRule="exact"/>
        <w:jc w:val="left"/>
        <w:rPr>
          <w:rFonts w:ascii="Times New Roman"/>
          <w:color w:val="000000"/>
          <w:sz w:val="24"/>
          <w:lang w:val="es-CO"/>
          <w:rPrChange w:id="4096" w:author="MARTHA  CERVANTES DIAZ" w:date="2023-01-02T08:55:00Z">
            <w:rPr>
              <w:rFonts w:ascii="Times New Roman"/>
              <w:color w:val="000000"/>
              <w:sz w:val="24"/>
            </w:rPr>
          </w:rPrChange>
        </w:rPr>
      </w:pPr>
      <w:r w:rsidRPr="00BF4A75">
        <w:rPr>
          <w:rFonts w:ascii="UHJQMA+A030-Reg"/>
          <w:color w:val="000000"/>
          <w:sz w:val="24"/>
          <w:lang w:val="es-CO"/>
          <w:rPrChange w:id="4097" w:author="MARTHA  CERVANTES DIAZ" w:date="2023-01-02T08:55:00Z">
            <w:rPr>
              <w:rFonts w:ascii="UHJQMA+A030-Reg"/>
              <w:color w:val="000000"/>
              <w:sz w:val="24"/>
            </w:rPr>
          </w:rPrChange>
        </w:rPr>
        <w:t>necesarias</w:t>
      </w:r>
      <w:r w:rsidRPr="00BF4A75">
        <w:rPr>
          <w:rFonts w:ascii="Times New Roman"/>
          <w:color w:val="000000"/>
          <w:spacing w:val="6"/>
          <w:sz w:val="24"/>
          <w:lang w:val="es-CO"/>
          <w:rPrChange w:id="409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099"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410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101" w:author="MARTHA  CERVANTES DIAZ" w:date="2023-01-02T08:55:00Z">
            <w:rPr>
              <w:rFonts w:ascii="UHJQMA+A030-Reg"/>
              <w:color w:val="000000"/>
              <w:sz w:val="24"/>
            </w:rPr>
          </w:rPrChange>
        </w:rPr>
        <w:t>el</w:t>
      </w:r>
      <w:r w:rsidRPr="00BF4A75">
        <w:rPr>
          <w:rFonts w:ascii="Times New Roman"/>
          <w:color w:val="000000"/>
          <w:spacing w:val="7"/>
          <w:sz w:val="24"/>
          <w:lang w:val="es-CO"/>
          <w:rPrChange w:id="410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103" w:author="MARTHA  CERVANTES DIAZ" w:date="2023-01-02T08:55:00Z">
            <w:rPr>
              <w:rFonts w:ascii="UHJQMA+A030-Reg"/>
              <w:color w:val="000000"/>
              <w:sz w:val="24"/>
            </w:rPr>
          </w:rPrChange>
        </w:rPr>
        <w:t>desarrollo</w:t>
      </w:r>
      <w:r w:rsidRPr="00BF4A75">
        <w:rPr>
          <w:rFonts w:ascii="Times New Roman"/>
          <w:color w:val="000000"/>
          <w:spacing w:val="6"/>
          <w:sz w:val="24"/>
          <w:lang w:val="es-CO"/>
          <w:rPrChange w:id="410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105" w:author="MARTHA  CERVANTES DIAZ" w:date="2023-01-02T08:55:00Z">
            <w:rPr>
              <w:rFonts w:ascii="UHJQMA+A030-Reg"/>
              <w:color w:val="000000"/>
              <w:sz w:val="24"/>
            </w:rPr>
          </w:rPrChange>
        </w:rPr>
        <w:t>del</w:t>
      </w:r>
      <w:r w:rsidRPr="00BF4A75">
        <w:rPr>
          <w:rFonts w:ascii="Times New Roman"/>
          <w:color w:val="000000"/>
          <w:spacing w:val="7"/>
          <w:sz w:val="24"/>
          <w:lang w:val="es-CO"/>
          <w:rPrChange w:id="4106"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4107" w:author="MARTHA  CERVANTES DIAZ" w:date="2023-01-02T08:55:00Z">
            <w:rPr>
              <w:rFonts w:ascii="UHJQMA+A030-Reg"/>
              <w:color w:val="000000"/>
              <w:spacing w:val="-2"/>
              <w:sz w:val="24"/>
            </w:rPr>
          </w:rPrChange>
        </w:rPr>
        <w:t>proyecto.</w:t>
      </w:r>
    </w:p>
    <w:p w14:paraId="6D855D13" w14:textId="77777777" w:rsidR="001D4206" w:rsidRPr="00BF4A75" w:rsidRDefault="00000000">
      <w:pPr>
        <w:framePr w:w="1861" w:wrap="auto" w:hAnchor="text" w:x="1440" w:y="10998"/>
        <w:widowControl w:val="0"/>
        <w:autoSpaceDE w:val="0"/>
        <w:autoSpaceDN w:val="0"/>
        <w:spacing w:before="0" w:after="0" w:line="278" w:lineRule="exact"/>
        <w:jc w:val="left"/>
        <w:rPr>
          <w:rFonts w:ascii="Times New Roman"/>
          <w:color w:val="000000"/>
          <w:sz w:val="24"/>
          <w:lang w:val="es-CO"/>
          <w:rPrChange w:id="4108" w:author="MARTHA  CERVANTES DIAZ" w:date="2023-01-02T08:55:00Z">
            <w:rPr>
              <w:rFonts w:ascii="Times New Roman"/>
              <w:color w:val="000000"/>
              <w:sz w:val="24"/>
            </w:rPr>
          </w:rPrChange>
        </w:rPr>
      </w:pPr>
      <w:r w:rsidRPr="00BF4A75">
        <w:rPr>
          <w:rFonts w:ascii="JKVKLP+A030-Bol"/>
          <w:color w:val="000000"/>
          <w:spacing w:val="-2"/>
          <w:sz w:val="24"/>
          <w:lang w:val="es-CO"/>
          <w:rPrChange w:id="4109" w:author="MARTHA  CERVANTES DIAZ" w:date="2023-01-02T08:55:00Z">
            <w:rPr>
              <w:rFonts w:ascii="JKVKLP+A030-Bol"/>
              <w:color w:val="000000"/>
              <w:spacing w:val="-2"/>
              <w:sz w:val="24"/>
            </w:rPr>
          </w:rPrChange>
        </w:rPr>
        <w:t>ACTIVIDADES</w:t>
      </w:r>
    </w:p>
    <w:p w14:paraId="30508901" w14:textId="77777777" w:rsidR="001D4206" w:rsidRPr="00BF4A75" w:rsidRDefault="00000000">
      <w:pPr>
        <w:framePr w:w="373" w:wrap="auto" w:hAnchor="text" w:x="1918" w:y="11679"/>
        <w:widowControl w:val="0"/>
        <w:autoSpaceDE w:val="0"/>
        <w:autoSpaceDN w:val="0"/>
        <w:spacing w:before="0" w:after="0" w:line="275" w:lineRule="exact"/>
        <w:jc w:val="left"/>
        <w:rPr>
          <w:rFonts w:ascii="Times New Roman"/>
          <w:color w:val="000000"/>
          <w:sz w:val="24"/>
          <w:lang w:val="es-CO"/>
          <w:rPrChange w:id="4110" w:author="MARTHA  CERVANTES DIAZ" w:date="2023-01-02T08:55:00Z">
            <w:rPr>
              <w:rFonts w:ascii="Times New Roman"/>
              <w:color w:val="000000"/>
              <w:sz w:val="24"/>
            </w:rPr>
          </w:rPrChange>
        </w:rPr>
      </w:pPr>
      <w:r w:rsidRPr="00BF4A75">
        <w:rPr>
          <w:rFonts w:ascii="UHJQMA+A030-Reg"/>
          <w:color w:val="000000"/>
          <w:sz w:val="24"/>
          <w:lang w:val="es-CO"/>
          <w:rPrChange w:id="4111" w:author="MARTHA  CERVANTES DIAZ" w:date="2023-01-02T08:55:00Z">
            <w:rPr>
              <w:rFonts w:ascii="UHJQMA+A030-Reg"/>
              <w:color w:val="000000"/>
              <w:sz w:val="24"/>
            </w:rPr>
          </w:rPrChange>
        </w:rPr>
        <w:t>5</w:t>
      </w:r>
    </w:p>
    <w:p w14:paraId="1CA4C2CF" w14:textId="77777777" w:rsidR="001D4206" w:rsidRPr="00BF4A75" w:rsidRDefault="00000000">
      <w:pPr>
        <w:framePr w:w="373" w:wrap="auto" w:hAnchor="text" w:x="1918" w:y="11679"/>
        <w:widowControl w:val="0"/>
        <w:autoSpaceDE w:val="0"/>
        <w:autoSpaceDN w:val="0"/>
        <w:spacing w:before="204" w:after="0" w:line="275" w:lineRule="exact"/>
        <w:jc w:val="left"/>
        <w:rPr>
          <w:rFonts w:ascii="Times New Roman"/>
          <w:color w:val="000000"/>
          <w:sz w:val="24"/>
          <w:lang w:val="es-CO"/>
          <w:rPrChange w:id="4112" w:author="MARTHA  CERVANTES DIAZ" w:date="2023-01-02T08:55:00Z">
            <w:rPr>
              <w:rFonts w:ascii="Times New Roman"/>
              <w:color w:val="000000"/>
              <w:sz w:val="24"/>
            </w:rPr>
          </w:rPrChange>
        </w:rPr>
      </w:pPr>
      <w:r w:rsidRPr="00BF4A75">
        <w:rPr>
          <w:rFonts w:ascii="UHJQMA+A030-Reg"/>
          <w:color w:val="000000"/>
          <w:sz w:val="24"/>
          <w:lang w:val="es-CO"/>
          <w:rPrChange w:id="4113" w:author="MARTHA  CERVANTES DIAZ" w:date="2023-01-02T08:55:00Z">
            <w:rPr>
              <w:rFonts w:ascii="UHJQMA+A030-Reg"/>
              <w:color w:val="000000"/>
              <w:sz w:val="24"/>
            </w:rPr>
          </w:rPrChange>
        </w:rPr>
        <w:t>5</w:t>
      </w:r>
    </w:p>
    <w:p w14:paraId="77D231B3" w14:textId="77777777" w:rsidR="001D4206" w:rsidRPr="00BF4A75" w:rsidRDefault="00000000">
      <w:pPr>
        <w:framePr w:w="373" w:wrap="auto" w:hAnchor="text" w:x="1918" w:y="11679"/>
        <w:widowControl w:val="0"/>
        <w:autoSpaceDE w:val="0"/>
        <w:autoSpaceDN w:val="0"/>
        <w:spacing w:before="204" w:after="0" w:line="275" w:lineRule="exact"/>
        <w:jc w:val="left"/>
        <w:rPr>
          <w:rFonts w:ascii="Times New Roman"/>
          <w:color w:val="000000"/>
          <w:sz w:val="24"/>
          <w:lang w:val="es-CO"/>
          <w:rPrChange w:id="4114" w:author="MARTHA  CERVANTES DIAZ" w:date="2023-01-02T08:55:00Z">
            <w:rPr>
              <w:rFonts w:ascii="Times New Roman"/>
              <w:color w:val="000000"/>
              <w:sz w:val="24"/>
            </w:rPr>
          </w:rPrChange>
        </w:rPr>
      </w:pPr>
      <w:r w:rsidRPr="00BF4A75">
        <w:rPr>
          <w:rFonts w:ascii="UHJQMA+A030-Reg"/>
          <w:color w:val="000000"/>
          <w:sz w:val="24"/>
          <w:lang w:val="es-CO"/>
          <w:rPrChange w:id="4115" w:author="MARTHA  CERVANTES DIAZ" w:date="2023-01-02T08:55:00Z">
            <w:rPr>
              <w:rFonts w:ascii="UHJQMA+A030-Reg"/>
              <w:color w:val="000000"/>
              <w:sz w:val="24"/>
            </w:rPr>
          </w:rPrChange>
        </w:rPr>
        <w:t>5</w:t>
      </w:r>
    </w:p>
    <w:p w14:paraId="55C98A33" w14:textId="77777777" w:rsidR="001D4206" w:rsidRPr="00BF4A75" w:rsidRDefault="00000000">
      <w:pPr>
        <w:framePr w:w="8989" w:wrap="auto" w:hAnchor="text" w:x="2051" w:y="11679"/>
        <w:widowControl w:val="0"/>
        <w:autoSpaceDE w:val="0"/>
        <w:autoSpaceDN w:val="0"/>
        <w:spacing w:before="0" w:after="0" w:line="275" w:lineRule="exact"/>
        <w:jc w:val="left"/>
        <w:rPr>
          <w:rFonts w:ascii="Times New Roman"/>
          <w:color w:val="000000"/>
          <w:sz w:val="24"/>
          <w:lang w:val="es-CO"/>
          <w:rPrChange w:id="4116" w:author="MARTHA  CERVANTES DIAZ" w:date="2023-01-02T08:55:00Z">
            <w:rPr>
              <w:rFonts w:ascii="Times New Roman"/>
              <w:color w:val="000000"/>
              <w:sz w:val="24"/>
            </w:rPr>
          </w:rPrChange>
        </w:rPr>
      </w:pPr>
      <w:r w:rsidRPr="00BF4A75">
        <w:rPr>
          <w:rFonts w:ascii="UHJQMA+A030-Reg"/>
          <w:color w:val="000000"/>
          <w:sz w:val="24"/>
          <w:lang w:val="es-CO"/>
          <w:rPrChange w:id="4117" w:author="MARTHA  CERVANTES DIAZ" w:date="2023-01-02T08:55:00Z">
            <w:rPr>
              <w:rFonts w:ascii="UHJQMA+A030-Reg"/>
              <w:color w:val="000000"/>
              <w:sz w:val="24"/>
            </w:rPr>
          </w:rPrChange>
        </w:rPr>
        <w:t>.1.1.</w:t>
      </w:r>
      <w:r w:rsidRPr="00BF4A75">
        <w:rPr>
          <w:rFonts w:ascii="Times New Roman"/>
          <w:color w:val="000000"/>
          <w:spacing w:val="57"/>
          <w:sz w:val="24"/>
          <w:lang w:val="es-CO"/>
          <w:rPrChange w:id="4118"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119" w:author="MARTHA  CERVANTES DIAZ" w:date="2023-01-02T08:55:00Z">
            <w:rPr>
              <w:rFonts w:ascii="UHJQMA+A030-Reg" w:hAnsi="UHJQMA+A030-Reg" w:cs="UHJQMA+A030-Reg"/>
              <w:color w:val="000000"/>
              <w:sz w:val="24"/>
            </w:rPr>
          </w:rPrChange>
        </w:rPr>
        <w:t>Identi</w:t>
      </w:r>
      <w:r>
        <w:rPr>
          <w:rFonts w:ascii="UHJQMA+A030-Reg" w:hAnsi="UHJQMA+A030-Reg" w:cs="UHJQMA+A030-Reg"/>
          <w:color w:val="000000"/>
          <w:sz w:val="24"/>
        </w:rPr>
        <w:t>ﬁ</w:t>
      </w:r>
      <w:r w:rsidRPr="00BF4A75">
        <w:rPr>
          <w:rFonts w:ascii="UHJQMA+A030-Reg" w:hAnsi="UHJQMA+A030-Reg" w:cs="UHJQMA+A030-Reg"/>
          <w:color w:val="000000"/>
          <w:sz w:val="24"/>
          <w:lang w:val="es-CO"/>
          <w:rPrChange w:id="4120" w:author="MARTHA  CERVANTES DIAZ" w:date="2023-01-02T08:55:00Z">
            <w:rPr>
              <w:rFonts w:ascii="UHJQMA+A030-Reg" w:hAnsi="UHJQMA+A030-Reg" w:cs="UHJQMA+A030-Reg"/>
              <w:color w:val="000000"/>
              <w:sz w:val="24"/>
            </w:rPr>
          </w:rPrChange>
        </w:rPr>
        <w:t>cación</w:t>
      </w:r>
      <w:r w:rsidRPr="00BF4A75">
        <w:rPr>
          <w:rFonts w:ascii="Times New Roman"/>
          <w:color w:val="000000"/>
          <w:spacing w:val="3"/>
          <w:sz w:val="24"/>
          <w:lang w:val="es-CO"/>
          <w:rPrChange w:id="4121" w:author="MARTHA  CERVANTES DIAZ" w:date="2023-01-02T08:55:00Z">
            <w:rPr>
              <w:rFonts w:ascii="Times New Roman"/>
              <w:color w:val="000000"/>
              <w:spacing w:val="3"/>
              <w:sz w:val="24"/>
            </w:rPr>
          </w:rPrChange>
        </w:rPr>
        <w:t xml:space="preserve"> </w:t>
      </w:r>
      <w:r w:rsidRPr="00BF4A75">
        <w:rPr>
          <w:rFonts w:ascii="UHJQMA+A030-Reg"/>
          <w:color w:val="000000"/>
          <w:sz w:val="24"/>
          <w:lang w:val="es-CO"/>
          <w:rPrChange w:id="4122" w:author="MARTHA  CERVANTES DIAZ" w:date="2023-01-02T08:55:00Z">
            <w:rPr>
              <w:rFonts w:ascii="UHJQMA+A030-Reg"/>
              <w:color w:val="000000"/>
              <w:sz w:val="24"/>
            </w:rPr>
          </w:rPrChange>
        </w:rPr>
        <w:t>de</w:t>
      </w:r>
      <w:r w:rsidRPr="00BF4A75">
        <w:rPr>
          <w:rFonts w:ascii="Times New Roman"/>
          <w:color w:val="000000"/>
          <w:spacing w:val="4"/>
          <w:sz w:val="24"/>
          <w:lang w:val="es-CO"/>
          <w:rPrChange w:id="4123" w:author="MARTHA  CERVANTES DIAZ" w:date="2023-01-02T08:55:00Z">
            <w:rPr>
              <w:rFonts w:ascii="Times New Roman"/>
              <w:color w:val="000000"/>
              <w:spacing w:val="4"/>
              <w:sz w:val="24"/>
            </w:rPr>
          </w:rPrChange>
        </w:rPr>
        <w:t xml:space="preserve"> </w:t>
      </w:r>
      <w:r w:rsidRPr="00BF4A75">
        <w:rPr>
          <w:rFonts w:ascii="UHJQMA+A030-Reg"/>
          <w:color w:val="000000"/>
          <w:sz w:val="24"/>
          <w:lang w:val="es-CO"/>
          <w:rPrChange w:id="4124" w:author="MARTHA  CERVANTES DIAZ" w:date="2023-01-02T08:55:00Z">
            <w:rPr>
              <w:rFonts w:ascii="UHJQMA+A030-Reg"/>
              <w:color w:val="000000"/>
              <w:sz w:val="24"/>
            </w:rPr>
          </w:rPrChange>
        </w:rPr>
        <w:t>las</w:t>
      </w:r>
      <w:r w:rsidRPr="00BF4A75">
        <w:rPr>
          <w:rFonts w:ascii="Times New Roman"/>
          <w:color w:val="000000"/>
          <w:spacing w:val="4"/>
          <w:sz w:val="24"/>
          <w:lang w:val="es-CO"/>
          <w:rPrChange w:id="4125" w:author="MARTHA  CERVANTES DIAZ" w:date="2023-01-02T08:55:00Z">
            <w:rPr>
              <w:rFonts w:ascii="Times New Roman"/>
              <w:color w:val="000000"/>
              <w:spacing w:val="4"/>
              <w:sz w:val="24"/>
            </w:rPr>
          </w:rPrChange>
        </w:rPr>
        <w:t xml:space="preserve"> </w:t>
      </w:r>
      <w:r w:rsidRPr="00BF4A75">
        <w:rPr>
          <w:rFonts w:ascii="UHJQMA+A030-Reg" w:hAnsi="UHJQMA+A030-Reg" w:cs="UHJQMA+A030-Reg"/>
          <w:color w:val="000000"/>
          <w:spacing w:val="-1"/>
          <w:sz w:val="24"/>
          <w:lang w:val="es-CO"/>
          <w:rPrChange w:id="4126" w:author="MARTHA  CERVANTES DIAZ" w:date="2023-01-02T08:55:00Z">
            <w:rPr>
              <w:rFonts w:ascii="UHJQMA+A030-Reg" w:hAnsi="UHJQMA+A030-Reg" w:cs="UHJQMA+A030-Reg"/>
              <w:color w:val="000000"/>
              <w:spacing w:val="-1"/>
              <w:sz w:val="24"/>
            </w:rPr>
          </w:rPrChange>
        </w:rPr>
        <w:t>características</w:t>
      </w:r>
      <w:r w:rsidRPr="00BF4A75">
        <w:rPr>
          <w:rFonts w:ascii="Times New Roman"/>
          <w:color w:val="000000"/>
          <w:spacing w:val="4"/>
          <w:sz w:val="24"/>
          <w:lang w:val="es-CO"/>
          <w:rPrChange w:id="4127" w:author="MARTHA  CERVANTES DIAZ" w:date="2023-01-02T08:55:00Z">
            <w:rPr>
              <w:rFonts w:ascii="Times New Roman"/>
              <w:color w:val="000000"/>
              <w:spacing w:val="4"/>
              <w:sz w:val="24"/>
            </w:rPr>
          </w:rPrChange>
        </w:rPr>
        <w:t xml:space="preserve"> </w:t>
      </w:r>
      <w:r w:rsidRPr="00BF4A75">
        <w:rPr>
          <w:rFonts w:ascii="UHJQMA+A030-Reg"/>
          <w:color w:val="000000"/>
          <w:sz w:val="24"/>
          <w:lang w:val="es-CO"/>
          <w:rPrChange w:id="4128" w:author="MARTHA  CERVANTES DIAZ" w:date="2023-01-02T08:55:00Z">
            <w:rPr>
              <w:rFonts w:ascii="UHJQMA+A030-Reg"/>
              <w:color w:val="000000"/>
              <w:sz w:val="24"/>
            </w:rPr>
          </w:rPrChange>
        </w:rPr>
        <w:t>principales</w:t>
      </w:r>
      <w:r w:rsidRPr="00BF4A75">
        <w:rPr>
          <w:rFonts w:ascii="Times New Roman"/>
          <w:color w:val="000000"/>
          <w:spacing w:val="4"/>
          <w:sz w:val="24"/>
          <w:lang w:val="es-CO"/>
          <w:rPrChange w:id="4129" w:author="MARTHA  CERVANTES DIAZ" w:date="2023-01-02T08:55:00Z">
            <w:rPr>
              <w:rFonts w:ascii="Times New Roman"/>
              <w:color w:val="000000"/>
              <w:spacing w:val="4"/>
              <w:sz w:val="24"/>
            </w:rPr>
          </w:rPrChange>
        </w:rPr>
        <w:t xml:space="preserve"> </w:t>
      </w:r>
      <w:r w:rsidRPr="00BF4A75">
        <w:rPr>
          <w:rFonts w:ascii="UHJQMA+A030-Reg"/>
          <w:color w:val="000000"/>
          <w:sz w:val="24"/>
          <w:lang w:val="es-CO"/>
          <w:rPrChange w:id="4130" w:author="MARTHA  CERVANTES DIAZ" w:date="2023-01-02T08:55:00Z">
            <w:rPr>
              <w:rFonts w:ascii="UHJQMA+A030-Reg"/>
              <w:color w:val="000000"/>
              <w:sz w:val="24"/>
            </w:rPr>
          </w:rPrChange>
        </w:rPr>
        <w:t>de</w:t>
      </w:r>
      <w:r w:rsidRPr="00BF4A75">
        <w:rPr>
          <w:rFonts w:ascii="Times New Roman"/>
          <w:color w:val="000000"/>
          <w:spacing w:val="4"/>
          <w:sz w:val="24"/>
          <w:lang w:val="es-CO"/>
          <w:rPrChange w:id="4131" w:author="MARTHA  CERVANTES DIAZ" w:date="2023-01-02T08:55:00Z">
            <w:rPr>
              <w:rFonts w:ascii="Times New Roman"/>
              <w:color w:val="000000"/>
              <w:spacing w:val="4"/>
              <w:sz w:val="24"/>
            </w:rPr>
          </w:rPrChange>
        </w:rPr>
        <w:t xml:space="preserve"> </w:t>
      </w:r>
      <w:r w:rsidRPr="00BF4A75">
        <w:rPr>
          <w:rFonts w:ascii="UHJQMA+A030-Reg"/>
          <w:color w:val="000000"/>
          <w:sz w:val="24"/>
          <w:lang w:val="es-CO"/>
          <w:rPrChange w:id="4132" w:author="MARTHA  CERVANTES DIAZ" w:date="2023-01-02T08:55:00Z">
            <w:rPr>
              <w:rFonts w:ascii="UHJQMA+A030-Reg"/>
              <w:color w:val="000000"/>
              <w:sz w:val="24"/>
            </w:rPr>
          </w:rPrChange>
        </w:rPr>
        <w:t>un</w:t>
      </w:r>
      <w:r w:rsidRPr="00BF4A75">
        <w:rPr>
          <w:rFonts w:ascii="Times New Roman"/>
          <w:color w:val="000000"/>
          <w:spacing w:val="4"/>
          <w:sz w:val="24"/>
          <w:lang w:val="es-CO"/>
          <w:rPrChange w:id="4133" w:author="MARTHA  CERVANTES DIAZ" w:date="2023-01-02T08:55:00Z">
            <w:rPr>
              <w:rFonts w:ascii="Times New Roman"/>
              <w:color w:val="000000"/>
              <w:spacing w:val="4"/>
              <w:sz w:val="24"/>
            </w:rPr>
          </w:rPrChange>
        </w:rPr>
        <w:t xml:space="preserve"> </w:t>
      </w:r>
      <w:r w:rsidRPr="00BF4A75">
        <w:rPr>
          <w:rFonts w:ascii="UHJQMA+A030-Reg"/>
          <w:color w:val="000000"/>
          <w:spacing w:val="-1"/>
          <w:sz w:val="24"/>
          <w:lang w:val="es-CO"/>
          <w:rPrChange w:id="4134" w:author="MARTHA  CERVANTES DIAZ" w:date="2023-01-02T08:55:00Z">
            <w:rPr>
              <w:rFonts w:ascii="UHJQMA+A030-Reg"/>
              <w:color w:val="000000"/>
              <w:spacing w:val="-1"/>
              <w:sz w:val="24"/>
            </w:rPr>
          </w:rPrChange>
        </w:rPr>
        <w:t>sistema</w:t>
      </w:r>
      <w:r w:rsidRPr="00BF4A75">
        <w:rPr>
          <w:rFonts w:ascii="Times New Roman"/>
          <w:color w:val="000000"/>
          <w:spacing w:val="4"/>
          <w:sz w:val="24"/>
          <w:lang w:val="es-CO"/>
          <w:rPrChange w:id="4135" w:author="MARTHA  CERVANTES DIAZ" w:date="2023-01-02T08:55:00Z">
            <w:rPr>
              <w:rFonts w:ascii="Times New Roman"/>
              <w:color w:val="000000"/>
              <w:spacing w:val="4"/>
              <w:sz w:val="24"/>
            </w:rPr>
          </w:rPrChange>
        </w:rPr>
        <w:t xml:space="preserve"> </w:t>
      </w:r>
      <w:r w:rsidRPr="00BF4A75">
        <w:rPr>
          <w:rFonts w:ascii="UHJQMA+A030-Reg"/>
          <w:color w:val="000000"/>
          <w:spacing w:val="-1"/>
          <w:sz w:val="24"/>
          <w:lang w:val="es-CO"/>
          <w:rPrChange w:id="4136" w:author="MARTHA  CERVANTES DIAZ" w:date="2023-01-02T08:55:00Z">
            <w:rPr>
              <w:rFonts w:ascii="UHJQMA+A030-Reg"/>
              <w:color w:val="000000"/>
              <w:spacing w:val="-1"/>
              <w:sz w:val="24"/>
            </w:rPr>
          </w:rPrChange>
        </w:rPr>
        <w:t>auto-adaptable.</w:t>
      </w:r>
    </w:p>
    <w:p w14:paraId="2FC7AF34" w14:textId="77777777" w:rsidR="001D4206" w:rsidRPr="00BF4A75" w:rsidRDefault="00000000">
      <w:pPr>
        <w:framePr w:w="8989" w:wrap="auto" w:hAnchor="text" w:x="2051" w:y="11679"/>
        <w:widowControl w:val="0"/>
        <w:autoSpaceDE w:val="0"/>
        <w:autoSpaceDN w:val="0"/>
        <w:spacing w:before="204" w:after="0" w:line="275" w:lineRule="exact"/>
        <w:jc w:val="left"/>
        <w:rPr>
          <w:rFonts w:ascii="Times New Roman"/>
          <w:color w:val="000000"/>
          <w:sz w:val="24"/>
          <w:lang w:val="es-CO"/>
          <w:rPrChange w:id="4137" w:author="MARTHA  CERVANTES DIAZ" w:date="2023-01-02T08:55:00Z">
            <w:rPr>
              <w:rFonts w:ascii="Times New Roman"/>
              <w:color w:val="000000"/>
              <w:sz w:val="24"/>
            </w:rPr>
          </w:rPrChange>
        </w:rPr>
      </w:pPr>
      <w:r w:rsidRPr="00BF4A75">
        <w:rPr>
          <w:rFonts w:ascii="UHJQMA+A030-Reg"/>
          <w:color w:val="000000"/>
          <w:sz w:val="24"/>
          <w:lang w:val="es-CO"/>
          <w:rPrChange w:id="4138" w:author="MARTHA  CERVANTES DIAZ" w:date="2023-01-02T08:55:00Z">
            <w:rPr>
              <w:rFonts w:ascii="UHJQMA+A030-Reg"/>
              <w:color w:val="000000"/>
              <w:sz w:val="24"/>
            </w:rPr>
          </w:rPrChange>
        </w:rPr>
        <w:t>.1.2.</w:t>
      </w:r>
      <w:r w:rsidRPr="00BF4A75">
        <w:rPr>
          <w:rFonts w:ascii="Times New Roman"/>
          <w:color w:val="000000"/>
          <w:spacing w:val="57"/>
          <w:sz w:val="24"/>
          <w:lang w:val="es-CO"/>
          <w:rPrChange w:id="4139"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140" w:author="MARTHA  CERVANTES DIAZ" w:date="2023-01-02T08:55:00Z">
            <w:rPr>
              <w:rFonts w:ascii="UHJQMA+A030-Reg" w:hAnsi="UHJQMA+A030-Reg" w:cs="UHJQMA+A030-Reg"/>
              <w:color w:val="000000"/>
              <w:sz w:val="24"/>
            </w:rPr>
          </w:rPrChange>
        </w:rPr>
        <w:t>Análisis</w:t>
      </w:r>
      <w:r w:rsidRPr="00BF4A75">
        <w:rPr>
          <w:rFonts w:ascii="Times New Roman"/>
          <w:color w:val="000000"/>
          <w:spacing w:val="6"/>
          <w:sz w:val="24"/>
          <w:lang w:val="es-CO"/>
          <w:rPrChange w:id="414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142" w:author="MARTHA  CERVANTES DIAZ" w:date="2023-01-02T08:55:00Z">
            <w:rPr>
              <w:rFonts w:ascii="UHJQMA+A030-Reg"/>
              <w:color w:val="000000"/>
              <w:sz w:val="24"/>
            </w:rPr>
          </w:rPrChange>
        </w:rPr>
        <w:t>de</w:t>
      </w:r>
      <w:r w:rsidRPr="00BF4A75">
        <w:rPr>
          <w:rFonts w:ascii="Times New Roman"/>
          <w:color w:val="000000"/>
          <w:spacing w:val="6"/>
          <w:sz w:val="24"/>
          <w:lang w:val="es-CO"/>
          <w:rPrChange w:id="414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144" w:author="MARTHA  CERVANTES DIAZ" w:date="2023-01-02T08:55:00Z">
            <w:rPr>
              <w:rFonts w:ascii="UHJQMA+A030-Reg"/>
              <w:color w:val="000000"/>
              <w:sz w:val="24"/>
            </w:rPr>
          </w:rPrChange>
        </w:rPr>
        <w:t>los</w:t>
      </w:r>
      <w:r w:rsidRPr="00BF4A75">
        <w:rPr>
          <w:rFonts w:ascii="Times New Roman"/>
          <w:color w:val="000000"/>
          <w:spacing w:val="6"/>
          <w:sz w:val="24"/>
          <w:lang w:val="es-CO"/>
          <w:rPrChange w:id="414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146" w:author="MARTHA  CERVANTES DIAZ" w:date="2023-01-02T08:55:00Z">
            <w:rPr>
              <w:rFonts w:ascii="UHJQMA+A030-Reg"/>
              <w:color w:val="000000"/>
              <w:spacing w:val="-1"/>
              <w:sz w:val="24"/>
            </w:rPr>
          </w:rPrChange>
        </w:rPr>
        <w:t>mecanismos</w:t>
      </w:r>
      <w:r w:rsidRPr="00BF4A75">
        <w:rPr>
          <w:rFonts w:ascii="Times New Roman"/>
          <w:color w:val="000000"/>
          <w:spacing w:val="7"/>
          <w:sz w:val="24"/>
          <w:lang w:val="es-CO"/>
          <w:rPrChange w:id="414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148" w:author="MARTHA  CERVANTES DIAZ" w:date="2023-01-02T08:55:00Z">
            <w:rPr>
              <w:rFonts w:ascii="UHJQMA+A030-Reg"/>
              <w:color w:val="000000"/>
              <w:sz w:val="24"/>
            </w:rPr>
          </w:rPrChange>
        </w:rPr>
        <w:t>de</w:t>
      </w:r>
      <w:r w:rsidRPr="00BF4A75">
        <w:rPr>
          <w:rFonts w:ascii="Times New Roman"/>
          <w:color w:val="000000"/>
          <w:spacing w:val="6"/>
          <w:sz w:val="24"/>
          <w:lang w:val="es-CO"/>
          <w:rPrChange w:id="4149"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150" w:author="MARTHA  CERVANTES DIAZ" w:date="2023-01-02T08:55:00Z">
            <w:rPr>
              <w:rFonts w:ascii="UHJQMA+A030-Reg" w:hAnsi="UHJQMA+A030-Reg" w:cs="UHJQMA+A030-Reg"/>
              <w:color w:val="000000"/>
              <w:spacing w:val="-1"/>
              <w:sz w:val="24"/>
            </w:rPr>
          </w:rPrChange>
        </w:rPr>
        <w:t>adaptación</w:t>
      </w:r>
      <w:r w:rsidRPr="00BF4A75">
        <w:rPr>
          <w:rFonts w:ascii="Times New Roman"/>
          <w:color w:val="000000"/>
          <w:spacing w:val="7"/>
          <w:sz w:val="24"/>
          <w:lang w:val="es-CO"/>
          <w:rPrChange w:id="415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152" w:author="MARTHA  CERVANTES DIAZ" w:date="2023-01-02T08:55:00Z">
            <w:rPr>
              <w:rFonts w:ascii="UHJQMA+A030-Reg"/>
              <w:color w:val="000000"/>
              <w:sz w:val="24"/>
            </w:rPr>
          </w:rPrChange>
        </w:rPr>
        <w:t>de</w:t>
      </w:r>
      <w:r w:rsidRPr="00BF4A75">
        <w:rPr>
          <w:rFonts w:ascii="Times New Roman"/>
          <w:color w:val="000000"/>
          <w:spacing w:val="6"/>
          <w:sz w:val="24"/>
          <w:lang w:val="es-CO"/>
          <w:rPrChange w:id="415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154" w:author="MARTHA  CERVANTES DIAZ" w:date="2023-01-02T08:55:00Z">
            <w:rPr>
              <w:rFonts w:ascii="UHJQMA+A030-Reg"/>
              <w:color w:val="000000"/>
              <w:sz w:val="24"/>
            </w:rPr>
          </w:rPrChange>
        </w:rPr>
        <w:t>la</w:t>
      </w:r>
      <w:r w:rsidRPr="00BF4A75">
        <w:rPr>
          <w:rFonts w:ascii="Times New Roman"/>
          <w:color w:val="000000"/>
          <w:spacing w:val="6"/>
          <w:sz w:val="24"/>
          <w:lang w:val="es-CO"/>
          <w:rPrChange w:id="415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156" w:author="MARTHA  CERVANTES DIAZ" w:date="2023-01-02T08:55:00Z">
            <w:rPr>
              <w:rFonts w:ascii="UHJQMA+A030-Reg"/>
              <w:color w:val="000000"/>
              <w:spacing w:val="-1"/>
              <w:sz w:val="24"/>
            </w:rPr>
          </w:rPrChange>
        </w:rPr>
        <w:t>arquitectura.</w:t>
      </w:r>
    </w:p>
    <w:p w14:paraId="1A992E37" w14:textId="77777777" w:rsidR="001D4206" w:rsidRPr="00BF4A75" w:rsidRDefault="00000000">
      <w:pPr>
        <w:framePr w:w="8989" w:wrap="auto" w:hAnchor="text" w:x="2051" w:y="12639"/>
        <w:widowControl w:val="0"/>
        <w:autoSpaceDE w:val="0"/>
        <w:autoSpaceDN w:val="0"/>
        <w:spacing w:before="0" w:after="0" w:line="275" w:lineRule="exact"/>
        <w:jc w:val="left"/>
        <w:rPr>
          <w:rFonts w:ascii="Times New Roman"/>
          <w:color w:val="000000"/>
          <w:sz w:val="24"/>
          <w:lang w:val="es-CO"/>
          <w:rPrChange w:id="4157" w:author="MARTHA  CERVANTES DIAZ" w:date="2023-01-02T08:55:00Z">
            <w:rPr>
              <w:rFonts w:ascii="Times New Roman"/>
              <w:color w:val="000000"/>
              <w:sz w:val="24"/>
            </w:rPr>
          </w:rPrChange>
        </w:rPr>
      </w:pPr>
      <w:r w:rsidRPr="00BF4A75">
        <w:rPr>
          <w:rFonts w:ascii="UHJQMA+A030-Reg"/>
          <w:color w:val="000000"/>
          <w:sz w:val="24"/>
          <w:lang w:val="es-CO"/>
          <w:rPrChange w:id="4158" w:author="MARTHA  CERVANTES DIAZ" w:date="2023-01-02T08:55:00Z">
            <w:rPr>
              <w:rFonts w:ascii="UHJQMA+A030-Reg"/>
              <w:color w:val="000000"/>
              <w:sz w:val="24"/>
            </w:rPr>
          </w:rPrChange>
        </w:rPr>
        <w:t>.1.3.</w:t>
      </w:r>
      <w:r w:rsidRPr="00BF4A75">
        <w:rPr>
          <w:rFonts w:ascii="Times New Roman"/>
          <w:color w:val="000000"/>
          <w:spacing w:val="57"/>
          <w:sz w:val="24"/>
          <w:lang w:val="es-CO"/>
          <w:rPrChange w:id="4159"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160" w:author="MARTHA  CERVANTES DIAZ" w:date="2023-01-02T08:55:00Z">
            <w:rPr>
              <w:rFonts w:ascii="UHJQMA+A030-Reg" w:hAnsi="UHJQMA+A030-Reg" w:cs="UHJQMA+A030-Reg"/>
              <w:color w:val="000000"/>
              <w:sz w:val="24"/>
            </w:rPr>
          </w:rPrChange>
        </w:rPr>
        <w:t>Análisis</w:t>
      </w:r>
      <w:r w:rsidRPr="00BF4A75">
        <w:rPr>
          <w:rFonts w:ascii="Times New Roman"/>
          <w:color w:val="000000"/>
          <w:spacing w:val="5"/>
          <w:sz w:val="24"/>
          <w:lang w:val="es-CO"/>
          <w:rPrChange w:id="4161"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4162" w:author="MARTHA  CERVANTES DIAZ" w:date="2023-01-02T08:55:00Z">
            <w:rPr>
              <w:rFonts w:ascii="UHJQMA+A030-Reg"/>
              <w:color w:val="000000"/>
              <w:sz w:val="24"/>
            </w:rPr>
          </w:rPrChange>
        </w:rPr>
        <w:t>los</w:t>
      </w:r>
      <w:r w:rsidRPr="00BF4A75">
        <w:rPr>
          <w:rFonts w:ascii="Times New Roman"/>
          <w:color w:val="000000"/>
          <w:spacing w:val="5"/>
          <w:sz w:val="24"/>
          <w:lang w:val="es-CO"/>
          <w:rPrChange w:id="4163"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4164" w:author="MARTHA  CERVANTES DIAZ" w:date="2023-01-02T08:55:00Z">
            <w:rPr>
              <w:rFonts w:ascii="UHJQMA+A030-Reg"/>
              <w:color w:val="000000"/>
              <w:sz w:val="24"/>
            </w:rPr>
          </w:rPrChange>
        </w:rPr>
        <w:t>algoritmos</w:t>
      </w:r>
      <w:r w:rsidRPr="00BF4A75">
        <w:rPr>
          <w:rFonts w:ascii="Times New Roman"/>
          <w:color w:val="000000"/>
          <w:spacing w:val="5"/>
          <w:sz w:val="24"/>
          <w:lang w:val="es-CO"/>
          <w:rPrChange w:id="4165" w:author="MARTHA  CERVANTES DIAZ" w:date="2023-01-02T08:55:00Z">
            <w:rPr>
              <w:rFonts w:ascii="Times New Roman"/>
              <w:color w:val="000000"/>
              <w:spacing w:val="5"/>
              <w:sz w:val="24"/>
            </w:rPr>
          </w:rPrChange>
        </w:rPr>
        <w:t xml:space="preserve"> </w:t>
      </w:r>
      <w:r w:rsidRPr="00BF4A75">
        <w:rPr>
          <w:rFonts w:ascii="UHJQMA+A030-Reg"/>
          <w:color w:val="000000"/>
          <w:spacing w:val="-1"/>
          <w:sz w:val="24"/>
          <w:lang w:val="es-CO"/>
          <w:rPrChange w:id="4166" w:author="MARTHA  CERVANTES DIAZ" w:date="2023-01-02T08:55:00Z">
            <w:rPr>
              <w:rFonts w:ascii="UHJQMA+A030-Reg"/>
              <w:color w:val="000000"/>
              <w:spacing w:val="-1"/>
              <w:sz w:val="24"/>
            </w:rPr>
          </w:rPrChange>
        </w:rPr>
        <w:t>empleados</w:t>
      </w:r>
      <w:r w:rsidRPr="00BF4A75">
        <w:rPr>
          <w:rFonts w:ascii="Times New Roman"/>
          <w:color w:val="000000"/>
          <w:spacing w:val="5"/>
          <w:sz w:val="24"/>
          <w:lang w:val="es-CO"/>
          <w:rPrChange w:id="4167" w:author="MARTHA  CERVANTES DIAZ" w:date="2023-01-02T08:55:00Z">
            <w:rPr>
              <w:rFonts w:ascii="Times New Roman"/>
              <w:color w:val="000000"/>
              <w:spacing w:val="5"/>
              <w:sz w:val="24"/>
            </w:rPr>
          </w:rPrChange>
        </w:rPr>
        <w:t xml:space="preserve"> </w:t>
      </w:r>
      <w:r w:rsidRPr="00BF4A75">
        <w:rPr>
          <w:rFonts w:ascii="UHJQMA+A030-Reg"/>
          <w:color w:val="000000"/>
          <w:spacing w:val="-1"/>
          <w:sz w:val="24"/>
          <w:lang w:val="es-CO"/>
          <w:rPrChange w:id="4168" w:author="MARTHA  CERVANTES DIAZ" w:date="2023-01-02T08:55:00Z">
            <w:rPr>
              <w:rFonts w:ascii="UHJQMA+A030-Reg"/>
              <w:color w:val="000000"/>
              <w:spacing w:val="-1"/>
              <w:sz w:val="24"/>
            </w:rPr>
          </w:rPrChange>
        </w:rPr>
        <w:t>para</w:t>
      </w:r>
      <w:r w:rsidRPr="00BF4A75">
        <w:rPr>
          <w:rFonts w:ascii="Times New Roman"/>
          <w:color w:val="000000"/>
          <w:spacing w:val="5"/>
          <w:sz w:val="24"/>
          <w:lang w:val="es-CO"/>
          <w:rPrChange w:id="4169"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4170" w:author="MARTHA  CERVANTES DIAZ" w:date="2023-01-02T08:55:00Z">
            <w:rPr>
              <w:rFonts w:ascii="UHJQMA+A030-Reg"/>
              <w:color w:val="000000"/>
              <w:sz w:val="24"/>
            </w:rPr>
          </w:rPrChange>
        </w:rPr>
        <w:t>la</w:t>
      </w:r>
      <w:r w:rsidRPr="00BF4A75">
        <w:rPr>
          <w:rFonts w:ascii="Times New Roman"/>
          <w:color w:val="000000"/>
          <w:spacing w:val="5"/>
          <w:sz w:val="24"/>
          <w:lang w:val="es-CO"/>
          <w:rPrChange w:id="4171" w:author="MARTHA  CERVANTES DIAZ" w:date="2023-01-02T08:55:00Z">
            <w:rPr>
              <w:rFonts w:ascii="Times New Roman"/>
              <w:color w:val="000000"/>
              <w:spacing w:val="5"/>
              <w:sz w:val="24"/>
            </w:rPr>
          </w:rPrChange>
        </w:rPr>
        <w:t xml:space="preserve"> </w:t>
      </w:r>
      <w:r w:rsidRPr="00BF4A75">
        <w:rPr>
          <w:rFonts w:ascii="UHJQMA+A030-Reg" w:hAnsi="UHJQMA+A030-Reg" w:cs="UHJQMA+A030-Reg"/>
          <w:color w:val="000000"/>
          <w:spacing w:val="-1"/>
          <w:sz w:val="24"/>
          <w:lang w:val="es-CO"/>
          <w:rPrChange w:id="4172" w:author="MARTHA  CERVANTES DIAZ" w:date="2023-01-02T08:55:00Z">
            <w:rPr>
              <w:rFonts w:ascii="UHJQMA+A030-Reg" w:hAnsi="UHJQMA+A030-Reg" w:cs="UHJQMA+A030-Reg"/>
              <w:color w:val="000000"/>
              <w:spacing w:val="-1"/>
              <w:sz w:val="24"/>
            </w:rPr>
          </w:rPrChange>
        </w:rPr>
        <w:t>comparación</w:t>
      </w:r>
      <w:r w:rsidRPr="00BF4A75">
        <w:rPr>
          <w:rFonts w:ascii="Times New Roman"/>
          <w:color w:val="000000"/>
          <w:spacing w:val="5"/>
          <w:sz w:val="24"/>
          <w:lang w:val="es-CO"/>
          <w:rPrChange w:id="4173"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4174" w:author="MARTHA  CERVANTES DIAZ" w:date="2023-01-02T08:55:00Z">
            <w:rPr>
              <w:rFonts w:ascii="UHJQMA+A030-Reg"/>
              <w:color w:val="000000"/>
              <w:sz w:val="24"/>
            </w:rPr>
          </w:rPrChange>
        </w:rPr>
        <w:t>de</w:t>
      </w:r>
      <w:r w:rsidRPr="00BF4A75">
        <w:rPr>
          <w:rFonts w:ascii="Times New Roman"/>
          <w:color w:val="000000"/>
          <w:spacing w:val="5"/>
          <w:sz w:val="24"/>
          <w:lang w:val="es-CO"/>
          <w:rPrChange w:id="4175"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4176" w:author="MARTHA  CERVANTES DIAZ" w:date="2023-01-02T08:55:00Z">
            <w:rPr>
              <w:rFonts w:ascii="UHJQMA+A030-Reg"/>
              <w:color w:val="000000"/>
              <w:sz w:val="24"/>
            </w:rPr>
          </w:rPrChange>
        </w:rPr>
        <w:t>la</w:t>
      </w:r>
      <w:r w:rsidRPr="00BF4A75">
        <w:rPr>
          <w:rFonts w:ascii="Times New Roman"/>
          <w:color w:val="000000"/>
          <w:spacing w:val="4"/>
          <w:sz w:val="24"/>
          <w:lang w:val="es-CO"/>
          <w:rPrChange w:id="4177" w:author="MARTHA  CERVANTES DIAZ" w:date="2023-01-02T08:55:00Z">
            <w:rPr>
              <w:rFonts w:ascii="Times New Roman"/>
              <w:color w:val="000000"/>
              <w:spacing w:val="4"/>
              <w:sz w:val="24"/>
            </w:rPr>
          </w:rPrChange>
        </w:rPr>
        <w:t xml:space="preserve"> </w:t>
      </w:r>
      <w:r w:rsidRPr="00BF4A75">
        <w:rPr>
          <w:rFonts w:ascii="UHJQMA+A030-Reg" w:hAnsi="UHJQMA+A030-Reg" w:cs="UHJQMA+A030-Reg"/>
          <w:color w:val="000000"/>
          <w:spacing w:val="-1"/>
          <w:sz w:val="24"/>
          <w:lang w:val="es-CO"/>
          <w:rPrChange w:id="4178" w:author="MARTHA  CERVANTES DIAZ" w:date="2023-01-02T08:55:00Z">
            <w:rPr>
              <w:rFonts w:ascii="UHJQMA+A030-Reg" w:hAnsi="UHJQMA+A030-Reg" w:cs="UHJQMA+A030-Reg"/>
              <w:color w:val="000000"/>
              <w:spacing w:val="-1"/>
              <w:sz w:val="24"/>
            </w:rPr>
          </w:rPrChange>
        </w:rPr>
        <w:t>comparación</w:t>
      </w:r>
      <w:r w:rsidRPr="00BF4A75">
        <w:rPr>
          <w:rFonts w:ascii="Times New Roman"/>
          <w:color w:val="000000"/>
          <w:spacing w:val="5"/>
          <w:sz w:val="24"/>
          <w:lang w:val="es-CO"/>
          <w:rPrChange w:id="4179"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4180" w:author="MARTHA  CERVANTES DIAZ" w:date="2023-01-02T08:55:00Z">
            <w:rPr>
              <w:rFonts w:ascii="UHJQMA+A030-Reg"/>
              <w:color w:val="000000"/>
              <w:sz w:val="24"/>
            </w:rPr>
          </w:rPrChange>
        </w:rPr>
        <w:t>de</w:t>
      </w:r>
    </w:p>
    <w:p w14:paraId="018EC309" w14:textId="77777777" w:rsidR="001D4206" w:rsidRPr="00BF4A75" w:rsidRDefault="00000000">
      <w:pPr>
        <w:framePr w:w="8989" w:wrap="auto" w:hAnchor="text" w:x="2051" w:y="12639"/>
        <w:widowControl w:val="0"/>
        <w:autoSpaceDE w:val="0"/>
        <w:autoSpaceDN w:val="0"/>
        <w:spacing w:before="13" w:after="0" w:line="275" w:lineRule="exact"/>
        <w:ind w:left="584"/>
        <w:jc w:val="left"/>
        <w:rPr>
          <w:rFonts w:ascii="Times New Roman"/>
          <w:color w:val="000000"/>
          <w:sz w:val="24"/>
          <w:lang w:val="es-CO"/>
          <w:rPrChange w:id="4181" w:author="MARTHA  CERVANTES DIAZ" w:date="2023-01-02T08:55:00Z">
            <w:rPr>
              <w:rFonts w:ascii="Times New Roman"/>
              <w:color w:val="000000"/>
              <w:sz w:val="24"/>
            </w:rPr>
          </w:rPrChange>
        </w:rPr>
      </w:pPr>
      <w:r w:rsidRPr="00BF4A75">
        <w:rPr>
          <w:rFonts w:ascii="UHJQMA+A030-Reg"/>
          <w:color w:val="000000"/>
          <w:sz w:val="24"/>
          <w:lang w:val="es-CO"/>
          <w:rPrChange w:id="4182" w:author="MARTHA  CERVANTES DIAZ" w:date="2023-01-02T08:55:00Z">
            <w:rPr>
              <w:rFonts w:ascii="UHJQMA+A030-Reg"/>
              <w:color w:val="000000"/>
              <w:sz w:val="24"/>
            </w:rPr>
          </w:rPrChange>
        </w:rPr>
        <w:t>las</w:t>
      </w:r>
      <w:r w:rsidRPr="00BF4A75">
        <w:rPr>
          <w:rFonts w:ascii="Times New Roman"/>
          <w:color w:val="000000"/>
          <w:spacing w:val="6"/>
          <w:sz w:val="24"/>
          <w:lang w:val="es-CO"/>
          <w:rPrChange w:id="418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184" w:author="MARTHA  CERVANTES DIAZ" w:date="2023-01-02T08:55:00Z">
            <w:rPr>
              <w:rFonts w:ascii="UHJQMA+A030-Reg"/>
              <w:color w:val="000000"/>
              <w:spacing w:val="-1"/>
              <w:sz w:val="24"/>
            </w:rPr>
          </w:rPrChange>
        </w:rPr>
        <w:t>arquitecturas.</w:t>
      </w:r>
    </w:p>
    <w:p w14:paraId="5CDCD595" w14:textId="77777777" w:rsidR="001D4206" w:rsidRPr="00BF4A75" w:rsidRDefault="00000000">
      <w:pPr>
        <w:framePr w:w="373" w:wrap="auto" w:hAnchor="text" w:x="1918" w:y="13407"/>
        <w:widowControl w:val="0"/>
        <w:autoSpaceDE w:val="0"/>
        <w:autoSpaceDN w:val="0"/>
        <w:spacing w:before="0" w:after="0" w:line="275" w:lineRule="exact"/>
        <w:jc w:val="left"/>
        <w:rPr>
          <w:rFonts w:ascii="Times New Roman"/>
          <w:color w:val="000000"/>
          <w:sz w:val="24"/>
          <w:lang w:val="es-CO"/>
          <w:rPrChange w:id="4185" w:author="MARTHA  CERVANTES DIAZ" w:date="2023-01-02T08:55:00Z">
            <w:rPr>
              <w:rFonts w:ascii="Times New Roman"/>
              <w:color w:val="000000"/>
              <w:sz w:val="24"/>
            </w:rPr>
          </w:rPrChange>
        </w:rPr>
      </w:pPr>
      <w:r w:rsidRPr="00BF4A75">
        <w:rPr>
          <w:rFonts w:ascii="UHJQMA+A030-Reg"/>
          <w:color w:val="000000"/>
          <w:sz w:val="24"/>
          <w:lang w:val="es-CO"/>
          <w:rPrChange w:id="4186" w:author="MARTHA  CERVANTES DIAZ" w:date="2023-01-02T08:55:00Z">
            <w:rPr>
              <w:rFonts w:ascii="UHJQMA+A030-Reg"/>
              <w:color w:val="000000"/>
              <w:sz w:val="24"/>
            </w:rPr>
          </w:rPrChange>
        </w:rPr>
        <w:t>5</w:t>
      </w:r>
    </w:p>
    <w:p w14:paraId="1EFAA081" w14:textId="77777777" w:rsidR="001D4206" w:rsidRPr="00BF4A75" w:rsidRDefault="00000000">
      <w:pPr>
        <w:framePr w:w="373" w:wrap="auto" w:hAnchor="text" w:x="1918" w:y="13407"/>
        <w:widowControl w:val="0"/>
        <w:autoSpaceDE w:val="0"/>
        <w:autoSpaceDN w:val="0"/>
        <w:spacing w:before="204" w:after="0" w:line="275" w:lineRule="exact"/>
        <w:jc w:val="left"/>
        <w:rPr>
          <w:rFonts w:ascii="Times New Roman"/>
          <w:color w:val="000000"/>
          <w:sz w:val="24"/>
          <w:lang w:val="es-CO"/>
          <w:rPrChange w:id="4187" w:author="MARTHA  CERVANTES DIAZ" w:date="2023-01-02T08:55:00Z">
            <w:rPr>
              <w:rFonts w:ascii="Times New Roman"/>
              <w:color w:val="000000"/>
              <w:sz w:val="24"/>
            </w:rPr>
          </w:rPrChange>
        </w:rPr>
      </w:pPr>
      <w:r w:rsidRPr="00BF4A75">
        <w:rPr>
          <w:rFonts w:ascii="UHJQMA+A030-Reg"/>
          <w:color w:val="000000"/>
          <w:sz w:val="24"/>
          <w:lang w:val="es-CO"/>
          <w:rPrChange w:id="4188" w:author="MARTHA  CERVANTES DIAZ" w:date="2023-01-02T08:55:00Z">
            <w:rPr>
              <w:rFonts w:ascii="UHJQMA+A030-Reg"/>
              <w:color w:val="000000"/>
              <w:sz w:val="24"/>
            </w:rPr>
          </w:rPrChange>
        </w:rPr>
        <w:t>5</w:t>
      </w:r>
    </w:p>
    <w:p w14:paraId="0FEC3EF8" w14:textId="77777777" w:rsidR="001D4206" w:rsidRPr="00BF4A75" w:rsidRDefault="00000000">
      <w:pPr>
        <w:framePr w:w="8491" w:wrap="auto" w:hAnchor="text" w:x="2051" w:y="13407"/>
        <w:widowControl w:val="0"/>
        <w:autoSpaceDE w:val="0"/>
        <w:autoSpaceDN w:val="0"/>
        <w:spacing w:before="0" w:after="0" w:line="275" w:lineRule="exact"/>
        <w:jc w:val="left"/>
        <w:rPr>
          <w:rFonts w:ascii="Times New Roman"/>
          <w:color w:val="000000"/>
          <w:sz w:val="24"/>
          <w:lang w:val="es-CO"/>
          <w:rPrChange w:id="4189" w:author="MARTHA  CERVANTES DIAZ" w:date="2023-01-02T08:55:00Z">
            <w:rPr>
              <w:rFonts w:ascii="Times New Roman"/>
              <w:color w:val="000000"/>
              <w:sz w:val="24"/>
            </w:rPr>
          </w:rPrChange>
        </w:rPr>
      </w:pPr>
      <w:r w:rsidRPr="00BF4A75">
        <w:rPr>
          <w:rFonts w:ascii="UHJQMA+A030-Reg"/>
          <w:color w:val="000000"/>
          <w:sz w:val="24"/>
          <w:lang w:val="es-CO"/>
          <w:rPrChange w:id="4190" w:author="MARTHA  CERVANTES DIAZ" w:date="2023-01-02T08:55:00Z">
            <w:rPr>
              <w:rFonts w:ascii="UHJQMA+A030-Reg"/>
              <w:color w:val="000000"/>
              <w:sz w:val="24"/>
            </w:rPr>
          </w:rPrChange>
        </w:rPr>
        <w:t>.1.4.</w:t>
      </w:r>
      <w:r w:rsidRPr="00BF4A75">
        <w:rPr>
          <w:rFonts w:ascii="Times New Roman"/>
          <w:color w:val="000000"/>
          <w:spacing w:val="57"/>
          <w:sz w:val="24"/>
          <w:lang w:val="es-CO"/>
          <w:rPrChange w:id="4191"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4192" w:author="MARTHA  CERVANTES DIAZ" w:date="2023-01-02T08:55:00Z">
            <w:rPr>
              <w:rFonts w:ascii="UHJQMA+A030-Reg" w:hAnsi="UHJQMA+A030-Reg" w:cs="UHJQMA+A030-Reg"/>
              <w:color w:val="000000"/>
              <w:spacing w:val="-1"/>
              <w:sz w:val="24"/>
            </w:rPr>
          </w:rPrChange>
        </w:rPr>
        <w:t>Determinación</w:t>
      </w:r>
      <w:r w:rsidRPr="00BF4A75">
        <w:rPr>
          <w:rFonts w:ascii="Times New Roman"/>
          <w:color w:val="000000"/>
          <w:spacing w:val="7"/>
          <w:sz w:val="24"/>
          <w:lang w:val="es-CO"/>
          <w:rPrChange w:id="419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194" w:author="MARTHA  CERVANTES DIAZ" w:date="2023-01-02T08:55:00Z">
            <w:rPr>
              <w:rFonts w:ascii="UHJQMA+A030-Reg"/>
              <w:color w:val="000000"/>
              <w:sz w:val="24"/>
            </w:rPr>
          </w:rPrChange>
        </w:rPr>
        <w:t>de</w:t>
      </w:r>
      <w:r w:rsidRPr="00BF4A75">
        <w:rPr>
          <w:rFonts w:ascii="Times New Roman"/>
          <w:color w:val="000000"/>
          <w:spacing w:val="6"/>
          <w:sz w:val="24"/>
          <w:lang w:val="es-CO"/>
          <w:rPrChange w:id="419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196" w:author="MARTHA  CERVANTES DIAZ" w:date="2023-01-02T08:55:00Z">
            <w:rPr>
              <w:rFonts w:ascii="UHJQMA+A030-Reg"/>
              <w:color w:val="000000"/>
              <w:sz w:val="24"/>
            </w:rPr>
          </w:rPrChange>
        </w:rPr>
        <w:t>los</w:t>
      </w:r>
      <w:r w:rsidRPr="00BF4A75">
        <w:rPr>
          <w:rFonts w:ascii="Times New Roman"/>
          <w:color w:val="000000"/>
          <w:spacing w:val="6"/>
          <w:sz w:val="24"/>
          <w:lang w:val="es-CO"/>
          <w:rPrChange w:id="419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198" w:author="MARTHA  CERVANTES DIAZ" w:date="2023-01-02T08:55:00Z">
            <w:rPr>
              <w:rFonts w:ascii="UHJQMA+A030-Reg"/>
              <w:color w:val="000000"/>
              <w:spacing w:val="-1"/>
              <w:sz w:val="24"/>
            </w:rPr>
          </w:rPrChange>
        </w:rPr>
        <w:t>criterios</w:t>
      </w:r>
      <w:r w:rsidRPr="00BF4A75">
        <w:rPr>
          <w:rFonts w:ascii="Times New Roman"/>
          <w:color w:val="000000"/>
          <w:spacing w:val="7"/>
          <w:sz w:val="24"/>
          <w:lang w:val="es-CO"/>
          <w:rPrChange w:id="419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200" w:author="MARTHA  CERVANTES DIAZ" w:date="2023-01-02T08:55:00Z">
            <w:rPr>
              <w:rFonts w:ascii="UHJQMA+A030-Reg"/>
              <w:color w:val="000000"/>
              <w:sz w:val="24"/>
            </w:rPr>
          </w:rPrChange>
        </w:rPr>
        <w:t>de</w:t>
      </w:r>
      <w:r w:rsidRPr="00BF4A75">
        <w:rPr>
          <w:rFonts w:ascii="Times New Roman"/>
          <w:color w:val="000000"/>
          <w:spacing w:val="6"/>
          <w:sz w:val="24"/>
          <w:lang w:val="es-CO"/>
          <w:rPrChange w:id="4201"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202" w:author="MARTHA  CERVANTES DIAZ" w:date="2023-01-02T08:55:00Z">
            <w:rPr>
              <w:rFonts w:ascii="UHJQMA+A030-Reg" w:hAnsi="UHJQMA+A030-Reg" w:cs="UHJQMA+A030-Reg"/>
              <w:color w:val="000000"/>
              <w:sz w:val="24"/>
            </w:rPr>
          </w:rPrChange>
        </w:rPr>
        <w:t>selección</w:t>
      </w:r>
      <w:r w:rsidRPr="00BF4A75">
        <w:rPr>
          <w:rFonts w:ascii="Times New Roman"/>
          <w:color w:val="000000"/>
          <w:spacing w:val="6"/>
          <w:sz w:val="24"/>
          <w:lang w:val="es-CO"/>
          <w:rPrChange w:id="420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204"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420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206" w:author="MARTHA  CERVANTES DIAZ" w:date="2023-01-02T08:55:00Z">
            <w:rPr>
              <w:rFonts w:ascii="UHJQMA+A030-Reg"/>
              <w:color w:val="000000"/>
              <w:sz w:val="24"/>
            </w:rPr>
          </w:rPrChange>
        </w:rPr>
        <w:t>el</w:t>
      </w:r>
      <w:r w:rsidRPr="00BF4A75">
        <w:rPr>
          <w:rFonts w:ascii="Times New Roman"/>
          <w:color w:val="000000"/>
          <w:spacing w:val="7"/>
          <w:sz w:val="24"/>
          <w:lang w:val="es-CO"/>
          <w:rPrChange w:id="4207"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208" w:author="MARTHA  CERVANTES DIAZ" w:date="2023-01-02T08:55:00Z">
            <w:rPr>
              <w:rFonts w:ascii="UHJQMA+A030-Reg"/>
              <w:color w:val="000000"/>
              <w:spacing w:val="-1"/>
              <w:sz w:val="24"/>
            </w:rPr>
          </w:rPrChange>
        </w:rPr>
        <w:t>lenguaje</w:t>
      </w:r>
      <w:r w:rsidRPr="00BF4A75">
        <w:rPr>
          <w:rFonts w:ascii="Times New Roman"/>
          <w:color w:val="000000"/>
          <w:spacing w:val="6"/>
          <w:sz w:val="24"/>
          <w:lang w:val="es-CO"/>
          <w:rPrChange w:id="420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210" w:author="MARTHA  CERVANTES DIAZ" w:date="2023-01-02T08:55:00Z">
            <w:rPr>
              <w:rFonts w:ascii="UHJQMA+A030-Reg"/>
              <w:color w:val="000000"/>
              <w:sz w:val="24"/>
            </w:rPr>
          </w:rPrChange>
        </w:rPr>
        <w:t>de</w:t>
      </w:r>
      <w:r w:rsidRPr="00BF4A75">
        <w:rPr>
          <w:rFonts w:ascii="Times New Roman"/>
          <w:color w:val="000000"/>
          <w:spacing w:val="6"/>
          <w:sz w:val="24"/>
          <w:lang w:val="es-CO"/>
          <w:rPrChange w:id="4211"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212" w:author="MARTHA  CERVANTES DIAZ" w:date="2023-01-02T08:55:00Z">
            <w:rPr>
              <w:rFonts w:ascii="UHJQMA+A030-Reg" w:hAnsi="UHJQMA+A030-Reg" w:cs="UHJQMA+A030-Reg"/>
              <w:color w:val="000000"/>
              <w:spacing w:val="-1"/>
              <w:sz w:val="24"/>
            </w:rPr>
          </w:rPrChange>
        </w:rPr>
        <w:t>notación.</w:t>
      </w:r>
    </w:p>
    <w:p w14:paraId="75387C38" w14:textId="77777777" w:rsidR="001D4206" w:rsidRPr="00BF4A75" w:rsidRDefault="00000000">
      <w:pPr>
        <w:framePr w:w="7379" w:wrap="auto" w:hAnchor="text" w:x="2051" w:y="13887"/>
        <w:widowControl w:val="0"/>
        <w:autoSpaceDE w:val="0"/>
        <w:autoSpaceDN w:val="0"/>
        <w:spacing w:before="0" w:after="0" w:line="275" w:lineRule="exact"/>
        <w:jc w:val="left"/>
        <w:rPr>
          <w:rFonts w:ascii="Times New Roman"/>
          <w:color w:val="000000"/>
          <w:sz w:val="24"/>
          <w:lang w:val="es-CO"/>
          <w:rPrChange w:id="4213" w:author="MARTHA  CERVANTES DIAZ" w:date="2023-01-02T08:55:00Z">
            <w:rPr>
              <w:rFonts w:ascii="Times New Roman"/>
              <w:color w:val="000000"/>
              <w:sz w:val="24"/>
            </w:rPr>
          </w:rPrChange>
        </w:rPr>
      </w:pPr>
      <w:r w:rsidRPr="00BF4A75">
        <w:rPr>
          <w:rFonts w:ascii="UHJQMA+A030-Reg"/>
          <w:color w:val="000000"/>
          <w:sz w:val="24"/>
          <w:lang w:val="es-CO"/>
          <w:rPrChange w:id="4214" w:author="MARTHA  CERVANTES DIAZ" w:date="2023-01-02T08:55:00Z">
            <w:rPr>
              <w:rFonts w:ascii="UHJQMA+A030-Reg"/>
              <w:color w:val="000000"/>
              <w:sz w:val="24"/>
            </w:rPr>
          </w:rPrChange>
        </w:rPr>
        <w:t>.1.5.</w:t>
      </w:r>
      <w:r w:rsidRPr="00BF4A75">
        <w:rPr>
          <w:rFonts w:ascii="Times New Roman"/>
          <w:color w:val="000000"/>
          <w:spacing w:val="57"/>
          <w:sz w:val="24"/>
          <w:lang w:val="es-CO"/>
          <w:rPrChange w:id="4215"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4216" w:author="MARTHA  CERVANTES DIAZ" w:date="2023-01-02T08:55:00Z">
            <w:rPr>
              <w:rFonts w:ascii="UHJQMA+A030-Reg" w:hAnsi="UHJQMA+A030-Reg" w:cs="UHJQMA+A030-Reg"/>
              <w:color w:val="000000"/>
              <w:spacing w:val="-1"/>
              <w:sz w:val="24"/>
            </w:rPr>
          </w:rPrChange>
        </w:rPr>
        <w:t>Evaluación</w:t>
      </w:r>
      <w:r w:rsidRPr="00BF4A75">
        <w:rPr>
          <w:rFonts w:ascii="Times New Roman"/>
          <w:color w:val="000000"/>
          <w:spacing w:val="7"/>
          <w:sz w:val="24"/>
          <w:lang w:val="es-CO"/>
          <w:rPrChange w:id="421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218" w:author="MARTHA  CERVANTES DIAZ" w:date="2023-01-02T08:55:00Z">
            <w:rPr>
              <w:rFonts w:ascii="UHJQMA+A030-Reg"/>
              <w:color w:val="000000"/>
              <w:sz w:val="24"/>
            </w:rPr>
          </w:rPrChange>
        </w:rPr>
        <w:t>de</w:t>
      </w:r>
      <w:r w:rsidRPr="00BF4A75">
        <w:rPr>
          <w:rFonts w:ascii="Times New Roman"/>
          <w:color w:val="000000"/>
          <w:spacing w:val="6"/>
          <w:sz w:val="24"/>
          <w:lang w:val="es-CO"/>
          <w:rPrChange w:id="421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220" w:author="MARTHA  CERVANTES DIAZ" w:date="2023-01-02T08:55:00Z">
            <w:rPr>
              <w:rFonts w:ascii="UHJQMA+A030-Reg"/>
              <w:color w:val="000000"/>
              <w:sz w:val="24"/>
            </w:rPr>
          </w:rPrChange>
        </w:rPr>
        <w:t>los</w:t>
      </w:r>
      <w:r w:rsidRPr="00BF4A75">
        <w:rPr>
          <w:rFonts w:ascii="Times New Roman"/>
          <w:color w:val="000000"/>
          <w:spacing w:val="6"/>
          <w:sz w:val="24"/>
          <w:lang w:val="es-CO"/>
          <w:rPrChange w:id="422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222" w:author="MARTHA  CERVANTES DIAZ" w:date="2023-01-02T08:55:00Z">
            <w:rPr>
              <w:rFonts w:ascii="UHJQMA+A030-Reg"/>
              <w:color w:val="000000"/>
              <w:sz w:val="24"/>
            </w:rPr>
          </w:rPrChange>
        </w:rPr>
        <w:t>posibles</w:t>
      </w:r>
      <w:r w:rsidRPr="00BF4A75">
        <w:rPr>
          <w:rFonts w:ascii="Times New Roman"/>
          <w:color w:val="000000"/>
          <w:spacing w:val="6"/>
          <w:sz w:val="24"/>
          <w:lang w:val="es-CO"/>
          <w:rPrChange w:id="422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224" w:author="MARTHA  CERVANTES DIAZ" w:date="2023-01-02T08:55:00Z">
            <w:rPr>
              <w:rFonts w:ascii="UHJQMA+A030-Reg"/>
              <w:color w:val="000000"/>
              <w:spacing w:val="-1"/>
              <w:sz w:val="24"/>
            </w:rPr>
          </w:rPrChange>
        </w:rPr>
        <w:t>lenguajes</w:t>
      </w:r>
      <w:r w:rsidRPr="00BF4A75">
        <w:rPr>
          <w:rFonts w:ascii="Times New Roman"/>
          <w:color w:val="000000"/>
          <w:spacing w:val="7"/>
          <w:sz w:val="24"/>
          <w:lang w:val="es-CO"/>
          <w:rPrChange w:id="422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226" w:author="MARTHA  CERVANTES DIAZ" w:date="2023-01-02T08:55:00Z">
            <w:rPr>
              <w:rFonts w:ascii="UHJQMA+A030-Reg"/>
              <w:color w:val="000000"/>
              <w:sz w:val="24"/>
            </w:rPr>
          </w:rPrChange>
        </w:rPr>
        <w:t>de</w:t>
      </w:r>
      <w:r w:rsidRPr="00BF4A75">
        <w:rPr>
          <w:rFonts w:ascii="Times New Roman"/>
          <w:color w:val="000000"/>
          <w:spacing w:val="6"/>
          <w:sz w:val="24"/>
          <w:lang w:val="es-CO"/>
          <w:rPrChange w:id="4227"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228" w:author="MARTHA  CERVANTES DIAZ" w:date="2023-01-02T08:55:00Z">
            <w:rPr>
              <w:rFonts w:ascii="UHJQMA+A030-Reg" w:hAnsi="UHJQMA+A030-Reg" w:cs="UHJQMA+A030-Reg"/>
              <w:color w:val="000000"/>
              <w:spacing w:val="-1"/>
              <w:sz w:val="24"/>
            </w:rPr>
          </w:rPrChange>
        </w:rPr>
        <w:t>programación</w:t>
      </w:r>
      <w:r w:rsidRPr="00BF4A75">
        <w:rPr>
          <w:rFonts w:ascii="Times New Roman"/>
          <w:color w:val="000000"/>
          <w:spacing w:val="7"/>
          <w:sz w:val="24"/>
          <w:lang w:val="es-CO"/>
          <w:rPrChange w:id="422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230"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423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232" w:author="MARTHA  CERVANTES DIAZ" w:date="2023-01-02T08:55:00Z">
            <w:rPr>
              <w:rFonts w:ascii="UHJQMA+A030-Reg"/>
              <w:color w:val="000000"/>
              <w:sz w:val="24"/>
            </w:rPr>
          </w:rPrChange>
        </w:rPr>
        <w:t>la</w:t>
      </w:r>
    </w:p>
    <w:p w14:paraId="13025F2A" w14:textId="77777777" w:rsidR="001D4206" w:rsidRPr="00BF4A75" w:rsidRDefault="00000000">
      <w:pPr>
        <w:framePr w:w="7379" w:wrap="auto" w:hAnchor="text" w:x="2051" w:y="13887"/>
        <w:widowControl w:val="0"/>
        <w:autoSpaceDE w:val="0"/>
        <w:autoSpaceDN w:val="0"/>
        <w:spacing w:before="13" w:after="0" w:line="275" w:lineRule="exact"/>
        <w:ind w:left="584"/>
        <w:jc w:val="left"/>
        <w:rPr>
          <w:rFonts w:ascii="Times New Roman"/>
          <w:color w:val="000000"/>
          <w:sz w:val="24"/>
          <w:lang w:val="es-CO"/>
          <w:rPrChange w:id="4233" w:author="MARTHA  CERVANTES DIAZ" w:date="2023-01-02T08:55:00Z">
            <w:rPr>
              <w:rFonts w:ascii="Times New Roman"/>
              <w:color w:val="000000"/>
              <w:sz w:val="24"/>
            </w:rPr>
          </w:rPrChange>
        </w:rPr>
      </w:pPr>
      <w:r w:rsidRPr="00BF4A75">
        <w:rPr>
          <w:rFonts w:ascii="UHJQMA+A030-Reg" w:hAnsi="UHJQMA+A030-Reg" w:cs="UHJQMA+A030-Reg"/>
          <w:color w:val="000000"/>
          <w:sz w:val="24"/>
          <w:lang w:val="es-CO"/>
          <w:rPrChange w:id="4234" w:author="MARTHA  CERVANTES DIAZ" w:date="2023-01-02T08:55:00Z">
            <w:rPr>
              <w:rFonts w:ascii="UHJQMA+A030-Reg" w:hAnsi="UHJQMA+A030-Reg" w:cs="UHJQMA+A030-Reg"/>
              <w:color w:val="000000"/>
              <w:sz w:val="24"/>
            </w:rPr>
          </w:rPrChange>
        </w:rPr>
        <w:t>implementación</w:t>
      </w:r>
      <w:r w:rsidRPr="00BF4A75">
        <w:rPr>
          <w:rFonts w:ascii="Times New Roman"/>
          <w:color w:val="000000"/>
          <w:spacing w:val="6"/>
          <w:sz w:val="24"/>
          <w:lang w:val="es-CO"/>
          <w:rPrChange w:id="423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236" w:author="MARTHA  CERVANTES DIAZ" w:date="2023-01-02T08:55:00Z">
            <w:rPr>
              <w:rFonts w:ascii="UHJQMA+A030-Reg"/>
              <w:color w:val="000000"/>
              <w:sz w:val="24"/>
            </w:rPr>
          </w:rPrChange>
        </w:rPr>
        <w:t>a</w:t>
      </w:r>
      <w:r w:rsidRPr="00BF4A75">
        <w:rPr>
          <w:rFonts w:ascii="Times New Roman"/>
          <w:color w:val="000000"/>
          <w:spacing w:val="6"/>
          <w:sz w:val="24"/>
          <w:lang w:val="es-CO"/>
          <w:rPrChange w:id="4237" w:author="MARTHA  CERVANTES DIAZ" w:date="2023-01-02T08:55:00Z">
            <w:rPr>
              <w:rFonts w:ascii="Times New Roman"/>
              <w:color w:val="000000"/>
              <w:spacing w:val="6"/>
              <w:sz w:val="24"/>
            </w:rPr>
          </w:rPrChange>
        </w:rPr>
        <w:t xml:space="preserve"> </w:t>
      </w:r>
      <w:r w:rsidRPr="00BF4A75">
        <w:rPr>
          <w:rFonts w:ascii="UHJQMA+A030-Reg"/>
          <w:color w:val="000000"/>
          <w:spacing w:val="-3"/>
          <w:sz w:val="24"/>
          <w:lang w:val="es-CO"/>
          <w:rPrChange w:id="4238" w:author="MARTHA  CERVANTES DIAZ" w:date="2023-01-02T08:55:00Z">
            <w:rPr>
              <w:rFonts w:ascii="UHJQMA+A030-Reg"/>
              <w:color w:val="000000"/>
              <w:spacing w:val="-3"/>
              <w:sz w:val="24"/>
            </w:rPr>
          </w:rPrChange>
        </w:rPr>
        <w:t>realizar.</w:t>
      </w:r>
    </w:p>
    <w:p w14:paraId="5D099A9C" w14:textId="77777777" w:rsidR="001D4206" w:rsidRPr="00BF4A75" w:rsidRDefault="00000000">
      <w:pPr>
        <w:framePr w:w="373" w:wrap="auto" w:hAnchor="text" w:x="6054" w:y="14774"/>
        <w:widowControl w:val="0"/>
        <w:autoSpaceDE w:val="0"/>
        <w:autoSpaceDN w:val="0"/>
        <w:spacing w:before="0" w:after="0" w:line="275" w:lineRule="exact"/>
        <w:jc w:val="left"/>
        <w:rPr>
          <w:rFonts w:ascii="Times New Roman"/>
          <w:color w:val="000000"/>
          <w:sz w:val="24"/>
          <w:lang w:val="es-CO"/>
          <w:rPrChange w:id="4239" w:author="MARTHA  CERVANTES DIAZ" w:date="2023-01-02T08:55:00Z">
            <w:rPr>
              <w:rFonts w:ascii="Times New Roman"/>
              <w:color w:val="000000"/>
              <w:sz w:val="24"/>
            </w:rPr>
          </w:rPrChange>
        </w:rPr>
      </w:pPr>
      <w:r w:rsidRPr="00BF4A75">
        <w:rPr>
          <w:rFonts w:ascii="UHJQMA+A030-Reg"/>
          <w:color w:val="000000"/>
          <w:sz w:val="24"/>
          <w:lang w:val="es-CO"/>
          <w:rPrChange w:id="4240" w:author="MARTHA  CERVANTES DIAZ" w:date="2023-01-02T08:55:00Z">
            <w:rPr>
              <w:rFonts w:ascii="UHJQMA+A030-Reg"/>
              <w:color w:val="000000"/>
              <w:sz w:val="24"/>
            </w:rPr>
          </w:rPrChange>
        </w:rPr>
        <w:t>8</w:t>
      </w:r>
    </w:p>
    <w:p w14:paraId="547D3008" w14:textId="77777777" w:rsidR="001D4206" w:rsidRPr="00BF4A75" w:rsidRDefault="00000000">
      <w:pPr>
        <w:spacing w:before="0" w:after="0" w:line="0" w:lineRule="atLeast"/>
        <w:jc w:val="left"/>
        <w:rPr>
          <w:rFonts w:ascii="Arial"/>
          <w:color w:val="FF0000"/>
          <w:sz w:val="2"/>
          <w:lang w:val="es-CO"/>
          <w:rPrChange w:id="4241" w:author="MARTHA  CERVANTES DIAZ" w:date="2023-01-02T08:55:00Z">
            <w:rPr>
              <w:rFonts w:ascii="Arial"/>
              <w:color w:val="FF0000"/>
              <w:sz w:val="2"/>
            </w:rPr>
          </w:rPrChange>
        </w:rPr>
      </w:pPr>
      <w:r>
        <w:rPr>
          <w:noProof/>
        </w:rPr>
        <w:pict w14:anchorId="5E67CCB0">
          <v:shape id="_x000010" o:spid="_x0000_s1027" type="#_x0000_t75" style="position:absolute;margin-left:94.05pt;margin-top:178.95pt;width:424pt;height:207.4pt;z-index:-251663360;mso-position-horizontal:absolute;mso-position-horizontal-relative:page;mso-position-vertical:absolute;mso-position-vertical-relative:page">
            <v:imagedata r:id="rId11" o:title="image11"/>
            <w10:wrap anchorx="page" anchory="page"/>
          </v:shape>
        </w:pict>
      </w:r>
      <w:r w:rsidRPr="00BF4A75">
        <w:rPr>
          <w:rFonts w:ascii="Arial"/>
          <w:color w:val="FF0000"/>
          <w:sz w:val="2"/>
          <w:lang w:val="es-CO"/>
          <w:rPrChange w:id="4242" w:author="MARTHA  CERVANTES DIAZ" w:date="2023-01-02T08:55:00Z">
            <w:rPr>
              <w:rFonts w:ascii="Arial"/>
              <w:color w:val="FF0000"/>
              <w:sz w:val="2"/>
            </w:rPr>
          </w:rPrChange>
        </w:rPr>
        <w:br w:type="page"/>
      </w:r>
    </w:p>
    <w:p w14:paraId="61A8892E" w14:textId="77777777" w:rsidR="001D4206" w:rsidRPr="00BF4A75" w:rsidRDefault="00000000">
      <w:pPr>
        <w:spacing w:before="0" w:after="0" w:line="0" w:lineRule="atLeast"/>
        <w:jc w:val="left"/>
        <w:rPr>
          <w:rFonts w:ascii="Arial"/>
          <w:color w:val="FF0000"/>
          <w:sz w:val="2"/>
          <w:lang w:val="es-CO"/>
          <w:rPrChange w:id="4243" w:author="MARTHA  CERVANTES DIAZ" w:date="2023-01-02T08:55:00Z">
            <w:rPr>
              <w:rFonts w:ascii="Arial"/>
              <w:color w:val="FF0000"/>
              <w:sz w:val="2"/>
            </w:rPr>
          </w:rPrChange>
        </w:rPr>
      </w:pPr>
      <w:bookmarkStart w:id="4244" w:name="br10"/>
      <w:bookmarkEnd w:id="4244"/>
      <w:r w:rsidRPr="00BF4A75">
        <w:rPr>
          <w:rFonts w:ascii="Arial"/>
          <w:color w:val="FF0000"/>
          <w:sz w:val="2"/>
          <w:lang w:val="es-CO"/>
          <w:rPrChange w:id="4245" w:author="MARTHA  CERVANTES DIAZ" w:date="2023-01-02T08:55:00Z">
            <w:rPr>
              <w:rFonts w:ascii="Arial"/>
              <w:color w:val="FF0000"/>
              <w:sz w:val="2"/>
            </w:rPr>
          </w:rPrChange>
        </w:rPr>
        <w:lastRenderedPageBreak/>
        <w:t xml:space="preserve"> </w:t>
      </w:r>
    </w:p>
    <w:p w14:paraId="19A3A798" w14:textId="77777777" w:rsidR="001D4206" w:rsidRPr="00BF4A75" w:rsidRDefault="00000000">
      <w:pPr>
        <w:framePr w:w="373" w:wrap="auto" w:hAnchor="text" w:x="1918" w:y="1455"/>
        <w:widowControl w:val="0"/>
        <w:autoSpaceDE w:val="0"/>
        <w:autoSpaceDN w:val="0"/>
        <w:spacing w:before="0" w:after="0" w:line="275" w:lineRule="exact"/>
        <w:jc w:val="left"/>
        <w:rPr>
          <w:rFonts w:ascii="Times New Roman"/>
          <w:color w:val="000000"/>
          <w:sz w:val="24"/>
          <w:lang w:val="es-CO"/>
          <w:rPrChange w:id="4246" w:author="MARTHA  CERVANTES DIAZ" w:date="2023-01-02T08:55:00Z">
            <w:rPr>
              <w:rFonts w:ascii="Times New Roman"/>
              <w:color w:val="000000"/>
              <w:sz w:val="24"/>
            </w:rPr>
          </w:rPrChange>
        </w:rPr>
      </w:pPr>
      <w:r w:rsidRPr="00BF4A75">
        <w:rPr>
          <w:rFonts w:ascii="UHJQMA+A030-Reg"/>
          <w:color w:val="000000"/>
          <w:sz w:val="24"/>
          <w:lang w:val="es-CO"/>
          <w:rPrChange w:id="4247" w:author="MARTHA  CERVANTES DIAZ" w:date="2023-01-02T08:55:00Z">
            <w:rPr>
              <w:rFonts w:ascii="UHJQMA+A030-Reg"/>
              <w:color w:val="000000"/>
              <w:sz w:val="24"/>
            </w:rPr>
          </w:rPrChange>
        </w:rPr>
        <w:t>5</w:t>
      </w:r>
    </w:p>
    <w:p w14:paraId="36612BB1" w14:textId="77777777" w:rsidR="001D4206" w:rsidRPr="00BF4A75" w:rsidRDefault="00000000">
      <w:pPr>
        <w:framePr w:w="373" w:wrap="auto" w:hAnchor="text" w:x="1918" w:y="1455"/>
        <w:widowControl w:val="0"/>
        <w:autoSpaceDE w:val="0"/>
        <w:autoSpaceDN w:val="0"/>
        <w:spacing w:before="207" w:after="0" w:line="275" w:lineRule="exact"/>
        <w:jc w:val="left"/>
        <w:rPr>
          <w:rFonts w:ascii="Times New Roman"/>
          <w:color w:val="000000"/>
          <w:sz w:val="24"/>
          <w:lang w:val="es-CO"/>
          <w:rPrChange w:id="4248" w:author="MARTHA  CERVANTES DIAZ" w:date="2023-01-02T08:55:00Z">
            <w:rPr>
              <w:rFonts w:ascii="Times New Roman"/>
              <w:color w:val="000000"/>
              <w:sz w:val="24"/>
            </w:rPr>
          </w:rPrChange>
        </w:rPr>
      </w:pPr>
      <w:r w:rsidRPr="00BF4A75">
        <w:rPr>
          <w:rFonts w:ascii="UHJQMA+A030-Reg"/>
          <w:color w:val="000000"/>
          <w:sz w:val="24"/>
          <w:lang w:val="es-CO"/>
          <w:rPrChange w:id="4249" w:author="MARTHA  CERVANTES DIAZ" w:date="2023-01-02T08:55:00Z">
            <w:rPr>
              <w:rFonts w:ascii="UHJQMA+A030-Reg"/>
              <w:color w:val="000000"/>
              <w:sz w:val="24"/>
            </w:rPr>
          </w:rPrChange>
        </w:rPr>
        <w:t>5</w:t>
      </w:r>
    </w:p>
    <w:p w14:paraId="48D5E4FD" w14:textId="77777777" w:rsidR="001D4206" w:rsidRPr="00BF4A75" w:rsidRDefault="00000000">
      <w:pPr>
        <w:framePr w:w="2102" w:wrap="auto" w:hAnchor="text" w:x="2051" w:y="1455"/>
        <w:widowControl w:val="0"/>
        <w:autoSpaceDE w:val="0"/>
        <w:autoSpaceDN w:val="0"/>
        <w:spacing w:before="0" w:after="0" w:line="275" w:lineRule="exact"/>
        <w:jc w:val="left"/>
        <w:rPr>
          <w:rFonts w:ascii="Times New Roman"/>
          <w:color w:val="000000"/>
          <w:sz w:val="24"/>
          <w:lang w:val="es-CO"/>
          <w:rPrChange w:id="4250" w:author="MARTHA  CERVANTES DIAZ" w:date="2023-01-02T08:55:00Z">
            <w:rPr>
              <w:rFonts w:ascii="Times New Roman"/>
              <w:color w:val="000000"/>
              <w:sz w:val="24"/>
            </w:rPr>
          </w:rPrChange>
        </w:rPr>
      </w:pPr>
      <w:r w:rsidRPr="00BF4A75">
        <w:rPr>
          <w:rFonts w:ascii="UHJQMA+A030-Reg"/>
          <w:color w:val="000000"/>
          <w:sz w:val="24"/>
          <w:lang w:val="es-CO"/>
          <w:rPrChange w:id="4251" w:author="MARTHA  CERVANTES DIAZ" w:date="2023-01-02T08:55:00Z">
            <w:rPr>
              <w:rFonts w:ascii="UHJQMA+A030-Reg"/>
              <w:color w:val="000000"/>
              <w:sz w:val="24"/>
            </w:rPr>
          </w:rPrChange>
        </w:rPr>
        <w:t>.1.6.</w:t>
      </w:r>
      <w:r w:rsidRPr="00BF4A75">
        <w:rPr>
          <w:rFonts w:ascii="Times New Roman"/>
          <w:color w:val="000000"/>
          <w:spacing w:val="57"/>
          <w:sz w:val="24"/>
          <w:lang w:val="es-CO"/>
          <w:rPrChange w:id="4252" w:author="MARTHA  CERVANTES DIAZ" w:date="2023-01-02T08:55:00Z">
            <w:rPr>
              <w:rFonts w:ascii="Times New Roman"/>
              <w:color w:val="000000"/>
              <w:spacing w:val="57"/>
              <w:sz w:val="24"/>
            </w:rPr>
          </w:rPrChange>
        </w:rPr>
        <w:t xml:space="preserve"> </w:t>
      </w:r>
      <w:r w:rsidRPr="00BF4A75">
        <w:rPr>
          <w:rFonts w:ascii="UHJQMA+A030-Reg"/>
          <w:color w:val="000000"/>
          <w:spacing w:val="-1"/>
          <w:sz w:val="24"/>
          <w:lang w:val="es-CO"/>
          <w:rPrChange w:id="4253" w:author="MARTHA  CERVANTES DIAZ" w:date="2023-01-02T08:55:00Z">
            <w:rPr>
              <w:rFonts w:ascii="UHJQMA+A030-Reg"/>
              <w:color w:val="000000"/>
              <w:spacing w:val="-1"/>
              <w:sz w:val="24"/>
            </w:rPr>
          </w:rPrChange>
        </w:rPr>
        <w:t>Imprevistos.</w:t>
      </w:r>
    </w:p>
    <w:p w14:paraId="50BEA6E2" w14:textId="77777777" w:rsidR="001D4206" w:rsidRPr="00BF4A75" w:rsidRDefault="00000000">
      <w:pPr>
        <w:framePr w:w="7910" w:wrap="auto" w:hAnchor="text" w:x="2051" w:y="1938"/>
        <w:widowControl w:val="0"/>
        <w:autoSpaceDE w:val="0"/>
        <w:autoSpaceDN w:val="0"/>
        <w:spacing w:before="0" w:after="0" w:line="275" w:lineRule="exact"/>
        <w:jc w:val="left"/>
        <w:rPr>
          <w:rFonts w:ascii="Times New Roman"/>
          <w:color w:val="000000"/>
          <w:sz w:val="24"/>
          <w:lang w:val="es-CO"/>
          <w:rPrChange w:id="4254" w:author="MARTHA  CERVANTES DIAZ" w:date="2023-01-02T08:55:00Z">
            <w:rPr>
              <w:rFonts w:ascii="Times New Roman"/>
              <w:color w:val="000000"/>
              <w:sz w:val="24"/>
            </w:rPr>
          </w:rPrChange>
        </w:rPr>
      </w:pPr>
      <w:r w:rsidRPr="00BF4A75">
        <w:rPr>
          <w:rFonts w:ascii="UHJQMA+A030-Reg"/>
          <w:color w:val="000000"/>
          <w:sz w:val="24"/>
          <w:lang w:val="es-CO"/>
          <w:rPrChange w:id="4255" w:author="MARTHA  CERVANTES DIAZ" w:date="2023-01-02T08:55:00Z">
            <w:rPr>
              <w:rFonts w:ascii="UHJQMA+A030-Reg"/>
              <w:color w:val="000000"/>
              <w:sz w:val="24"/>
            </w:rPr>
          </w:rPrChange>
        </w:rPr>
        <w:t>.1.7.</w:t>
      </w:r>
      <w:r w:rsidRPr="00BF4A75">
        <w:rPr>
          <w:rFonts w:ascii="Times New Roman"/>
          <w:color w:val="000000"/>
          <w:spacing w:val="57"/>
          <w:sz w:val="24"/>
          <w:lang w:val="es-CO"/>
          <w:rPrChange w:id="4256"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257" w:author="MARTHA  CERVANTES DIAZ" w:date="2023-01-02T08:55:00Z">
            <w:rPr>
              <w:rFonts w:ascii="UHJQMA+A030-Reg" w:hAnsi="UHJQMA+A030-Reg" w:cs="UHJQMA+A030-Reg"/>
              <w:color w:val="000000"/>
              <w:sz w:val="24"/>
            </w:rPr>
          </w:rPrChange>
        </w:rPr>
        <w:t>Análisis,</w:t>
      </w:r>
      <w:r w:rsidRPr="00BF4A75">
        <w:rPr>
          <w:rFonts w:ascii="Times New Roman"/>
          <w:color w:val="000000"/>
          <w:spacing w:val="7"/>
          <w:sz w:val="24"/>
          <w:lang w:val="es-CO"/>
          <w:rPrChange w:id="4258"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259" w:author="MARTHA  CERVANTES DIAZ" w:date="2023-01-02T08:55:00Z">
            <w:rPr>
              <w:rFonts w:ascii="UHJQMA+A030-Reg" w:hAnsi="UHJQMA+A030-Reg" w:cs="UHJQMA+A030-Reg"/>
              <w:color w:val="000000"/>
              <w:spacing w:val="-1"/>
              <w:sz w:val="24"/>
            </w:rPr>
          </w:rPrChange>
        </w:rPr>
        <w:t>retroalimentación</w:t>
      </w:r>
      <w:r w:rsidRPr="00BF4A75">
        <w:rPr>
          <w:rFonts w:ascii="Times New Roman"/>
          <w:color w:val="000000"/>
          <w:spacing w:val="7"/>
          <w:sz w:val="24"/>
          <w:lang w:val="es-CO"/>
          <w:rPrChange w:id="426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261" w:author="MARTHA  CERVANTES DIAZ" w:date="2023-01-02T08:55:00Z">
            <w:rPr>
              <w:rFonts w:ascii="UHJQMA+A030-Reg"/>
              <w:color w:val="000000"/>
              <w:sz w:val="24"/>
            </w:rPr>
          </w:rPrChange>
        </w:rPr>
        <w:t>y</w:t>
      </w:r>
      <w:r w:rsidRPr="00BF4A75">
        <w:rPr>
          <w:rFonts w:ascii="Times New Roman"/>
          <w:color w:val="000000"/>
          <w:spacing w:val="6"/>
          <w:sz w:val="24"/>
          <w:lang w:val="es-CO"/>
          <w:rPrChange w:id="426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263" w:author="MARTHA  CERVANTES DIAZ" w:date="2023-01-02T08:55:00Z">
            <w:rPr>
              <w:rFonts w:ascii="UHJQMA+A030-Reg"/>
              <w:color w:val="000000"/>
              <w:sz w:val="24"/>
            </w:rPr>
          </w:rPrChange>
        </w:rPr>
        <w:t>conclusiones</w:t>
      </w:r>
      <w:r w:rsidRPr="00BF4A75">
        <w:rPr>
          <w:rFonts w:ascii="Times New Roman"/>
          <w:color w:val="000000"/>
          <w:spacing w:val="6"/>
          <w:sz w:val="24"/>
          <w:lang w:val="es-CO"/>
          <w:rPrChange w:id="426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265" w:author="MARTHA  CERVANTES DIAZ" w:date="2023-01-02T08:55:00Z">
            <w:rPr>
              <w:rFonts w:ascii="UHJQMA+A030-Reg"/>
              <w:color w:val="000000"/>
              <w:sz w:val="24"/>
            </w:rPr>
          </w:rPrChange>
        </w:rPr>
        <w:t>del</w:t>
      </w:r>
      <w:r w:rsidRPr="00BF4A75">
        <w:rPr>
          <w:rFonts w:ascii="Times New Roman"/>
          <w:color w:val="000000"/>
          <w:spacing w:val="7"/>
          <w:sz w:val="24"/>
          <w:lang w:val="es-CO"/>
          <w:rPrChange w:id="426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267" w:author="MARTHA  CERVANTES DIAZ" w:date="2023-01-02T08:55:00Z">
            <w:rPr>
              <w:rFonts w:ascii="UHJQMA+A030-Reg"/>
              <w:color w:val="000000"/>
              <w:sz w:val="24"/>
            </w:rPr>
          </w:rPrChange>
        </w:rPr>
        <w:t>desarrollo</w:t>
      </w:r>
      <w:r w:rsidRPr="00BF4A75">
        <w:rPr>
          <w:rFonts w:ascii="Times New Roman"/>
          <w:color w:val="000000"/>
          <w:spacing w:val="6"/>
          <w:sz w:val="24"/>
          <w:lang w:val="es-CO"/>
          <w:rPrChange w:id="426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269" w:author="MARTHA  CERVANTES DIAZ" w:date="2023-01-02T08:55:00Z">
            <w:rPr>
              <w:rFonts w:ascii="UHJQMA+A030-Reg"/>
              <w:color w:val="000000"/>
              <w:sz w:val="24"/>
            </w:rPr>
          </w:rPrChange>
        </w:rPr>
        <w:t>de</w:t>
      </w:r>
      <w:r w:rsidRPr="00BF4A75">
        <w:rPr>
          <w:rFonts w:ascii="Times New Roman"/>
          <w:color w:val="000000"/>
          <w:spacing w:val="6"/>
          <w:sz w:val="24"/>
          <w:lang w:val="es-CO"/>
          <w:rPrChange w:id="427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271" w:author="MARTHA  CERVANTES DIAZ" w:date="2023-01-02T08:55:00Z">
            <w:rPr>
              <w:rFonts w:ascii="UHJQMA+A030-Reg"/>
              <w:color w:val="000000"/>
              <w:sz w:val="24"/>
            </w:rPr>
          </w:rPrChange>
        </w:rPr>
        <w:t>la</w:t>
      </w:r>
      <w:r w:rsidRPr="00BF4A75">
        <w:rPr>
          <w:rFonts w:ascii="Times New Roman"/>
          <w:color w:val="000000"/>
          <w:spacing w:val="6"/>
          <w:sz w:val="24"/>
          <w:lang w:val="es-CO"/>
          <w:rPrChange w:id="427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273" w:author="MARTHA  CERVANTES DIAZ" w:date="2023-01-02T08:55:00Z">
            <w:rPr>
              <w:rFonts w:ascii="UHJQMA+A030-Reg"/>
              <w:color w:val="000000"/>
              <w:spacing w:val="-1"/>
              <w:sz w:val="24"/>
            </w:rPr>
          </w:rPrChange>
        </w:rPr>
        <w:t>fase.</w:t>
      </w:r>
    </w:p>
    <w:p w14:paraId="3D15184C" w14:textId="77777777" w:rsidR="001D4206" w:rsidRPr="00BF4A75" w:rsidRDefault="00000000">
      <w:pPr>
        <w:framePr w:w="373" w:wrap="auto" w:hAnchor="text" w:x="1440" w:y="2798"/>
        <w:widowControl w:val="0"/>
        <w:autoSpaceDE w:val="0"/>
        <w:autoSpaceDN w:val="0"/>
        <w:spacing w:before="0" w:after="0" w:line="278" w:lineRule="exact"/>
        <w:jc w:val="left"/>
        <w:rPr>
          <w:rFonts w:ascii="Times New Roman"/>
          <w:color w:val="000000"/>
          <w:sz w:val="24"/>
          <w:lang w:val="es-CO"/>
          <w:rPrChange w:id="4274" w:author="MARTHA  CERVANTES DIAZ" w:date="2023-01-02T08:55:00Z">
            <w:rPr>
              <w:rFonts w:ascii="Times New Roman"/>
              <w:color w:val="000000"/>
              <w:sz w:val="24"/>
            </w:rPr>
          </w:rPrChange>
        </w:rPr>
      </w:pPr>
      <w:r w:rsidRPr="00BF4A75">
        <w:rPr>
          <w:rFonts w:ascii="JKVKLP+A030-Bol"/>
          <w:color w:val="000000"/>
          <w:sz w:val="24"/>
          <w:lang w:val="es-CO"/>
          <w:rPrChange w:id="4275" w:author="MARTHA  CERVANTES DIAZ" w:date="2023-01-02T08:55:00Z">
            <w:rPr>
              <w:rFonts w:ascii="JKVKLP+A030-Bol"/>
              <w:color w:val="000000"/>
              <w:sz w:val="24"/>
            </w:rPr>
          </w:rPrChange>
        </w:rPr>
        <w:t>5</w:t>
      </w:r>
    </w:p>
    <w:p w14:paraId="6D520089" w14:textId="77777777" w:rsidR="001D4206" w:rsidRPr="00BF4A75" w:rsidRDefault="00000000">
      <w:pPr>
        <w:framePr w:w="6921" w:wrap="auto" w:hAnchor="text" w:x="1573" w:y="2798"/>
        <w:widowControl w:val="0"/>
        <w:autoSpaceDE w:val="0"/>
        <w:autoSpaceDN w:val="0"/>
        <w:spacing w:before="0" w:after="0" w:line="278" w:lineRule="exact"/>
        <w:jc w:val="left"/>
        <w:rPr>
          <w:rFonts w:ascii="Times New Roman"/>
          <w:color w:val="000000"/>
          <w:sz w:val="24"/>
          <w:lang w:val="es-CO"/>
          <w:rPrChange w:id="4276" w:author="MARTHA  CERVANTES DIAZ" w:date="2023-01-02T08:55:00Z">
            <w:rPr>
              <w:rFonts w:ascii="Times New Roman"/>
              <w:color w:val="000000"/>
              <w:sz w:val="24"/>
            </w:rPr>
          </w:rPrChange>
        </w:rPr>
      </w:pPr>
      <w:r w:rsidRPr="00BF4A75">
        <w:rPr>
          <w:rFonts w:ascii="JKVKLP+A030-Bol"/>
          <w:color w:val="000000"/>
          <w:sz w:val="24"/>
          <w:lang w:val="es-CO"/>
          <w:rPrChange w:id="4277" w:author="MARTHA  CERVANTES DIAZ" w:date="2023-01-02T08:55:00Z">
            <w:rPr>
              <w:rFonts w:ascii="JKVKLP+A030-Bol"/>
              <w:color w:val="000000"/>
              <w:sz w:val="24"/>
            </w:rPr>
          </w:rPrChange>
        </w:rPr>
        <w:t>.2</w:t>
      </w:r>
      <w:r w:rsidRPr="00BF4A75">
        <w:rPr>
          <w:rFonts w:ascii="Times New Roman"/>
          <w:color w:val="000000"/>
          <w:spacing w:val="179"/>
          <w:sz w:val="24"/>
          <w:lang w:val="es-CO"/>
          <w:rPrChange w:id="4278" w:author="MARTHA  CERVANTES DIAZ" w:date="2023-01-02T08:55:00Z">
            <w:rPr>
              <w:rFonts w:ascii="Times New Roman"/>
              <w:color w:val="000000"/>
              <w:spacing w:val="179"/>
              <w:sz w:val="24"/>
            </w:rPr>
          </w:rPrChange>
        </w:rPr>
        <w:t xml:space="preserve"> </w:t>
      </w:r>
      <w:r w:rsidRPr="00BF4A75">
        <w:rPr>
          <w:rFonts w:ascii="JKVKLP+A030-Bol" w:hAnsi="JKVKLP+A030-Bol" w:cs="JKVKLP+A030-Bol"/>
          <w:color w:val="000000"/>
          <w:spacing w:val="-1"/>
          <w:sz w:val="24"/>
          <w:lang w:val="es-CO"/>
          <w:rPrChange w:id="4279" w:author="MARTHA  CERVANTES DIAZ" w:date="2023-01-02T08:55:00Z">
            <w:rPr>
              <w:rFonts w:ascii="JKVKLP+A030-Bol" w:hAnsi="JKVKLP+A030-Bol" w:cs="JKVKLP+A030-Bol"/>
              <w:color w:val="000000"/>
              <w:spacing w:val="-1"/>
              <w:sz w:val="24"/>
            </w:rPr>
          </w:rPrChange>
        </w:rPr>
        <w:t>DEFINICIÓN</w:t>
      </w:r>
      <w:r w:rsidRPr="00BF4A75">
        <w:rPr>
          <w:rFonts w:ascii="Times New Roman"/>
          <w:color w:val="000000"/>
          <w:spacing w:val="6"/>
          <w:sz w:val="24"/>
          <w:lang w:val="es-CO"/>
          <w:rPrChange w:id="4280" w:author="MARTHA  CERVANTES DIAZ" w:date="2023-01-02T08:55:00Z">
            <w:rPr>
              <w:rFonts w:ascii="Times New Roman"/>
              <w:color w:val="000000"/>
              <w:spacing w:val="6"/>
              <w:sz w:val="24"/>
            </w:rPr>
          </w:rPrChange>
        </w:rPr>
        <w:t xml:space="preserve"> </w:t>
      </w:r>
      <w:r w:rsidRPr="00BF4A75">
        <w:rPr>
          <w:rFonts w:ascii="JKVKLP+A030-Bol"/>
          <w:color w:val="000000"/>
          <w:spacing w:val="-1"/>
          <w:sz w:val="24"/>
          <w:lang w:val="es-CO"/>
          <w:rPrChange w:id="4281"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4282" w:author="MARTHA  CERVANTES DIAZ" w:date="2023-01-02T08:55:00Z">
            <w:rPr>
              <w:rFonts w:ascii="Times New Roman"/>
              <w:color w:val="000000"/>
              <w:spacing w:val="7"/>
              <w:sz w:val="24"/>
            </w:rPr>
          </w:rPrChange>
        </w:rPr>
        <w:t xml:space="preserve"> </w:t>
      </w:r>
      <w:r w:rsidRPr="00BF4A75">
        <w:rPr>
          <w:rFonts w:ascii="JKVKLP+A030-Bol"/>
          <w:color w:val="000000"/>
          <w:spacing w:val="2"/>
          <w:sz w:val="24"/>
          <w:lang w:val="es-CO"/>
          <w:rPrChange w:id="4283" w:author="MARTHA  CERVANTES DIAZ" w:date="2023-01-02T08:55:00Z">
            <w:rPr>
              <w:rFonts w:ascii="JKVKLP+A030-Bol"/>
              <w:color w:val="000000"/>
              <w:spacing w:val="2"/>
              <w:sz w:val="24"/>
            </w:rPr>
          </w:rPrChange>
        </w:rPr>
        <w:t>LA</w:t>
      </w:r>
      <w:r w:rsidRPr="00BF4A75">
        <w:rPr>
          <w:rFonts w:ascii="Times New Roman"/>
          <w:color w:val="000000"/>
          <w:spacing w:val="4"/>
          <w:sz w:val="24"/>
          <w:lang w:val="es-CO"/>
          <w:rPrChange w:id="4284" w:author="MARTHA  CERVANTES DIAZ" w:date="2023-01-02T08:55:00Z">
            <w:rPr>
              <w:rFonts w:ascii="Times New Roman"/>
              <w:color w:val="000000"/>
              <w:spacing w:val="4"/>
              <w:sz w:val="24"/>
            </w:rPr>
          </w:rPrChange>
        </w:rPr>
        <w:t xml:space="preserve"> </w:t>
      </w:r>
      <w:r w:rsidRPr="00BF4A75">
        <w:rPr>
          <w:rFonts w:ascii="JKVKLP+A030-Bol" w:hAnsi="JKVKLP+A030-Bol" w:cs="JKVKLP+A030-Bol"/>
          <w:color w:val="000000"/>
          <w:spacing w:val="-5"/>
          <w:sz w:val="24"/>
          <w:lang w:val="es-CO"/>
          <w:rPrChange w:id="4285" w:author="MARTHA  CERVANTES DIAZ" w:date="2023-01-02T08:55:00Z">
            <w:rPr>
              <w:rFonts w:ascii="JKVKLP+A030-Bol" w:hAnsi="JKVKLP+A030-Bol" w:cs="JKVKLP+A030-Bol"/>
              <w:color w:val="000000"/>
              <w:spacing w:val="-5"/>
              <w:sz w:val="24"/>
            </w:rPr>
          </w:rPrChange>
        </w:rPr>
        <w:t>NOTACIÓN</w:t>
      </w:r>
      <w:r w:rsidRPr="00BF4A75">
        <w:rPr>
          <w:rFonts w:ascii="Times New Roman"/>
          <w:color w:val="000000"/>
          <w:spacing w:val="11"/>
          <w:sz w:val="24"/>
          <w:lang w:val="es-CO"/>
          <w:rPrChange w:id="4286" w:author="MARTHA  CERVANTES DIAZ" w:date="2023-01-02T08:55:00Z">
            <w:rPr>
              <w:rFonts w:ascii="Times New Roman"/>
              <w:color w:val="000000"/>
              <w:spacing w:val="11"/>
              <w:sz w:val="24"/>
            </w:rPr>
          </w:rPrChange>
        </w:rPr>
        <w:t xml:space="preserve"> </w:t>
      </w:r>
      <w:r w:rsidRPr="00BF4A75">
        <w:rPr>
          <w:rFonts w:ascii="JKVKLP+A030-Bol"/>
          <w:color w:val="000000"/>
          <w:spacing w:val="-1"/>
          <w:sz w:val="24"/>
          <w:lang w:val="es-CO"/>
          <w:rPrChange w:id="4287"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4288" w:author="MARTHA  CERVANTES DIAZ" w:date="2023-01-02T08:55:00Z">
            <w:rPr>
              <w:rFonts w:ascii="Times New Roman"/>
              <w:color w:val="000000"/>
              <w:spacing w:val="7"/>
              <w:sz w:val="24"/>
            </w:rPr>
          </w:rPrChange>
        </w:rPr>
        <w:t xml:space="preserve"> </w:t>
      </w:r>
      <w:r w:rsidRPr="00BF4A75">
        <w:rPr>
          <w:rFonts w:ascii="JKVKLP+A030-Bol"/>
          <w:color w:val="000000"/>
          <w:spacing w:val="2"/>
          <w:sz w:val="24"/>
          <w:lang w:val="es-CO"/>
          <w:rPrChange w:id="4289" w:author="MARTHA  CERVANTES DIAZ" w:date="2023-01-02T08:55:00Z">
            <w:rPr>
              <w:rFonts w:ascii="JKVKLP+A030-Bol"/>
              <w:color w:val="000000"/>
              <w:spacing w:val="2"/>
              <w:sz w:val="24"/>
            </w:rPr>
          </w:rPrChange>
        </w:rPr>
        <w:t>LA</w:t>
      </w:r>
      <w:r w:rsidRPr="00BF4A75">
        <w:rPr>
          <w:rFonts w:ascii="Times New Roman"/>
          <w:color w:val="000000"/>
          <w:spacing w:val="4"/>
          <w:sz w:val="24"/>
          <w:lang w:val="es-CO"/>
          <w:rPrChange w:id="4290" w:author="MARTHA  CERVANTES DIAZ" w:date="2023-01-02T08:55:00Z">
            <w:rPr>
              <w:rFonts w:ascii="Times New Roman"/>
              <w:color w:val="000000"/>
              <w:spacing w:val="4"/>
              <w:sz w:val="24"/>
            </w:rPr>
          </w:rPrChange>
        </w:rPr>
        <w:t xml:space="preserve"> </w:t>
      </w:r>
      <w:r w:rsidRPr="00BF4A75">
        <w:rPr>
          <w:rFonts w:ascii="JKVKLP+A030-Bol"/>
          <w:color w:val="000000"/>
          <w:spacing w:val="-1"/>
          <w:sz w:val="24"/>
          <w:lang w:val="es-CO"/>
          <w:rPrChange w:id="4291" w:author="MARTHA  CERVANTES DIAZ" w:date="2023-01-02T08:55:00Z">
            <w:rPr>
              <w:rFonts w:ascii="JKVKLP+A030-Bol"/>
              <w:color w:val="000000"/>
              <w:spacing w:val="-1"/>
              <w:sz w:val="24"/>
            </w:rPr>
          </w:rPrChange>
        </w:rPr>
        <w:t>ARQUITECTURA</w:t>
      </w:r>
    </w:p>
    <w:p w14:paraId="7DEB7B4E" w14:textId="77777777" w:rsidR="001D4206" w:rsidRPr="00BF4A75" w:rsidRDefault="00000000">
      <w:pPr>
        <w:framePr w:w="9533" w:wrap="auto" w:hAnchor="text" w:x="1440" w:y="3479"/>
        <w:widowControl w:val="0"/>
        <w:autoSpaceDE w:val="0"/>
        <w:autoSpaceDN w:val="0"/>
        <w:spacing w:before="0" w:after="0" w:line="275" w:lineRule="exact"/>
        <w:jc w:val="left"/>
        <w:rPr>
          <w:rFonts w:ascii="Times New Roman"/>
          <w:color w:val="000000"/>
          <w:sz w:val="24"/>
          <w:lang w:val="es-CO"/>
          <w:rPrChange w:id="4292" w:author="MARTHA  CERVANTES DIAZ" w:date="2023-01-02T08:55:00Z">
            <w:rPr>
              <w:rFonts w:ascii="Times New Roman"/>
              <w:color w:val="000000"/>
              <w:sz w:val="24"/>
            </w:rPr>
          </w:rPrChange>
        </w:rPr>
      </w:pPr>
      <w:r w:rsidRPr="00BF4A75">
        <w:rPr>
          <w:rFonts w:ascii="UHJQMA+A030-Reg"/>
          <w:color w:val="000000"/>
          <w:sz w:val="24"/>
          <w:lang w:val="es-CO"/>
          <w:rPrChange w:id="4293" w:author="MARTHA  CERVANTES DIAZ" w:date="2023-01-02T08:55:00Z">
            <w:rPr>
              <w:rFonts w:ascii="UHJQMA+A030-Reg"/>
              <w:color w:val="000000"/>
              <w:sz w:val="24"/>
            </w:rPr>
          </w:rPrChange>
        </w:rPr>
        <w:t>La</w:t>
      </w:r>
      <w:r w:rsidRPr="00BF4A75">
        <w:rPr>
          <w:rFonts w:ascii="Times New Roman"/>
          <w:color w:val="000000"/>
          <w:spacing w:val="6"/>
          <w:sz w:val="24"/>
          <w:lang w:val="es-CO"/>
          <w:rPrChange w:id="429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295" w:author="MARTHA  CERVANTES DIAZ" w:date="2023-01-02T08:55:00Z">
            <w:rPr>
              <w:rFonts w:ascii="UHJQMA+A030-Reg"/>
              <w:color w:val="000000"/>
              <w:sz w:val="24"/>
            </w:rPr>
          </w:rPrChange>
        </w:rPr>
        <w:t>segunda</w:t>
      </w:r>
      <w:r w:rsidRPr="00BF4A75">
        <w:rPr>
          <w:rFonts w:ascii="Times New Roman"/>
          <w:color w:val="000000"/>
          <w:spacing w:val="6"/>
          <w:sz w:val="24"/>
          <w:lang w:val="es-CO"/>
          <w:rPrChange w:id="429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297" w:author="MARTHA  CERVANTES DIAZ" w:date="2023-01-02T08:55:00Z">
            <w:rPr>
              <w:rFonts w:ascii="UHJQMA+A030-Reg"/>
              <w:color w:val="000000"/>
              <w:spacing w:val="-1"/>
              <w:sz w:val="24"/>
            </w:rPr>
          </w:rPrChange>
        </w:rPr>
        <w:t>fase</w:t>
      </w:r>
      <w:r w:rsidRPr="00BF4A75">
        <w:rPr>
          <w:rFonts w:ascii="Times New Roman"/>
          <w:color w:val="000000"/>
          <w:spacing w:val="7"/>
          <w:sz w:val="24"/>
          <w:lang w:val="es-CO"/>
          <w:rPrChange w:id="4298"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z w:val="24"/>
          <w:lang w:val="es-CO"/>
          <w:rPrChange w:id="4299" w:author="MARTHA  CERVANTES DIAZ" w:date="2023-01-02T08:55:00Z">
            <w:rPr>
              <w:rFonts w:ascii="UHJQMA+A030-Reg" w:hAnsi="UHJQMA+A030-Reg" w:cs="UHJQMA+A030-Reg"/>
              <w:color w:val="000000"/>
              <w:sz w:val="24"/>
            </w:rPr>
          </w:rPrChange>
        </w:rPr>
        <w:t>está</w:t>
      </w:r>
      <w:r w:rsidRPr="00BF4A75">
        <w:rPr>
          <w:rFonts w:ascii="Times New Roman"/>
          <w:color w:val="000000"/>
          <w:spacing w:val="6"/>
          <w:sz w:val="24"/>
          <w:lang w:val="es-CO"/>
          <w:rPrChange w:id="430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01" w:author="MARTHA  CERVANTES DIAZ" w:date="2023-01-02T08:55:00Z">
            <w:rPr>
              <w:rFonts w:ascii="UHJQMA+A030-Reg"/>
              <w:color w:val="000000"/>
              <w:sz w:val="24"/>
            </w:rPr>
          </w:rPrChange>
        </w:rPr>
        <w:t>en</w:t>
      </w:r>
      <w:r w:rsidRPr="00BF4A75">
        <w:rPr>
          <w:rFonts w:ascii="Times New Roman"/>
          <w:color w:val="000000"/>
          <w:spacing w:val="6"/>
          <w:sz w:val="24"/>
          <w:lang w:val="es-CO"/>
          <w:rPrChange w:id="430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03" w:author="MARTHA  CERVANTES DIAZ" w:date="2023-01-02T08:55:00Z">
            <w:rPr>
              <w:rFonts w:ascii="UHJQMA+A030-Reg"/>
              <w:color w:val="000000"/>
              <w:sz w:val="24"/>
            </w:rPr>
          </w:rPrChange>
        </w:rPr>
        <w:t>la</w:t>
      </w:r>
      <w:r w:rsidRPr="00BF4A75">
        <w:rPr>
          <w:rFonts w:ascii="Times New Roman"/>
          <w:color w:val="000000"/>
          <w:spacing w:val="6"/>
          <w:sz w:val="24"/>
          <w:lang w:val="es-CO"/>
          <w:rPrChange w:id="4304"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305" w:author="MARTHA  CERVANTES DIAZ" w:date="2023-01-02T08:55:00Z">
            <w:rPr>
              <w:rFonts w:ascii="UHJQMA+A030-Reg" w:hAnsi="UHJQMA+A030-Reg" w:cs="UHJQMA+A030-Reg"/>
              <w:color w:val="000000"/>
              <w:sz w:val="24"/>
            </w:rPr>
          </w:rPrChange>
        </w:rPr>
        <w:t>de</w:t>
      </w:r>
      <w:r>
        <w:rPr>
          <w:rFonts w:ascii="UHJQMA+A030-Reg" w:hAnsi="UHJQMA+A030-Reg" w:cs="UHJQMA+A030-Reg"/>
          <w:color w:val="000000"/>
          <w:sz w:val="24"/>
        </w:rPr>
        <w:t>ﬁ</w:t>
      </w:r>
      <w:r w:rsidRPr="00BF4A75">
        <w:rPr>
          <w:rFonts w:ascii="UHJQMA+A030-Reg" w:hAnsi="UHJQMA+A030-Reg" w:cs="UHJQMA+A030-Reg"/>
          <w:color w:val="000000"/>
          <w:sz w:val="24"/>
          <w:lang w:val="es-CO"/>
          <w:rPrChange w:id="4306" w:author="MARTHA  CERVANTES DIAZ" w:date="2023-01-02T08:55:00Z">
            <w:rPr>
              <w:rFonts w:ascii="UHJQMA+A030-Reg" w:hAnsi="UHJQMA+A030-Reg" w:cs="UHJQMA+A030-Reg"/>
              <w:color w:val="000000"/>
              <w:sz w:val="24"/>
            </w:rPr>
          </w:rPrChange>
        </w:rPr>
        <w:t>nición</w:t>
      </w:r>
      <w:r w:rsidRPr="00BF4A75">
        <w:rPr>
          <w:rFonts w:ascii="Times New Roman"/>
          <w:color w:val="000000"/>
          <w:spacing w:val="6"/>
          <w:sz w:val="24"/>
          <w:lang w:val="es-CO"/>
          <w:rPrChange w:id="430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08" w:author="MARTHA  CERVANTES DIAZ" w:date="2023-01-02T08:55:00Z">
            <w:rPr>
              <w:rFonts w:ascii="UHJQMA+A030-Reg"/>
              <w:color w:val="000000"/>
              <w:sz w:val="24"/>
            </w:rPr>
          </w:rPrChange>
        </w:rPr>
        <w:t>del</w:t>
      </w:r>
      <w:r w:rsidRPr="00BF4A75">
        <w:rPr>
          <w:rFonts w:ascii="Times New Roman"/>
          <w:color w:val="000000"/>
          <w:spacing w:val="7"/>
          <w:sz w:val="24"/>
          <w:lang w:val="es-CO"/>
          <w:rPrChange w:id="4309"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310" w:author="MARTHA  CERVANTES DIAZ" w:date="2023-01-02T08:55:00Z">
            <w:rPr>
              <w:rFonts w:ascii="UHJQMA+A030-Reg" w:hAnsi="UHJQMA+A030-Reg" w:cs="UHJQMA+A030-Reg"/>
              <w:color w:val="000000"/>
              <w:spacing w:val="-1"/>
              <w:sz w:val="24"/>
            </w:rPr>
          </w:rPrChange>
        </w:rPr>
        <w:t>cómo</w:t>
      </w:r>
      <w:r w:rsidRPr="00BF4A75">
        <w:rPr>
          <w:rFonts w:ascii="Times New Roman"/>
          <w:color w:val="000000"/>
          <w:spacing w:val="7"/>
          <w:sz w:val="24"/>
          <w:lang w:val="es-CO"/>
          <w:rPrChange w:id="431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12" w:author="MARTHA  CERVANTES DIAZ" w:date="2023-01-02T08:55:00Z">
            <w:rPr>
              <w:rFonts w:ascii="UHJQMA+A030-Reg"/>
              <w:color w:val="000000"/>
              <w:sz w:val="24"/>
            </w:rPr>
          </w:rPrChange>
        </w:rPr>
        <w:t>se</w:t>
      </w:r>
      <w:r w:rsidRPr="00BF4A75">
        <w:rPr>
          <w:rFonts w:ascii="Times New Roman"/>
          <w:color w:val="000000"/>
          <w:spacing w:val="6"/>
          <w:sz w:val="24"/>
          <w:lang w:val="es-CO"/>
          <w:rPrChange w:id="431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314" w:author="MARTHA  CERVANTES DIAZ" w:date="2023-01-02T08:55:00Z">
            <w:rPr>
              <w:rFonts w:ascii="UHJQMA+A030-Reg"/>
              <w:color w:val="000000"/>
              <w:spacing w:val="-1"/>
              <w:sz w:val="24"/>
            </w:rPr>
          </w:rPrChange>
        </w:rPr>
        <w:t>realiza</w:t>
      </w:r>
      <w:r w:rsidRPr="00BF4A75">
        <w:rPr>
          <w:rFonts w:ascii="Times New Roman"/>
          <w:color w:val="000000"/>
          <w:spacing w:val="7"/>
          <w:sz w:val="24"/>
          <w:lang w:val="es-CO"/>
          <w:rPrChange w:id="431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16" w:author="MARTHA  CERVANTES DIAZ" w:date="2023-01-02T08:55:00Z">
            <w:rPr>
              <w:rFonts w:ascii="UHJQMA+A030-Reg"/>
              <w:color w:val="000000"/>
              <w:sz w:val="24"/>
            </w:rPr>
          </w:rPrChange>
        </w:rPr>
        <w:t>la</w:t>
      </w:r>
      <w:r w:rsidRPr="00BF4A75">
        <w:rPr>
          <w:rFonts w:ascii="Times New Roman"/>
          <w:color w:val="000000"/>
          <w:spacing w:val="6"/>
          <w:sz w:val="24"/>
          <w:lang w:val="es-CO"/>
          <w:rPrChange w:id="4317"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318" w:author="MARTHA  CERVANTES DIAZ" w:date="2023-01-02T08:55:00Z">
            <w:rPr>
              <w:rFonts w:ascii="UHJQMA+A030-Reg" w:hAnsi="UHJQMA+A030-Reg" w:cs="UHJQMA+A030-Reg"/>
              <w:color w:val="000000"/>
              <w:spacing w:val="-1"/>
              <w:sz w:val="24"/>
            </w:rPr>
          </w:rPrChange>
        </w:rPr>
        <w:t>declaración</w:t>
      </w:r>
      <w:r w:rsidRPr="00BF4A75">
        <w:rPr>
          <w:rFonts w:ascii="Times New Roman"/>
          <w:color w:val="000000"/>
          <w:spacing w:val="6"/>
          <w:sz w:val="24"/>
          <w:lang w:val="es-CO"/>
          <w:rPrChange w:id="431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20" w:author="MARTHA  CERVANTES DIAZ" w:date="2023-01-02T08:55:00Z">
            <w:rPr>
              <w:rFonts w:ascii="UHJQMA+A030-Reg"/>
              <w:color w:val="000000"/>
              <w:sz w:val="24"/>
            </w:rPr>
          </w:rPrChange>
        </w:rPr>
        <w:t>de</w:t>
      </w:r>
      <w:r w:rsidRPr="00BF4A75">
        <w:rPr>
          <w:rFonts w:ascii="Times New Roman"/>
          <w:color w:val="000000"/>
          <w:spacing w:val="6"/>
          <w:sz w:val="24"/>
          <w:lang w:val="es-CO"/>
          <w:rPrChange w:id="432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22" w:author="MARTHA  CERVANTES DIAZ" w:date="2023-01-02T08:55:00Z">
            <w:rPr>
              <w:rFonts w:ascii="UHJQMA+A030-Reg"/>
              <w:color w:val="000000"/>
              <w:sz w:val="24"/>
            </w:rPr>
          </w:rPrChange>
        </w:rPr>
        <w:t>la</w:t>
      </w:r>
    </w:p>
    <w:p w14:paraId="4DE66322" w14:textId="77777777" w:rsidR="001D4206" w:rsidRPr="00BF4A75" w:rsidRDefault="00000000">
      <w:pPr>
        <w:framePr w:w="9533" w:wrap="auto" w:hAnchor="text" w:x="1440" w:y="3479"/>
        <w:widowControl w:val="0"/>
        <w:autoSpaceDE w:val="0"/>
        <w:autoSpaceDN w:val="0"/>
        <w:spacing w:before="13" w:after="0" w:line="275" w:lineRule="exact"/>
        <w:jc w:val="left"/>
        <w:rPr>
          <w:rFonts w:ascii="Times New Roman"/>
          <w:color w:val="000000"/>
          <w:sz w:val="24"/>
          <w:lang w:val="es-CO"/>
          <w:rPrChange w:id="4323" w:author="MARTHA  CERVANTES DIAZ" w:date="2023-01-02T08:55:00Z">
            <w:rPr>
              <w:rFonts w:ascii="Times New Roman"/>
              <w:color w:val="000000"/>
              <w:sz w:val="24"/>
            </w:rPr>
          </w:rPrChange>
        </w:rPr>
      </w:pPr>
      <w:r w:rsidRPr="00BF4A75">
        <w:rPr>
          <w:rFonts w:ascii="UHJQMA+A030-Reg"/>
          <w:color w:val="000000"/>
          <w:spacing w:val="-1"/>
          <w:sz w:val="24"/>
          <w:lang w:val="es-CO"/>
          <w:rPrChange w:id="4324" w:author="MARTHA  CERVANTES DIAZ" w:date="2023-01-02T08:55:00Z">
            <w:rPr>
              <w:rFonts w:ascii="UHJQMA+A030-Reg"/>
              <w:color w:val="000000"/>
              <w:spacing w:val="-1"/>
              <w:sz w:val="24"/>
            </w:rPr>
          </w:rPrChange>
        </w:rPr>
        <w:t>arquitectura.</w:t>
      </w:r>
      <w:r w:rsidRPr="00BF4A75">
        <w:rPr>
          <w:rFonts w:ascii="Times New Roman"/>
          <w:color w:val="000000"/>
          <w:spacing w:val="7"/>
          <w:sz w:val="24"/>
          <w:lang w:val="es-CO"/>
          <w:rPrChange w:id="432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26" w:author="MARTHA  CERVANTES DIAZ" w:date="2023-01-02T08:55:00Z">
            <w:rPr>
              <w:rFonts w:ascii="UHJQMA+A030-Reg"/>
              <w:color w:val="000000"/>
              <w:sz w:val="24"/>
            </w:rPr>
          </w:rPrChange>
        </w:rPr>
        <w:t>Partiendo</w:t>
      </w:r>
      <w:r w:rsidRPr="00BF4A75">
        <w:rPr>
          <w:rFonts w:ascii="Times New Roman"/>
          <w:color w:val="000000"/>
          <w:spacing w:val="6"/>
          <w:sz w:val="24"/>
          <w:lang w:val="es-CO"/>
          <w:rPrChange w:id="432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28" w:author="MARTHA  CERVANTES DIAZ" w:date="2023-01-02T08:55:00Z">
            <w:rPr>
              <w:rFonts w:ascii="UHJQMA+A030-Reg"/>
              <w:color w:val="000000"/>
              <w:sz w:val="24"/>
            </w:rPr>
          </w:rPrChange>
        </w:rPr>
        <w:t>de</w:t>
      </w:r>
      <w:r w:rsidRPr="00BF4A75">
        <w:rPr>
          <w:rFonts w:ascii="Times New Roman"/>
          <w:color w:val="000000"/>
          <w:spacing w:val="6"/>
          <w:sz w:val="24"/>
          <w:lang w:val="es-CO"/>
          <w:rPrChange w:id="432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30" w:author="MARTHA  CERVANTES DIAZ" w:date="2023-01-02T08:55:00Z">
            <w:rPr>
              <w:rFonts w:ascii="UHJQMA+A030-Reg"/>
              <w:color w:val="000000"/>
              <w:sz w:val="24"/>
            </w:rPr>
          </w:rPrChange>
        </w:rPr>
        <w:t>los</w:t>
      </w:r>
      <w:r w:rsidRPr="00BF4A75">
        <w:rPr>
          <w:rFonts w:ascii="Times New Roman"/>
          <w:color w:val="000000"/>
          <w:spacing w:val="6"/>
          <w:sz w:val="24"/>
          <w:lang w:val="es-CO"/>
          <w:rPrChange w:id="433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332" w:author="MARTHA  CERVANTES DIAZ" w:date="2023-01-02T08:55:00Z">
            <w:rPr>
              <w:rFonts w:ascii="UHJQMA+A030-Reg"/>
              <w:color w:val="000000"/>
              <w:spacing w:val="-1"/>
              <w:sz w:val="24"/>
            </w:rPr>
          </w:rPrChange>
        </w:rPr>
        <w:t>criterios</w:t>
      </w:r>
      <w:r w:rsidRPr="00BF4A75">
        <w:rPr>
          <w:rFonts w:ascii="Times New Roman"/>
          <w:color w:val="000000"/>
          <w:spacing w:val="7"/>
          <w:sz w:val="24"/>
          <w:lang w:val="es-CO"/>
          <w:rPrChange w:id="433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34" w:author="MARTHA  CERVANTES DIAZ" w:date="2023-01-02T08:55:00Z">
            <w:rPr>
              <w:rFonts w:ascii="UHJQMA+A030-Reg"/>
              <w:color w:val="000000"/>
              <w:sz w:val="24"/>
            </w:rPr>
          </w:rPrChange>
        </w:rPr>
        <w:t>de</w:t>
      </w:r>
      <w:r w:rsidRPr="00BF4A75">
        <w:rPr>
          <w:rFonts w:ascii="Times New Roman"/>
          <w:color w:val="000000"/>
          <w:spacing w:val="6"/>
          <w:sz w:val="24"/>
          <w:lang w:val="es-CO"/>
          <w:rPrChange w:id="4335"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336" w:author="MARTHA  CERVANTES DIAZ" w:date="2023-01-02T08:55:00Z">
            <w:rPr>
              <w:rFonts w:ascii="UHJQMA+A030-Reg" w:hAnsi="UHJQMA+A030-Reg" w:cs="UHJQMA+A030-Reg"/>
              <w:color w:val="000000"/>
              <w:sz w:val="24"/>
            </w:rPr>
          </w:rPrChange>
        </w:rPr>
        <w:t>selección</w:t>
      </w:r>
      <w:r w:rsidRPr="00BF4A75">
        <w:rPr>
          <w:rFonts w:ascii="Times New Roman"/>
          <w:color w:val="000000"/>
          <w:spacing w:val="6"/>
          <w:sz w:val="24"/>
          <w:lang w:val="es-CO"/>
          <w:rPrChange w:id="433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38" w:author="MARTHA  CERVANTES DIAZ" w:date="2023-01-02T08:55:00Z">
            <w:rPr>
              <w:rFonts w:ascii="UHJQMA+A030-Reg"/>
              <w:color w:val="000000"/>
              <w:sz w:val="24"/>
            </w:rPr>
          </w:rPrChange>
        </w:rPr>
        <w:t>establecidos</w:t>
      </w:r>
      <w:r w:rsidRPr="00BF4A75">
        <w:rPr>
          <w:rFonts w:ascii="Times New Roman"/>
          <w:color w:val="000000"/>
          <w:spacing w:val="6"/>
          <w:sz w:val="24"/>
          <w:lang w:val="es-CO"/>
          <w:rPrChange w:id="433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40" w:author="MARTHA  CERVANTES DIAZ" w:date="2023-01-02T08:55:00Z">
            <w:rPr>
              <w:rFonts w:ascii="UHJQMA+A030-Reg"/>
              <w:color w:val="000000"/>
              <w:sz w:val="24"/>
            </w:rPr>
          </w:rPrChange>
        </w:rPr>
        <w:t>en</w:t>
      </w:r>
      <w:r w:rsidRPr="00BF4A75">
        <w:rPr>
          <w:rFonts w:ascii="Times New Roman"/>
          <w:color w:val="000000"/>
          <w:spacing w:val="6"/>
          <w:sz w:val="24"/>
          <w:lang w:val="es-CO"/>
          <w:rPrChange w:id="434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42" w:author="MARTHA  CERVANTES DIAZ" w:date="2023-01-02T08:55:00Z">
            <w:rPr>
              <w:rFonts w:ascii="UHJQMA+A030-Reg"/>
              <w:color w:val="000000"/>
              <w:sz w:val="24"/>
            </w:rPr>
          </w:rPrChange>
        </w:rPr>
        <w:t>la</w:t>
      </w:r>
      <w:r w:rsidRPr="00BF4A75">
        <w:rPr>
          <w:rFonts w:ascii="Times New Roman"/>
          <w:color w:val="000000"/>
          <w:spacing w:val="6"/>
          <w:sz w:val="24"/>
          <w:lang w:val="es-CO"/>
          <w:rPrChange w:id="434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344" w:author="MARTHA  CERVANTES DIAZ" w:date="2023-01-02T08:55:00Z">
            <w:rPr>
              <w:rFonts w:ascii="UHJQMA+A030-Reg"/>
              <w:color w:val="000000"/>
              <w:spacing w:val="-1"/>
              <w:sz w:val="24"/>
            </w:rPr>
          </w:rPrChange>
        </w:rPr>
        <w:t>fase</w:t>
      </w:r>
      <w:r w:rsidRPr="00BF4A75">
        <w:rPr>
          <w:rFonts w:ascii="Times New Roman"/>
          <w:color w:val="000000"/>
          <w:spacing w:val="7"/>
          <w:sz w:val="24"/>
          <w:lang w:val="es-CO"/>
          <w:rPrChange w:id="434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46" w:author="MARTHA  CERVANTES DIAZ" w:date="2023-01-02T08:55:00Z">
            <w:rPr>
              <w:rFonts w:ascii="UHJQMA+A030-Reg"/>
              <w:color w:val="000000"/>
              <w:sz w:val="24"/>
            </w:rPr>
          </w:rPrChange>
        </w:rPr>
        <w:t>1,</w:t>
      </w:r>
      <w:r w:rsidRPr="00BF4A75">
        <w:rPr>
          <w:rFonts w:ascii="Times New Roman"/>
          <w:color w:val="000000"/>
          <w:spacing w:val="7"/>
          <w:sz w:val="24"/>
          <w:lang w:val="es-CO"/>
          <w:rPrChange w:id="434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48" w:author="MARTHA  CERVANTES DIAZ" w:date="2023-01-02T08:55:00Z">
            <w:rPr>
              <w:rFonts w:ascii="UHJQMA+A030-Reg"/>
              <w:color w:val="000000"/>
              <w:sz w:val="24"/>
            </w:rPr>
          </w:rPrChange>
        </w:rPr>
        <w:t>se</w:t>
      </w:r>
      <w:r w:rsidRPr="00BF4A75">
        <w:rPr>
          <w:rFonts w:ascii="Times New Roman"/>
          <w:color w:val="000000"/>
          <w:spacing w:val="6"/>
          <w:sz w:val="24"/>
          <w:lang w:val="es-CO"/>
          <w:rPrChange w:id="4349"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350" w:author="MARTHA  CERVANTES DIAZ" w:date="2023-01-02T08:55:00Z">
            <w:rPr>
              <w:rFonts w:ascii="UHJQMA+A030-Reg"/>
              <w:color w:val="000000"/>
              <w:spacing w:val="-1"/>
              <w:sz w:val="24"/>
            </w:rPr>
          </w:rPrChange>
        </w:rPr>
        <w:t>espera</w:t>
      </w:r>
    </w:p>
    <w:p w14:paraId="1A75FCAD" w14:textId="77777777" w:rsidR="001D4206" w:rsidRPr="00BF4A75" w:rsidRDefault="00000000">
      <w:pPr>
        <w:framePr w:w="9533" w:wrap="auto" w:hAnchor="text" w:x="1440" w:y="3479"/>
        <w:widowControl w:val="0"/>
        <w:autoSpaceDE w:val="0"/>
        <w:autoSpaceDN w:val="0"/>
        <w:spacing w:before="13" w:after="0" w:line="275" w:lineRule="exact"/>
        <w:jc w:val="left"/>
        <w:rPr>
          <w:rFonts w:ascii="Times New Roman"/>
          <w:color w:val="000000"/>
          <w:sz w:val="24"/>
          <w:lang w:val="es-CO"/>
          <w:rPrChange w:id="4351" w:author="MARTHA  CERVANTES DIAZ" w:date="2023-01-02T08:55:00Z">
            <w:rPr>
              <w:rFonts w:ascii="Times New Roman"/>
              <w:color w:val="000000"/>
              <w:sz w:val="24"/>
            </w:rPr>
          </w:rPrChange>
        </w:rPr>
      </w:pPr>
      <w:r w:rsidRPr="00BF4A75">
        <w:rPr>
          <w:rFonts w:ascii="UHJQMA+A030-Reg"/>
          <w:color w:val="000000"/>
          <w:spacing w:val="-1"/>
          <w:sz w:val="24"/>
          <w:lang w:val="es-CO"/>
          <w:rPrChange w:id="4352" w:author="MARTHA  CERVANTES DIAZ" w:date="2023-01-02T08:55:00Z">
            <w:rPr>
              <w:rFonts w:ascii="UHJQMA+A030-Reg"/>
              <w:color w:val="000000"/>
              <w:spacing w:val="-1"/>
              <w:sz w:val="24"/>
            </w:rPr>
          </w:rPrChange>
        </w:rPr>
        <w:t>determinar</w:t>
      </w:r>
      <w:r w:rsidRPr="00BF4A75">
        <w:rPr>
          <w:rFonts w:ascii="Times New Roman"/>
          <w:color w:val="000000"/>
          <w:spacing w:val="7"/>
          <w:sz w:val="24"/>
          <w:lang w:val="es-CO"/>
          <w:rPrChange w:id="435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54" w:author="MARTHA  CERVANTES DIAZ" w:date="2023-01-02T08:55:00Z">
            <w:rPr>
              <w:rFonts w:ascii="UHJQMA+A030-Reg"/>
              <w:color w:val="000000"/>
              <w:sz w:val="24"/>
            </w:rPr>
          </w:rPrChange>
        </w:rPr>
        <w:t>un</w:t>
      </w:r>
      <w:r w:rsidRPr="00BF4A75">
        <w:rPr>
          <w:rFonts w:ascii="Times New Roman"/>
          <w:color w:val="000000"/>
          <w:spacing w:val="6"/>
          <w:sz w:val="24"/>
          <w:lang w:val="es-CO"/>
          <w:rPrChange w:id="435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356" w:author="MARTHA  CERVANTES DIAZ" w:date="2023-01-02T08:55:00Z">
            <w:rPr>
              <w:rFonts w:ascii="UHJQMA+A030-Reg"/>
              <w:color w:val="000000"/>
              <w:spacing w:val="-1"/>
              <w:sz w:val="24"/>
            </w:rPr>
          </w:rPrChange>
        </w:rPr>
        <w:t>lenguaje</w:t>
      </w:r>
      <w:r w:rsidRPr="00BF4A75">
        <w:rPr>
          <w:rFonts w:ascii="Times New Roman"/>
          <w:color w:val="000000"/>
          <w:spacing w:val="6"/>
          <w:sz w:val="24"/>
          <w:lang w:val="es-CO"/>
          <w:rPrChange w:id="435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58" w:author="MARTHA  CERVANTES DIAZ" w:date="2023-01-02T08:55:00Z">
            <w:rPr>
              <w:rFonts w:ascii="UHJQMA+A030-Reg"/>
              <w:color w:val="000000"/>
              <w:sz w:val="24"/>
            </w:rPr>
          </w:rPrChange>
        </w:rPr>
        <w:t>de</w:t>
      </w:r>
      <w:r w:rsidRPr="00BF4A75">
        <w:rPr>
          <w:rFonts w:ascii="Times New Roman"/>
          <w:color w:val="000000"/>
          <w:spacing w:val="6"/>
          <w:sz w:val="24"/>
          <w:lang w:val="es-CO"/>
          <w:rPrChange w:id="4359"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360" w:author="MARTHA  CERVANTES DIAZ" w:date="2023-01-02T08:55:00Z">
            <w:rPr>
              <w:rFonts w:ascii="UHJQMA+A030-Reg" w:hAnsi="UHJQMA+A030-Reg" w:cs="UHJQMA+A030-Reg"/>
              <w:color w:val="000000"/>
              <w:spacing w:val="-1"/>
              <w:sz w:val="24"/>
            </w:rPr>
          </w:rPrChange>
        </w:rPr>
        <w:t>notación</w:t>
      </w:r>
      <w:r w:rsidRPr="00BF4A75">
        <w:rPr>
          <w:rFonts w:ascii="Times New Roman"/>
          <w:color w:val="000000"/>
          <w:spacing w:val="7"/>
          <w:sz w:val="24"/>
          <w:lang w:val="es-CO"/>
          <w:rPrChange w:id="436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62" w:author="MARTHA  CERVANTES DIAZ" w:date="2023-01-02T08:55:00Z">
            <w:rPr>
              <w:rFonts w:ascii="UHJQMA+A030-Reg"/>
              <w:color w:val="000000"/>
              <w:sz w:val="24"/>
            </w:rPr>
          </w:rPrChange>
        </w:rPr>
        <w:t>el</w:t>
      </w:r>
      <w:r w:rsidRPr="00BF4A75">
        <w:rPr>
          <w:rFonts w:ascii="Times New Roman"/>
          <w:color w:val="000000"/>
          <w:spacing w:val="7"/>
          <w:sz w:val="24"/>
          <w:lang w:val="es-CO"/>
          <w:rPrChange w:id="436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64" w:author="MARTHA  CERVANTES DIAZ" w:date="2023-01-02T08:55:00Z">
            <w:rPr>
              <w:rFonts w:ascii="UHJQMA+A030-Reg"/>
              <w:color w:val="000000"/>
              <w:sz w:val="24"/>
            </w:rPr>
          </w:rPrChange>
        </w:rPr>
        <w:t>cual</w:t>
      </w:r>
      <w:r w:rsidRPr="00BF4A75">
        <w:rPr>
          <w:rFonts w:ascii="Times New Roman"/>
          <w:color w:val="000000"/>
          <w:spacing w:val="7"/>
          <w:sz w:val="24"/>
          <w:lang w:val="es-CO"/>
          <w:rPrChange w:id="436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66" w:author="MARTHA  CERVANTES DIAZ" w:date="2023-01-02T08:55:00Z">
            <w:rPr>
              <w:rFonts w:ascii="UHJQMA+A030-Reg"/>
              <w:color w:val="000000"/>
              <w:sz w:val="24"/>
            </w:rPr>
          </w:rPrChange>
        </w:rPr>
        <w:t>nos</w:t>
      </w:r>
      <w:r w:rsidRPr="00BF4A75">
        <w:rPr>
          <w:rFonts w:ascii="Times New Roman"/>
          <w:color w:val="000000"/>
          <w:spacing w:val="7"/>
          <w:sz w:val="24"/>
          <w:lang w:val="es-CO"/>
          <w:rPrChange w:id="436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68" w:author="MARTHA  CERVANTES DIAZ" w:date="2023-01-02T08:55:00Z">
            <w:rPr>
              <w:rFonts w:ascii="UHJQMA+A030-Reg"/>
              <w:color w:val="000000"/>
              <w:sz w:val="24"/>
            </w:rPr>
          </w:rPrChange>
        </w:rPr>
        <w:t>permita</w:t>
      </w:r>
      <w:r w:rsidRPr="00BF4A75">
        <w:rPr>
          <w:rFonts w:ascii="Times New Roman"/>
          <w:color w:val="000000"/>
          <w:spacing w:val="6"/>
          <w:sz w:val="24"/>
          <w:lang w:val="es-CO"/>
          <w:rPrChange w:id="4369"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370" w:author="MARTHA  CERVANTES DIAZ" w:date="2023-01-02T08:55:00Z">
            <w:rPr>
              <w:rFonts w:ascii="UHJQMA+A030-Reg" w:hAnsi="UHJQMA+A030-Reg" w:cs="UHJQMA+A030-Reg"/>
              <w:color w:val="000000"/>
              <w:sz w:val="24"/>
            </w:rPr>
          </w:rPrChange>
        </w:rPr>
        <w:t>de</w:t>
      </w:r>
      <w:r>
        <w:rPr>
          <w:rFonts w:ascii="UHJQMA+A030-Reg" w:hAnsi="UHJQMA+A030-Reg" w:cs="UHJQMA+A030-Reg"/>
          <w:color w:val="000000"/>
          <w:sz w:val="24"/>
        </w:rPr>
        <w:t>ﬁ</w:t>
      </w:r>
      <w:r w:rsidRPr="00BF4A75">
        <w:rPr>
          <w:rFonts w:ascii="UHJQMA+A030-Reg" w:hAnsi="UHJQMA+A030-Reg" w:cs="UHJQMA+A030-Reg"/>
          <w:color w:val="000000"/>
          <w:sz w:val="24"/>
          <w:lang w:val="es-CO"/>
          <w:rPrChange w:id="4371" w:author="MARTHA  CERVANTES DIAZ" w:date="2023-01-02T08:55:00Z">
            <w:rPr>
              <w:rFonts w:ascii="UHJQMA+A030-Reg" w:hAnsi="UHJQMA+A030-Reg" w:cs="UHJQMA+A030-Reg"/>
              <w:color w:val="000000"/>
              <w:sz w:val="24"/>
            </w:rPr>
          </w:rPrChange>
        </w:rPr>
        <w:t>nir</w:t>
      </w:r>
      <w:r w:rsidRPr="00BF4A75">
        <w:rPr>
          <w:rFonts w:ascii="Times New Roman"/>
          <w:color w:val="000000"/>
          <w:spacing w:val="7"/>
          <w:sz w:val="24"/>
          <w:lang w:val="es-CO"/>
          <w:rPrChange w:id="437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73" w:author="MARTHA  CERVANTES DIAZ" w:date="2023-01-02T08:55:00Z">
            <w:rPr>
              <w:rFonts w:ascii="UHJQMA+A030-Reg"/>
              <w:color w:val="000000"/>
              <w:sz w:val="24"/>
            </w:rPr>
          </w:rPrChange>
        </w:rPr>
        <w:t>la</w:t>
      </w:r>
      <w:r w:rsidRPr="00BF4A75">
        <w:rPr>
          <w:rFonts w:ascii="Times New Roman"/>
          <w:color w:val="000000"/>
          <w:spacing w:val="6"/>
          <w:sz w:val="24"/>
          <w:lang w:val="es-CO"/>
          <w:rPrChange w:id="437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375" w:author="MARTHA  CERVANTES DIAZ" w:date="2023-01-02T08:55:00Z">
            <w:rPr>
              <w:rFonts w:ascii="UHJQMA+A030-Reg"/>
              <w:color w:val="000000"/>
              <w:spacing w:val="-1"/>
              <w:sz w:val="24"/>
            </w:rPr>
          </w:rPrChange>
        </w:rPr>
        <w:t>arquitectura</w:t>
      </w:r>
      <w:r w:rsidRPr="00BF4A75">
        <w:rPr>
          <w:rFonts w:ascii="Times New Roman"/>
          <w:color w:val="000000"/>
          <w:spacing w:val="7"/>
          <w:sz w:val="24"/>
          <w:lang w:val="es-CO"/>
          <w:rPrChange w:id="437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377" w:author="MARTHA  CERVANTES DIAZ" w:date="2023-01-02T08:55:00Z">
            <w:rPr>
              <w:rFonts w:ascii="UHJQMA+A030-Reg"/>
              <w:color w:val="000000"/>
              <w:spacing w:val="-1"/>
              <w:sz w:val="24"/>
            </w:rPr>
          </w:rPrChange>
        </w:rPr>
        <w:t>objetivo</w:t>
      </w:r>
      <w:r w:rsidRPr="00BF4A75">
        <w:rPr>
          <w:rFonts w:ascii="Times New Roman"/>
          <w:color w:val="000000"/>
          <w:spacing w:val="7"/>
          <w:sz w:val="24"/>
          <w:lang w:val="es-CO"/>
          <w:rPrChange w:id="437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79" w:author="MARTHA  CERVANTES DIAZ" w:date="2023-01-02T08:55:00Z">
            <w:rPr>
              <w:rFonts w:ascii="UHJQMA+A030-Reg"/>
              <w:color w:val="000000"/>
              <w:sz w:val="24"/>
            </w:rPr>
          </w:rPrChange>
        </w:rPr>
        <w:t>a</w:t>
      </w:r>
    </w:p>
    <w:p w14:paraId="3B6B2CD9" w14:textId="77777777" w:rsidR="001D4206" w:rsidRPr="00BF4A75" w:rsidRDefault="00000000">
      <w:pPr>
        <w:framePr w:w="9533" w:wrap="auto" w:hAnchor="text" w:x="1440" w:y="3479"/>
        <w:widowControl w:val="0"/>
        <w:autoSpaceDE w:val="0"/>
        <w:autoSpaceDN w:val="0"/>
        <w:spacing w:before="13" w:after="0" w:line="275" w:lineRule="exact"/>
        <w:jc w:val="left"/>
        <w:rPr>
          <w:rFonts w:ascii="Times New Roman"/>
          <w:color w:val="000000"/>
          <w:sz w:val="24"/>
          <w:lang w:val="es-CO"/>
          <w:rPrChange w:id="4380" w:author="MARTHA  CERVANTES DIAZ" w:date="2023-01-02T08:55:00Z">
            <w:rPr>
              <w:rFonts w:ascii="Times New Roman"/>
              <w:color w:val="000000"/>
              <w:sz w:val="24"/>
            </w:rPr>
          </w:rPrChange>
        </w:rPr>
      </w:pPr>
      <w:r w:rsidRPr="00BF4A75">
        <w:rPr>
          <w:rFonts w:ascii="UHJQMA+A030-Reg"/>
          <w:color w:val="000000"/>
          <w:spacing w:val="-2"/>
          <w:sz w:val="24"/>
          <w:lang w:val="es-CO"/>
          <w:rPrChange w:id="4381" w:author="MARTHA  CERVANTES DIAZ" w:date="2023-01-02T08:55:00Z">
            <w:rPr>
              <w:rFonts w:ascii="UHJQMA+A030-Reg"/>
              <w:color w:val="000000"/>
              <w:spacing w:val="-2"/>
              <w:sz w:val="24"/>
            </w:rPr>
          </w:rPrChange>
        </w:rPr>
        <w:t>alcanzar,</w:t>
      </w:r>
      <w:r w:rsidRPr="00BF4A75">
        <w:rPr>
          <w:rFonts w:ascii="Times New Roman"/>
          <w:color w:val="000000"/>
          <w:spacing w:val="9"/>
          <w:sz w:val="24"/>
          <w:lang w:val="es-CO"/>
          <w:rPrChange w:id="4382" w:author="MARTHA  CERVANTES DIAZ" w:date="2023-01-02T08:55:00Z">
            <w:rPr>
              <w:rFonts w:ascii="Times New Roman"/>
              <w:color w:val="000000"/>
              <w:spacing w:val="9"/>
              <w:sz w:val="24"/>
            </w:rPr>
          </w:rPrChange>
        </w:rPr>
        <w:t xml:space="preserve"> </w:t>
      </w:r>
      <w:r w:rsidRPr="00BF4A75">
        <w:rPr>
          <w:rFonts w:ascii="UHJQMA+A030-Reg"/>
          <w:color w:val="000000"/>
          <w:sz w:val="24"/>
          <w:lang w:val="es-CO"/>
          <w:rPrChange w:id="4383" w:author="MARTHA  CERVANTES DIAZ" w:date="2023-01-02T08:55:00Z">
            <w:rPr>
              <w:rFonts w:ascii="UHJQMA+A030-Reg"/>
              <w:color w:val="000000"/>
              <w:sz w:val="24"/>
            </w:rPr>
          </w:rPrChange>
        </w:rPr>
        <w:t>al</w:t>
      </w:r>
      <w:r w:rsidRPr="00BF4A75">
        <w:rPr>
          <w:rFonts w:ascii="Times New Roman"/>
          <w:color w:val="000000"/>
          <w:spacing w:val="7"/>
          <w:sz w:val="24"/>
          <w:lang w:val="es-CO"/>
          <w:rPrChange w:id="438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85" w:author="MARTHA  CERVANTES DIAZ" w:date="2023-01-02T08:55:00Z">
            <w:rPr>
              <w:rFonts w:ascii="UHJQMA+A030-Reg"/>
              <w:color w:val="000000"/>
              <w:sz w:val="24"/>
            </w:rPr>
          </w:rPrChange>
        </w:rPr>
        <w:t>igual</w:t>
      </w:r>
      <w:r w:rsidRPr="00BF4A75">
        <w:rPr>
          <w:rFonts w:ascii="Times New Roman"/>
          <w:color w:val="000000"/>
          <w:spacing w:val="7"/>
          <w:sz w:val="24"/>
          <w:lang w:val="es-CO"/>
          <w:rPrChange w:id="438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87" w:author="MARTHA  CERVANTES DIAZ" w:date="2023-01-02T08:55:00Z">
            <w:rPr>
              <w:rFonts w:ascii="UHJQMA+A030-Reg"/>
              <w:color w:val="000000"/>
              <w:sz w:val="24"/>
            </w:rPr>
          </w:rPrChange>
        </w:rPr>
        <w:t>que</w:t>
      </w:r>
      <w:r w:rsidRPr="00BF4A75">
        <w:rPr>
          <w:rFonts w:ascii="Times New Roman"/>
          <w:color w:val="000000"/>
          <w:spacing w:val="6"/>
          <w:sz w:val="24"/>
          <w:lang w:val="es-CO"/>
          <w:rPrChange w:id="438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389" w:author="MARTHA  CERVANTES DIAZ" w:date="2023-01-02T08:55:00Z">
            <w:rPr>
              <w:rFonts w:ascii="UHJQMA+A030-Reg"/>
              <w:color w:val="000000"/>
              <w:sz w:val="24"/>
            </w:rPr>
          </w:rPrChange>
        </w:rPr>
        <w:t>la</w:t>
      </w:r>
      <w:r w:rsidRPr="00BF4A75">
        <w:rPr>
          <w:rFonts w:ascii="Times New Roman"/>
          <w:color w:val="000000"/>
          <w:spacing w:val="6"/>
          <w:sz w:val="24"/>
          <w:lang w:val="es-CO"/>
          <w:rPrChange w:id="4390"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391" w:author="MARTHA  CERVANTES DIAZ" w:date="2023-01-02T08:55:00Z">
            <w:rPr>
              <w:rFonts w:ascii="UHJQMA+A030-Reg" w:hAnsi="UHJQMA+A030-Reg" w:cs="UHJQMA+A030-Reg"/>
              <w:color w:val="000000"/>
              <w:spacing w:val="-1"/>
              <w:sz w:val="24"/>
            </w:rPr>
          </w:rPrChange>
        </w:rPr>
        <w:t>gramática</w:t>
      </w:r>
      <w:r w:rsidRPr="00BF4A75">
        <w:rPr>
          <w:rFonts w:ascii="Times New Roman"/>
          <w:color w:val="000000"/>
          <w:spacing w:val="7"/>
          <w:sz w:val="24"/>
          <w:lang w:val="es-CO"/>
          <w:rPrChange w:id="439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393" w:author="MARTHA  CERVANTES DIAZ" w:date="2023-01-02T08:55:00Z">
            <w:rPr>
              <w:rFonts w:ascii="UHJQMA+A030-Reg"/>
              <w:color w:val="000000"/>
              <w:spacing w:val="-1"/>
              <w:sz w:val="24"/>
            </w:rPr>
          </w:rPrChange>
        </w:rPr>
        <w:t>correspondiente</w:t>
      </w:r>
      <w:r w:rsidRPr="00BF4A75">
        <w:rPr>
          <w:rFonts w:ascii="Times New Roman"/>
          <w:color w:val="000000"/>
          <w:spacing w:val="7"/>
          <w:sz w:val="24"/>
          <w:lang w:val="es-CO"/>
          <w:rPrChange w:id="439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395"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439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397" w:author="MARTHA  CERVANTES DIAZ" w:date="2023-01-02T08:55:00Z">
            <w:rPr>
              <w:rFonts w:ascii="UHJQMA+A030-Reg"/>
              <w:color w:val="000000"/>
              <w:sz w:val="24"/>
            </w:rPr>
          </w:rPrChange>
        </w:rPr>
        <w:t>poder</w:t>
      </w:r>
      <w:r w:rsidRPr="00BF4A75">
        <w:rPr>
          <w:rFonts w:ascii="Times New Roman"/>
          <w:color w:val="000000"/>
          <w:spacing w:val="7"/>
          <w:sz w:val="24"/>
          <w:lang w:val="es-CO"/>
          <w:rPrChange w:id="4398"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399" w:author="MARTHA  CERVANTES DIAZ" w:date="2023-01-02T08:55:00Z">
            <w:rPr>
              <w:rFonts w:ascii="UHJQMA+A030-Reg"/>
              <w:color w:val="000000"/>
              <w:spacing w:val="-1"/>
              <w:sz w:val="24"/>
            </w:rPr>
          </w:rPrChange>
        </w:rPr>
        <w:t>realizar</w:t>
      </w:r>
      <w:r w:rsidRPr="00BF4A75">
        <w:rPr>
          <w:rFonts w:ascii="Times New Roman"/>
          <w:color w:val="000000"/>
          <w:spacing w:val="7"/>
          <w:sz w:val="24"/>
          <w:lang w:val="es-CO"/>
          <w:rPrChange w:id="440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401" w:author="MARTHA  CERVANTES DIAZ" w:date="2023-01-02T08:55:00Z">
            <w:rPr>
              <w:rFonts w:ascii="UHJQMA+A030-Reg"/>
              <w:color w:val="000000"/>
              <w:sz w:val="24"/>
            </w:rPr>
          </w:rPrChange>
        </w:rPr>
        <w:t>dicha</w:t>
      </w:r>
    </w:p>
    <w:p w14:paraId="19A45CEC" w14:textId="77777777" w:rsidR="001D4206" w:rsidRPr="00BF4A75" w:rsidRDefault="00000000">
      <w:pPr>
        <w:framePr w:w="9533" w:wrap="auto" w:hAnchor="text" w:x="1440" w:y="3479"/>
        <w:widowControl w:val="0"/>
        <w:autoSpaceDE w:val="0"/>
        <w:autoSpaceDN w:val="0"/>
        <w:spacing w:before="13" w:after="0" w:line="275" w:lineRule="exact"/>
        <w:jc w:val="left"/>
        <w:rPr>
          <w:rFonts w:ascii="Times New Roman"/>
          <w:color w:val="000000"/>
          <w:sz w:val="24"/>
          <w:lang w:val="es-CO"/>
          <w:rPrChange w:id="4402" w:author="MARTHA  CERVANTES DIAZ" w:date="2023-01-02T08:55:00Z">
            <w:rPr>
              <w:rFonts w:ascii="Times New Roman"/>
              <w:color w:val="000000"/>
              <w:sz w:val="24"/>
            </w:rPr>
          </w:rPrChange>
        </w:rPr>
      </w:pPr>
      <w:r w:rsidRPr="00BF4A75">
        <w:rPr>
          <w:rFonts w:ascii="UHJQMA+A030-Reg" w:hAnsi="UHJQMA+A030-Reg" w:cs="UHJQMA+A030-Reg"/>
          <w:color w:val="000000"/>
          <w:spacing w:val="-1"/>
          <w:sz w:val="24"/>
          <w:lang w:val="es-CO"/>
          <w:rPrChange w:id="4403" w:author="MARTHA  CERVANTES DIAZ" w:date="2023-01-02T08:55:00Z">
            <w:rPr>
              <w:rFonts w:ascii="UHJQMA+A030-Reg" w:hAnsi="UHJQMA+A030-Reg" w:cs="UHJQMA+A030-Reg"/>
              <w:color w:val="000000"/>
              <w:spacing w:val="-1"/>
              <w:sz w:val="24"/>
            </w:rPr>
          </w:rPrChange>
        </w:rPr>
        <w:t>declaración.</w:t>
      </w:r>
    </w:p>
    <w:p w14:paraId="518D8647" w14:textId="77777777" w:rsidR="001D4206" w:rsidRPr="00BF4A75" w:rsidRDefault="00000000">
      <w:pPr>
        <w:framePr w:w="1861" w:wrap="auto" w:hAnchor="text" w:x="1440" w:y="5495"/>
        <w:widowControl w:val="0"/>
        <w:autoSpaceDE w:val="0"/>
        <w:autoSpaceDN w:val="0"/>
        <w:spacing w:before="0" w:after="0" w:line="278" w:lineRule="exact"/>
        <w:jc w:val="left"/>
        <w:rPr>
          <w:rFonts w:ascii="Times New Roman"/>
          <w:color w:val="000000"/>
          <w:sz w:val="24"/>
          <w:lang w:val="es-CO"/>
          <w:rPrChange w:id="4404" w:author="MARTHA  CERVANTES DIAZ" w:date="2023-01-02T08:55:00Z">
            <w:rPr>
              <w:rFonts w:ascii="Times New Roman"/>
              <w:color w:val="000000"/>
              <w:sz w:val="24"/>
            </w:rPr>
          </w:rPrChange>
        </w:rPr>
      </w:pPr>
      <w:r w:rsidRPr="00BF4A75">
        <w:rPr>
          <w:rFonts w:ascii="JKVKLP+A030-Bol"/>
          <w:color w:val="000000"/>
          <w:spacing w:val="-2"/>
          <w:sz w:val="24"/>
          <w:lang w:val="es-CO"/>
          <w:rPrChange w:id="4405" w:author="MARTHA  CERVANTES DIAZ" w:date="2023-01-02T08:55:00Z">
            <w:rPr>
              <w:rFonts w:ascii="JKVKLP+A030-Bol"/>
              <w:color w:val="000000"/>
              <w:spacing w:val="-2"/>
              <w:sz w:val="24"/>
            </w:rPr>
          </w:rPrChange>
        </w:rPr>
        <w:t>ACTIVIDADES</w:t>
      </w:r>
    </w:p>
    <w:p w14:paraId="3D6522A4" w14:textId="77777777" w:rsidR="001D4206" w:rsidRPr="00BF4A75" w:rsidRDefault="00000000">
      <w:pPr>
        <w:framePr w:w="373" w:wrap="auto" w:hAnchor="text" w:x="1918" w:y="6177"/>
        <w:widowControl w:val="0"/>
        <w:autoSpaceDE w:val="0"/>
        <w:autoSpaceDN w:val="0"/>
        <w:spacing w:before="0" w:after="0" w:line="275" w:lineRule="exact"/>
        <w:jc w:val="left"/>
        <w:rPr>
          <w:rFonts w:ascii="Times New Roman"/>
          <w:color w:val="000000"/>
          <w:sz w:val="24"/>
          <w:lang w:val="es-CO"/>
          <w:rPrChange w:id="4406" w:author="MARTHA  CERVANTES DIAZ" w:date="2023-01-02T08:55:00Z">
            <w:rPr>
              <w:rFonts w:ascii="Times New Roman"/>
              <w:color w:val="000000"/>
              <w:sz w:val="24"/>
            </w:rPr>
          </w:rPrChange>
        </w:rPr>
      </w:pPr>
      <w:r w:rsidRPr="00BF4A75">
        <w:rPr>
          <w:rFonts w:ascii="UHJQMA+A030-Reg"/>
          <w:color w:val="000000"/>
          <w:sz w:val="24"/>
          <w:lang w:val="es-CO"/>
          <w:rPrChange w:id="4407" w:author="MARTHA  CERVANTES DIAZ" w:date="2023-01-02T08:55:00Z">
            <w:rPr>
              <w:rFonts w:ascii="UHJQMA+A030-Reg"/>
              <w:color w:val="000000"/>
              <w:sz w:val="24"/>
            </w:rPr>
          </w:rPrChange>
        </w:rPr>
        <w:t>5</w:t>
      </w:r>
    </w:p>
    <w:p w14:paraId="6BEEC70A" w14:textId="77777777" w:rsidR="001D4206" w:rsidRPr="00BF4A75" w:rsidRDefault="00000000">
      <w:pPr>
        <w:framePr w:w="7696" w:wrap="auto" w:hAnchor="text" w:x="2051" w:y="6177"/>
        <w:widowControl w:val="0"/>
        <w:autoSpaceDE w:val="0"/>
        <w:autoSpaceDN w:val="0"/>
        <w:spacing w:before="0" w:after="0" w:line="275" w:lineRule="exact"/>
        <w:jc w:val="left"/>
        <w:rPr>
          <w:rFonts w:ascii="Times New Roman"/>
          <w:color w:val="000000"/>
          <w:sz w:val="24"/>
          <w:lang w:val="es-CO"/>
          <w:rPrChange w:id="4408" w:author="MARTHA  CERVANTES DIAZ" w:date="2023-01-02T08:55:00Z">
            <w:rPr>
              <w:rFonts w:ascii="Times New Roman"/>
              <w:color w:val="000000"/>
              <w:sz w:val="24"/>
            </w:rPr>
          </w:rPrChange>
        </w:rPr>
      </w:pPr>
      <w:r w:rsidRPr="00BF4A75">
        <w:rPr>
          <w:rFonts w:ascii="UHJQMA+A030-Reg"/>
          <w:color w:val="000000"/>
          <w:sz w:val="24"/>
          <w:lang w:val="es-CO"/>
          <w:rPrChange w:id="4409" w:author="MARTHA  CERVANTES DIAZ" w:date="2023-01-02T08:55:00Z">
            <w:rPr>
              <w:rFonts w:ascii="UHJQMA+A030-Reg"/>
              <w:color w:val="000000"/>
              <w:sz w:val="24"/>
            </w:rPr>
          </w:rPrChange>
        </w:rPr>
        <w:t>.2.1.</w:t>
      </w:r>
      <w:r w:rsidRPr="00BF4A75">
        <w:rPr>
          <w:rFonts w:ascii="Times New Roman"/>
          <w:color w:val="000000"/>
          <w:spacing w:val="57"/>
          <w:sz w:val="24"/>
          <w:lang w:val="es-CO"/>
          <w:rPrChange w:id="4410"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411" w:author="MARTHA  CERVANTES DIAZ" w:date="2023-01-02T08:55:00Z">
            <w:rPr>
              <w:rFonts w:ascii="UHJQMA+A030-Reg" w:hAnsi="UHJQMA+A030-Reg" w:cs="UHJQMA+A030-Reg"/>
              <w:color w:val="000000"/>
              <w:sz w:val="24"/>
            </w:rPr>
          </w:rPrChange>
        </w:rPr>
        <w:t>Selección</w:t>
      </w:r>
      <w:r w:rsidRPr="00BF4A75">
        <w:rPr>
          <w:rFonts w:ascii="Times New Roman"/>
          <w:color w:val="000000"/>
          <w:spacing w:val="6"/>
          <w:sz w:val="24"/>
          <w:lang w:val="es-CO"/>
          <w:rPrChange w:id="441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13" w:author="MARTHA  CERVANTES DIAZ" w:date="2023-01-02T08:55:00Z">
            <w:rPr>
              <w:rFonts w:ascii="UHJQMA+A030-Reg"/>
              <w:color w:val="000000"/>
              <w:sz w:val="24"/>
            </w:rPr>
          </w:rPrChange>
        </w:rPr>
        <w:t>del</w:t>
      </w:r>
      <w:r w:rsidRPr="00BF4A75">
        <w:rPr>
          <w:rFonts w:ascii="Times New Roman"/>
          <w:color w:val="000000"/>
          <w:spacing w:val="7"/>
          <w:sz w:val="24"/>
          <w:lang w:val="es-CO"/>
          <w:rPrChange w:id="441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415" w:author="MARTHA  CERVANTES DIAZ" w:date="2023-01-02T08:55:00Z">
            <w:rPr>
              <w:rFonts w:ascii="UHJQMA+A030-Reg"/>
              <w:color w:val="000000"/>
              <w:spacing w:val="-1"/>
              <w:sz w:val="24"/>
            </w:rPr>
          </w:rPrChange>
        </w:rPr>
        <w:t>lenguaje</w:t>
      </w:r>
      <w:r w:rsidRPr="00BF4A75">
        <w:rPr>
          <w:rFonts w:ascii="Times New Roman"/>
          <w:color w:val="000000"/>
          <w:spacing w:val="6"/>
          <w:sz w:val="24"/>
          <w:lang w:val="es-CO"/>
          <w:rPrChange w:id="441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17" w:author="MARTHA  CERVANTES DIAZ" w:date="2023-01-02T08:55:00Z">
            <w:rPr>
              <w:rFonts w:ascii="UHJQMA+A030-Reg"/>
              <w:color w:val="000000"/>
              <w:sz w:val="24"/>
            </w:rPr>
          </w:rPrChange>
        </w:rPr>
        <w:t>de</w:t>
      </w:r>
      <w:r w:rsidRPr="00BF4A75">
        <w:rPr>
          <w:rFonts w:ascii="Times New Roman"/>
          <w:color w:val="000000"/>
          <w:spacing w:val="6"/>
          <w:sz w:val="24"/>
          <w:lang w:val="es-CO"/>
          <w:rPrChange w:id="441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419" w:author="MARTHA  CERVANTES DIAZ" w:date="2023-01-02T08:55:00Z">
            <w:rPr>
              <w:rFonts w:ascii="UHJQMA+A030-Reg"/>
              <w:color w:val="000000"/>
              <w:spacing w:val="-1"/>
              <w:sz w:val="24"/>
            </w:rPr>
          </w:rPrChange>
        </w:rPr>
        <w:t>marcado</w:t>
      </w:r>
      <w:r w:rsidRPr="00BF4A75">
        <w:rPr>
          <w:rFonts w:ascii="Times New Roman"/>
          <w:color w:val="000000"/>
          <w:spacing w:val="7"/>
          <w:sz w:val="24"/>
          <w:lang w:val="es-CO"/>
          <w:rPrChange w:id="442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421" w:author="MARTHA  CERVANTES DIAZ" w:date="2023-01-02T08:55:00Z">
            <w:rPr>
              <w:rFonts w:ascii="UHJQMA+A030-Reg"/>
              <w:color w:val="000000"/>
              <w:sz w:val="24"/>
            </w:rPr>
          </w:rPrChange>
        </w:rPr>
        <w:t>a</w:t>
      </w:r>
      <w:r w:rsidRPr="00BF4A75">
        <w:rPr>
          <w:rFonts w:ascii="Times New Roman"/>
          <w:color w:val="000000"/>
          <w:spacing w:val="6"/>
          <w:sz w:val="24"/>
          <w:lang w:val="es-CO"/>
          <w:rPrChange w:id="442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23" w:author="MARTHA  CERVANTES DIAZ" w:date="2023-01-02T08:55:00Z">
            <w:rPr>
              <w:rFonts w:ascii="UHJQMA+A030-Reg"/>
              <w:color w:val="000000"/>
              <w:sz w:val="24"/>
            </w:rPr>
          </w:rPrChange>
        </w:rPr>
        <w:t>usar</w:t>
      </w:r>
      <w:r w:rsidRPr="00BF4A75">
        <w:rPr>
          <w:rFonts w:ascii="Times New Roman"/>
          <w:color w:val="000000"/>
          <w:spacing w:val="7"/>
          <w:sz w:val="24"/>
          <w:lang w:val="es-CO"/>
          <w:rPrChange w:id="442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425" w:author="MARTHA  CERVANTES DIAZ" w:date="2023-01-02T08:55:00Z">
            <w:rPr>
              <w:rFonts w:ascii="UHJQMA+A030-Reg"/>
              <w:color w:val="000000"/>
              <w:sz w:val="24"/>
            </w:rPr>
          </w:rPrChange>
        </w:rPr>
        <w:t>a</w:t>
      </w:r>
      <w:r w:rsidRPr="00BF4A75">
        <w:rPr>
          <w:rFonts w:ascii="Times New Roman"/>
          <w:color w:val="000000"/>
          <w:spacing w:val="6"/>
          <w:sz w:val="24"/>
          <w:lang w:val="es-CO"/>
          <w:rPrChange w:id="442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427" w:author="MARTHA  CERVANTES DIAZ" w:date="2023-01-02T08:55:00Z">
            <w:rPr>
              <w:rFonts w:ascii="UHJQMA+A030-Reg"/>
              <w:color w:val="000000"/>
              <w:spacing w:val="1"/>
              <w:sz w:val="24"/>
            </w:rPr>
          </w:rPrChange>
        </w:rPr>
        <w:t>partir</w:t>
      </w:r>
      <w:r w:rsidRPr="00BF4A75">
        <w:rPr>
          <w:rFonts w:ascii="Times New Roman"/>
          <w:color w:val="000000"/>
          <w:spacing w:val="5"/>
          <w:sz w:val="24"/>
          <w:lang w:val="es-CO"/>
          <w:rPrChange w:id="4428"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4429" w:author="MARTHA  CERVANTES DIAZ" w:date="2023-01-02T08:55:00Z">
            <w:rPr>
              <w:rFonts w:ascii="UHJQMA+A030-Reg"/>
              <w:color w:val="000000"/>
              <w:sz w:val="24"/>
            </w:rPr>
          </w:rPrChange>
        </w:rPr>
        <w:t>de</w:t>
      </w:r>
      <w:r w:rsidRPr="00BF4A75">
        <w:rPr>
          <w:rFonts w:ascii="Times New Roman"/>
          <w:color w:val="000000"/>
          <w:spacing w:val="6"/>
          <w:sz w:val="24"/>
          <w:lang w:val="es-CO"/>
          <w:rPrChange w:id="443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31" w:author="MARTHA  CERVANTES DIAZ" w:date="2023-01-02T08:55:00Z">
            <w:rPr>
              <w:rFonts w:ascii="UHJQMA+A030-Reg"/>
              <w:color w:val="000000"/>
              <w:sz w:val="24"/>
            </w:rPr>
          </w:rPrChange>
        </w:rPr>
        <w:t>los</w:t>
      </w:r>
      <w:r w:rsidRPr="00BF4A75">
        <w:rPr>
          <w:rFonts w:ascii="Times New Roman"/>
          <w:color w:val="000000"/>
          <w:spacing w:val="6"/>
          <w:sz w:val="24"/>
          <w:lang w:val="es-CO"/>
          <w:rPrChange w:id="443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433" w:author="MARTHA  CERVANTES DIAZ" w:date="2023-01-02T08:55:00Z">
            <w:rPr>
              <w:rFonts w:ascii="UHJQMA+A030-Reg"/>
              <w:color w:val="000000"/>
              <w:spacing w:val="-1"/>
              <w:sz w:val="24"/>
            </w:rPr>
          </w:rPrChange>
        </w:rPr>
        <w:t>criterios</w:t>
      </w:r>
    </w:p>
    <w:p w14:paraId="4256C631" w14:textId="77777777" w:rsidR="001D4206" w:rsidRPr="00BF4A75" w:rsidRDefault="00000000">
      <w:pPr>
        <w:framePr w:w="7696" w:wrap="auto" w:hAnchor="text" w:x="2051" w:y="6177"/>
        <w:widowControl w:val="0"/>
        <w:autoSpaceDE w:val="0"/>
        <w:autoSpaceDN w:val="0"/>
        <w:spacing w:before="13" w:after="0" w:line="275" w:lineRule="exact"/>
        <w:ind w:left="584"/>
        <w:jc w:val="left"/>
        <w:rPr>
          <w:rFonts w:ascii="Times New Roman"/>
          <w:color w:val="000000"/>
          <w:sz w:val="24"/>
          <w:lang w:val="es-CO"/>
          <w:rPrChange w:id="4434" w:author="MARTHA  CERVANTES DIAZ" w:date="2023-01-02T08:55:00Z">
            <w:rPr>
              <w:rFonts w:ascii="Times New Roman"/>
              <w:color w:val="000000"/>
              <w:sz w:val="24"/>
            </w:rPr>
          </w:rPrChange>
        </w:rPr>
      </w:pPr>
      <w:r w:rsidRPr="00BF4A75">
        <w:rPr>
          <w:rFonts w:ascii="UHJQMA+A030-Reg"/>
          <w:color w:val="000000"/>
          <w:sz w:val="24"/>
          <w:lang w:val="es-CO"/>
          <w:rPrChange w:id="4435" w:author="MARTHA  CERVANTES DIAZ" w:date="2023-01-02T08:55:00Z">
            <w:rPr>
              <w:rFonts w:ascii="UHJQMA+A030-Reg"/>
              <w:color w:val="000000"/>
              <w:sz w:val="24"/>
            </w:rPr>
          </w:rPrChange>
        </w:rPr>
        <w:t>establecidos.</w:t>
      </w:r>
    </w:p>
    <w:p w14:paraId="15FE0D83" w14:textId="77777777" w:rsidR="001D4206" w:rsidRPr="00BF4A75" w:rsidRDefault="00000000">
      <w:pPr>
        <w:framePr w:w="373" w:wrap="auto" w:hAnchor="text" w:x="1918" w:y="6948"/>
        <w:widowControl w:val="0"/>
        <w:autoSpaceDE w:val="0"/>
        <w:autoSpaceDN w:val="0"/>
        <w:spacing w:before="0" w:after="0" w:line="275" w:lineRule="exact"/>
        <w:jc w:val="left"/>
        <w:rPr>
          <w:rFonts w:ascii="Times New Roman"/>
          <w:color w:val="000000"/>
          <w:sz w:val="24"/>
          <w:lang w:val="es-CO"/>
          <w:rPrChange w:id="4436" w:author="MARTHA  CERVANTES DIAZ" w:date="2023-01-02T08:55:00Z">
            <w:rPr>
              <w:rFonts w:ascii="Times New Roman"/>
              <w:color w:val="000000"/>
              <w:sz w:val="24"/>
            </w:rPr>
          </w:rPrChange>
        </w:rPr>
      </w:pPr>
      <w:r w:rsidRPr="00BF4A75">
        <w:rPr>
          <w:rFonts w:ascii="UHJQMA+A030-Reg"/>
          <w:color w:val="000000"/>
          <w:sz w:val="24"/>
          <w:lang w:val="es-CO"/>
          <w:rPrChange w:id="4437" w:author="MARTHA  CERVANTES DIAZ" w:date="2023-01-02T08:55:00Z">
            <w:rPr>
              <w:rFonts w:ascii="UHJQMA+A030-Reg"/>
              <w:color w:val="000000"/>
              <w:sz w:val="24"/>
            </w:rPr>
          </w:rPrChange>
        </w:rPr>
        <w:t>5</w:t>
      </w:r>
    </w:p>
    <w:p w14:paraId="4E59078C" w14:textId="77777777" w:rsidR="001D4206" w:rsidRPr="00BF4A75" w:rsidRDefault="00000000">
      <w:pPr>
        <w:framePr w:w="373" w:wrap="auto" w:hAnchor="text" w:x="1918" w:y="6948"/>
        <w:widowControl w:val="0"/>
        <w:autoSpaceDE w:val="0"/>
        <w:autoSpaceDN w:val="0"/>
        <w:spacing w:before="207" w:after="0" w:line="275" w:lineRule="exact"/>
        <w:jc w:val="left"/>
        <w:rPr>
          <w:rFonts w:ascii="Times New Roman"/>
          <w:color w:val="000000"/>
          <w:sz w:val="24"/>
          <w:lang w:val="es-CO"/>
          <w:rPrChange w:id="4438" w:author="MARTHA  CERVANTES DIAZ" w:date="2023-01-02T08:55:00Z">
            <w:rPr>
              <w:rFonts w:ascii="Times New Roman"/>
              <w:color w:val="000000"/>
              <w:sz w:val="24"/>
            </w:rPr>
          </w:rPrChange>
        </w:rPr>
      </w:pPr>
      <w:r w:rsidRPr="00BF4A75">
        <w:rPr>
          <w:rFonts w:ascii="UHJQMA+A030-Reg"/>
          <w:color w:val="000000"/>
          <w:sz w:val="24"/>
          <w:lang w:val="es-CO"/>
          <w:rPrChange w:id="4439" w:author="MARTHA  CERVANTES DIAZ" w:date="2023-01-02T08:55:00Z">
            <w:rPr>
              <w:rFonts w:ascii="UHJQMA+A030-Reg"/>
              <w:color w:val="000000"/>
              <w:sz w:val="24"/>
            </w:rPr>
          </w:rPrChange>
        </w:rPr>
        <w:t>5</w:t>
      </w:r>
    </w:p>
    <w:p w14:paraId="48835F19" w14:textId="77777777" w:rsidR="001D4206" w:rsidRPr="00BF4A75" w:rsidRDefault="00000000">
      <w:pPr>
        <w:framePr w:w="373" w:wrap="auto" w:hAnchor="text" w:x="1918" w:y="6948"/>
        <w:widowControl w:val="0"/>
        <w:autoSpaceDE w:val="0"/>
        <w:autoSpaceDN w:val="0"/>
        <w:spacing w:before="207" w:after="0" w:line="275" w:lineRule="exact"/>
        <w:jc w:val="left"/>
        <w:rPr>
          <w:rFonts w:ascii="Times New Roman"/>
          <w:color w:val="000000"/>
          <w:sz w:val="24"/>
          <w:lang w:val="es-CO"/>
          <w:rPrChange w:id="4440" w:author="MARTHA  CERVANTES DIAZ" w:date="2023-01-02T08:55:00Z">
            <w:rPr>
              <w:rFonts w:ascii="Times New Roman"/>
              <w:color w:val="000000"/>
              <w:sz w:val="24"/>
            </w:rPr>
          </w:rPrChange>
        </w:rPr>
      </w:pPr>
      <w:r w:rsidRPr="00BF4A75">
        <w:rPr>
          <w:rFonts w:ascii="UHJQMA+A030-Reg"/>
          <w:color w:val="000000"/>
          <w:sz w:val="24"/>
          <w:lang w:val="es-CO"/>
          <w:rPrChange w:id="4441" w:author="MARTHA  CERVANTES DIAZ" w:date="2023-01-02T08:55:00Z">
            <w:rPr>
              <w:rFonts w:ascii="UHJQMA+A030-Reg"/>
              <w:color w:val="000000"/>
              <w:sz w:val="24"/>
            </w:rPr>
          </w:rPrChange>
        </w:rPr>
        <w:t>5</w:t>
      </w:r>
    </w:p>
    <w:p w14:paraId="72E428BB" w14:textId="77777777" w:rsidR="001D4206" w:rsidRPr="00BF4A75" w:rsidRDefault="00000000">
      <w:pPr>
        <w:framePr w:w="7818" w:wrap="auto" w:hAnchor="text" w:x="2051" w:y="6948"/>
        <w:widowControl w:val="0"/>
        <w:autoSpaceDE w:val="0"/>
        <w:autoSpaceDN w:val="0"/>
        <w:spacing w:before="0" w:after="0" w:line="275" w:lineRule="exact"/>
        <w:jc w:val="left"/>
        <w:rPr>
          <w:rFonts w:ascii="Times New Roman"/>
          <w:color w:val="000000"/>
          <w:sz w:val="24"/>
          <w:lang w:val="es-CO"/>
          <w:rPrChange w:id="4442" w:author="MARTHA  CERVANTES DIAZ" w:date="2023-01-02T08:55:00Z">
            <w:rPr>
              <w:rFonts w:ascii="Times New Roman"/>
              <w:color w:val="000000"/>
              <w:sz w:val="24"/>
            </w:rPr>
          </w:rPrChange>
        </w:rPr>
      </w:pPr>
      <w:r w:rsidRPr="00BF4A75">
        <w:rPr>
          <w:rFonts w:ascii="UHJQMA+A030-Reg"/>
          <w:color w:val="000000"/>
          <w:sz w:val="24"/>
          <w:lang w:val="es-CO"/>
          <w:rPrChange w:id="4443" w:author="MARTHA  CERVANTES DIAZ" w:date="2023-01-02T08:55:00Z">
            <w:rPr>
              <w:rFonts w:ascii="UHJQMA+A030-Reg"/>
              <w:color w:val="000000"/>
              <w:sz w:val="24"/>
            </w:rPr>
          </w:rPrChange>
        </w:rPr>
        <w:t>.2.2.</w:t>
      </w:r>
      <w:r w:rsidRPr="00BF4A75">
        <w:rPr>
          <w:rFonts w:ascii="Times New Roman"/>
          <w:color w:val="000000"/>
          <w:spacing w:val="57"/>
          <w:sz w:val="24"/>
          <w:lang w:val="es-CO"/>
          <w:rPrChange w:id="4444"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445" w:author="MARTHA  CERVANTES DIAZ" w:date="2023-01-02T08:55:00Z">
            <w:rPr>
              <w:rFonts w:ascii="UHJQMA+A030-Reg" w:hAnsi="UHJQMA+A030-Reg" w:cs="UHJQMA+A030-Reg"/>
              <w:color w:val="000000"/>
              <w:sz w:val="24"/>
            </w:rPr>
          </w:rPrChange>
        </w:rPr>
        <w:t>De</w:t>
      </w:r>
      <w:r>
        <w:rPr>
          <w:rFonts w:ascii="UHJQMA+A030-Reg" w:hAnsi="UHJQMA+A030-Reg" w:cs="UHJQMA+A030-Reg"/>
          <w:color w:val="000000"/>
          <w:sz w:val="24"/>
        </w:rPr>
        <w:t>ﬁ</w:t>
      </w:r>
      <w:r w:rsidRPr="00BF4A75">
        <w:rPr>
          <w:rFonts w:ascii="UHJQMA+A030-Reg" w:hAnsi="UHJQMA+A030-Reg" w:cs="UHJQMA+A030-Reg"/>
          <w:color w:val="000000"/>
          <w:sz w:val="24"/>
          <w:lang w:val="es-CO"/>
          <w:rPrChange w:id="4446" w:author="MARTHA  CERVANTES DIAZ" w:date="2023-01-02T08:55:00Z">
            <w:rPr>
              <w:rFonts w:ascii="UHJQMA+A030-Reg" w:hAnsi="UHJQMA+A030-Reg" w:cs="UHJQMA+A030-Reg"/>
              <w:color w:val="000000"/>
              <w:sz w:val="24"/>
            </w:rPr>
          </w:rPrChange>
        </w:rPr>
        <w:t>nición</w:t>
      </w:r>
      <w:r w:rsidRPr="00BF4A75">
        <w:rPr>
          <w:rFonts w:ascii="Times New Roman"/>
          <w:color w:val="000000"/>
          <w:spacing w:val="6"/>
          <w:sz w:val="24"/>
          <w:lang w:val="es-CO"/>
          <w:rPrChange w:id="444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48" w:author="MARTHA  CERVANTES DIAZ" w:date="2023-01-02T08:55:00Z">
            <w:rPr>
              <w:rFonts w:ascii="UHJQMA+A030-Reg"/>
              <w:color w:val="000000"/>
              <w:sz w:val="24"/>
            </w:rPr>
          </w:rPrChange>
        </w:rPr>
        <w:t>la</w:t>
      </w:r>
      <w:r w:rsidRPr="00BF4A75">
        <w:rPr>
          <w:rFonts w:ascii="Times New Roman"/>
          <w:color w:val="000000"/>
          <w:spacing w:val="6"/>
          <w:sz w:val="24"/>
          <w:lang w:val="es-CO"/>
          <w:rPrChange w:id="4449"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450" w:author="MARTHA  CERVANTES DIAZ" w:date="2023-01-02T08:55:00Z">
            <w:rPr>
              <w:rFonts w:ascii="UHJQMA+A030-Reg" w:hAnsi="UHJQMA+A030-Reg" w:cs="UHJQMA+A030-Reg"/>
              <w:color w:val="000000"/>
              <w:spacing w:val="-1"/>
              <w:sz w:val="24"/>
            </w:rPr>
          </w:rPrChange>
        </w:rPr>
        <w:t>gramática</w:t>
      </w:r>
      <w:r w:rsidRPr="00BF4A75">
        <w:rPr>
          <w:rFonts w:ascii="Times New Roman"/>
          <w:color w:val="000000"/>
          <w:spacing w:val="7"/>
          <w:sz w:val="24"/>
          <w:lang w:val="es-CO"/>
          <w:rPrChange w:id="445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452" w:author="MARTHA  CERVANTES DIAZ" w:date="2023-01-02T08:55:00Z">
            <w:rPr>
              <w:rFonts w:ascii="UHJQMA+A030-Reg"/>
              <w:color w:val="000000"/>
              <w:sz w:val="24"/>
            </w:rPr>
          </w:rPrChange>
        </w:rPr>
        <w:t>a</w:t>
      </w:r>
      <w:r w:rsidRPr="00BF4A75">
        <w:rPr>
          <w:rFonts w:ascii="Times New Roman"/>
          <w:color w:val="000000"/>
          <w:spacing w:val="6"/>
          <w:sz w:val="24"/>
          <w:lang w:val="es-CO"/>
          <w:rPrChange w:id="445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54" w:author="MARTHA  CERVANTES DIAZ" w:date="2023-01-02T08:55:00Z">
            <w:rPr>
              <w:rFonts w:ascii="UHJQMA+A030-Reg"/>
              <w:color w:val="000000"/>
              <w:sz w:val="24"/>
            </w:rPr>
          </w:rPrChange>
        </w:rPr>
        <w:t>usar</w:t>
      </w:r>
      <w:r w:rsidRPr="00BF4A75">
        <w:rPr>
          <w:rFonts w:ascii="Times New Roman"/>
          <w:color w:val="000000"/>
          <w:spacing w:val="7"/>
          <w:sz w:val="24"/>
          <w:lang w:val="es-CO"/>
          <w:rPrChange w:id="4455"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456"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445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458" w:author="MARTHA  CERVANTES DIAZ" w:date="2023-01-02T08:55:00Z">
            <w:rPr>
              <w:rFonts w:ascii="UHJQMA+A030-Reg"/>
              <w:color w:val="000000"/>
              <w:sz w:val="24"/>
            </w:rPr>
          </w:rPrChange>
        </w:rPr>
        <w:t>la</w:t>
      </w:r>
      <w:r w:rsidRPr="00BF4A75">
        <w:rPr>
          <w:rFonts w:ascii="Times New Roman"/>
          <w:color w:val="000000"/>
          <w:spacing w:val="6"/>
          <w:sz w:val="24"/>
          <w:lang w:val="es-CO"/>
          <w:rPrChange w:id="4459"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460" w:author="MARTHA  CERVANTES DIAZ" w:date="2023-01-02T08:55:00Z">
            <w:rPr>
              <w:rFonts w:ascii="UHJQMA+A030-Reg" w:hAnsi="UHJQMA+A030-Reg" w:cs="UHJQMA+A030-Reg"/>
              <w:color w:val="000000"/>
              <w:sz w:val="24"/>
            </w:rPr>
          </w:rPrChange>
        </w:rPr>
        <w:t>de</w:t>
      </w:r>
      <w:r>
        <w:rPr>
          <w:rFonts w:ascii="UHJQMA+A030-Reg" w:hAnsi="UHJQMA+A030-Reg" w:cs="UHJQMA+A030-Reg"/>
          <w:color w:val="000000"/>
          <w:sz w:val="24"/>
        </w:rPr>
        <w:t>ﬁ</w:t>
      </w:r>
      <w:r w:rsidRPr="00BF4A75">
        <w:rPr>
          <w:rFonts w:ascii="UHJQMA+A030-Reg" w:hAnsi="UHJQMA+A030-Reg" w:cs="UHJQMA+A030-Reg"/>
          <w:color w:val="000000"/>
          <w:sz w:val="24"/>
          <w:lang w:val="es-CO"/>
          <w:rPrChange w:id="4461" w:author="MARTHA  CERVANTES DIAZ" w:date="2023-01-02T08:55:00Z">
            <w:rPr>
              <w:rFonts w:ascii="UHJQMA+A030-Reg" w:hAnsi="UHJQMA+A030-Reg" w:cs="UHJQMA+A030-Reg"/>
              <w:color w:val="000000"/>
              <w:sz w:val="24"/>
            </w:rPr>
          </w:rPrChange>
        </w:rPr>
        <w:t>nición</w:t>
      </w:r>
      <w:r w:rsidRPr="00BF4A75">
        <w:rPr>
          <w:rFonts w:ascii="Times New Roman"/>
          <w:color w:val="000000"/>
          <w:spacing w:val="6"/>
          <w:sz w:val="24"/>
          <w:lang w:val="es-CO"/>
          <w:rPrChange w:id="446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63" w:author="MARTHA  CERVANTES DIAZ" w:date="2023-01-02T08:55:00Z">
            <w:rPr>
              <w:rFonts w:ascii="UHJQMA+A030-Reg"/>
              <w:color w:val="000000"/>
              <w:sz w:val="24"/>
            </w:rPr>
          </w:rPrChange>
        </w:rPr>
        <w:t>de</w:t>
      </w:r>
      <w:r w:rsidRPr="00BF4A75">
        <w:rPr>
          <w:rFonts w:ascii="Times New Roman"/>
          <w:color w:val="000000"/>
          <w:spacing w:val="6"/>
          <w:sz w:val="24"/>
          <w:lang w:val="es-CO"/>
          <w:rPrChange w:id="446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65" w:author="MARTHA  CERVANTES DIAZ" w:date="2023-01-02T08:55:00Z">
            <w:rPr>
              <w:rFonts w:ascii="UHJQMA+A030-Reg"/>
              <w:color w:val="000000"/>
              <w:sz w:val="24"/>
            </w:rPr>
          </w:rPrChange>
        </w:rPr>
        <w:t>la</w:t>
      </w:r>
      <w:r w:rsidRPr="00BF4A75">
        <w:rPr>
          <w:rFonts w:ascii="Times New Roman"/>
          <w:color w:val="000000"/>
          <w:spacing w:val="6"/>
          <w:sz w:val="24"/>
          <w:lang w:val="es-CO"/>
          <w:rPrChange w:id="446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467" w:author="MARTHA  CERVANTES DIAZ" w:date="2023-01-02T08:55:00Z">
            <w:rPr>
              <w:rFonts w:ascii="UHJQMA+A030-Reg"/>
              <w:color w:val="000000"/>
              <w:spacing w:val="-1"/>
              <w:sz w:val="24"/>
            </w:rPr>
          </w:rPrChange>
        </w:rPr>
        <w:t>arquitectura.</w:t>
      </w:r>
    </w:p>
    <w:p w14:paraId="35FB884B" w14:textId="77777777" w:rsidR="001D4206" w:rsidRPr="00BF4A75" w:rsidRDefault="00000000">
      <w:pPr>
        <w:framePr w:w="7818" w:wrap="auto" w:hAnchor="text" w:x="2051" w:y="6948"/>
        <w:widowControl w:val="0"/>
        <w:autoSpaceDE w:val="0"/>
        <w:autoSpaceDN w:val="0"/>
        <w:spacing w:before="207" w:after="0" w:line="275" w:lineRule="exact"/>
        <w:jc w:val="left"/>
        <w:rPr>
          <w:rFonts w:ascii="Times New Roman"/>
          <w:color w:val="000000"/>
          <w:sz w:val="24"/>
          <w:lang w:val="es-CO"/>
          <w:rPrChange w:id="4468" w:author="MARTHA  CERVANTES DIAZ" w:date="2023-01-02T08:55:00Z">
            <w:rPr>
              <w:rFonts w:ascii="Times New Roman"/>
              <w:color w:val="000000"/>
              <w:sz w:val="24"/>
            </w:rPr>
          </w:rPrChange>
        </w:rPr>
      </w:pPr>
      <w:r w:rsidRPr="00BF4A75">
        <w:rPr>
          <w:rFonts w:ascii="UHJQMA+A030-Reg"/>
          <w:color w:val="000000"/>
          <w:sz w:val="24"/>
          <w:lang w:val="es-CO"/>
          <w:rPrChange w:id="4469" w:author="MARTHA  CERVANTES DIAZ" w:date="2023-01-02T08:55:00Z">
            <w:rPr>
              <w:rFonts w:ascii="UHJQMA+A030-Reg"/>
              <w:color w:val="000000"/>
              <w:sz w:val="24"/>
            </w:rPr>
          </w:rPrChange>
        </w:rPr>
        <w:t>.2.3.</w:t>
      </w:r>
      <w:r w:rsidRPr="00BF4A75">
        <w:rPr>
          <w:rFonts w:ascii="Times New Roman"/>
          <w:color w:val="000000"/>
          <w:spacing w:val="57"/>
          <w:sz w:val="24"/>
          <w:lang w:val="es-CO"/>
          <w:rPrChange w:id="4470"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471" w:author="MARTHA  CERVANTES DIAZ" w:date="2023-01-02T08:55:00Z">
            <w:rPr>
              <w:rFonts w:ascii="UHJQMA+A030-Reg" w:hAnsi="UHJQMA+A030-Reg" w:cs="UHJQMA+A030-Reg"/>
              <w:color w:val="000000"/>
              <w:sz w:val="24"/>
            </w:rPr>
          </w:rPrChange>
        </w:rPr>
        <w:t>Implementación</w:t>
      </w:r>
      <w:r w:rsidRPr="00BF4A75">
        <w:rPr>
          <w:rFonts w:ascii="Times New Roman"/>
          <w:color w:val="000000"/>
          <w:spacing w:val="6"/>
          <w:sz w:val="24"/>
          <w:lang w:val="es-CO"/>
          <w:rPrChange w:id="447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73" w:author="MARTHA  CERVANTES DIAZ" w:date="2023-01-02T08:55:00Z">
            <w:rPr>
              <w:rFonts w:ascii="UHJQMA+A030-Reg"/>
              <w:color w:val="000000"/>
              <w:sz w:val="24"/>
            </w:rPr>
          </w:rPrChange>
        </w:rPr>
        <w:t>la</w:t>
      </w:r>
      <w:r w:rsidRPr="00BF4A75">
        <w:rPr>
          <w:rFonts w:ascii="Times New Roman"/>
          <w:color w:val="000000"/>
          <w:spacing w:val="6"/>
          <w:sz w:val="24"/>
          <w:lang w:val="es-CO"/>
          <w:rPrChange w:id="4474"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475" w:author="MARTHA  CERVANTES DIAZ" w:date="2023-01-02T08:55:00Z">
            <w:rPr>
              <w:rFonts w:ascii="UHJQMA+A030-Reg" w:hAnsi="UHJQMA+A030-Reg" w:cs="UHJQMA+A030-Reg"/>
              <w:color w:val="000000"/>
              <w:spacing w:val="-1"/>
              <w:sz w:val="24"/>
            </w:rPr>
          </w:rPrChange>
        </w:rPr>
        <w:t>traducción</w:t>
      </w:r>
      <w:r w:rsidRPr="00BF4A75">
        <w:rPr>
          <w:rFonts w:ascii="Times New Roman"/>
          <w:color w:val="000000"/>
          <w:spacing w:val="6"/>
          <w:sz w:val="24"/>
          <w:lang w:val="es-CO"/>
          <w:rPrChange w:id="447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77" w:author="MARTHA  CERVANTES DIAZ" w:date="2023-01-02T08:55:00Z">
            <w:rPr>
              <w:rFonts w:ascii="UHJQMA+A030-Reg"/>
              <w:color w:val="000000"/>
              <w:sz w:val="24"/>
            </w:rPr>
          </w:rPrChange>
        </w:rPr>
        <w:t>de</w:t>
      </w:r>
      <w:r w:rsidRPr="00BF4A75">
        <w:rPr>
          <w:rFonts w:ascii="Times New Roman"/>
          <w:color w:val="000000"/>
          <w:spacing w:val="6"/>
          <w:sz w:val="24"/>
          <w:lang w:val="es-CO"/>
          <w:rPrChange w:id="447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79" w:author="MARTHA  CERVANTES DIAZ" w:date="2023-01-02T08:55:00Z">
            <w:rPr>
              <w:rFonts w:ascii="UHJQMA+A030-Reg"/>
              <w:color w:val="000000"/>
              <w:sz w:val="24"/>
            </w:rPr>
          </w:rPrChange>
        </w:rPr>
        <w:t>la</w:t>
      </w:r>
      <w:r w:rsidRPr="00BF4A75">
        <w:rPr>
          <w:rFonts w:ascii="Times New Roman"/>
          <w:color w:val="000000"/>
          <w:spacing w:val="6"/>
          <w:sz w:val="24"/>
          <w:lang w:val="es-CO"/>
          <w:rPrChange w:id="4480"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481" w:author="MARTHA  CERVANTES DIAZ" w:date="2023-01-02T08:55:00Z">
            <w:rPr>
              <w:rFonts w:ascii="UHJQMA+A030-Reg" w:hAnsi="UHJQMA+A030-Reg" w:cs="UHJQMA+A030-Reg"/>
              <w:color w:val="000000"/>
              <w:spacing w:val="-1"/>
              <w:sz w:val="24"/>
            </w:rPr>
          </w:rPrChange>
        </w:rPr>
        <w:t>notación</w:t>
      </w:r>
      <w:r w:rsidRPr="00BF4A75">
        <w:rPr>
          <w:rFonts w:ascii="Times New Roman"/>
          <w:color w:val="000000"/>
          <w:spacing w:val="7"/>
          <w:sz w:val="24"/>
          <w:lang w:val="es-CO"/>
          <w:rPrChange w:id="448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483" w:author="MARTHA  CERVANTES DIAZ" w:date="2023-01-02T08:55:00Z">
            <w:rPr>
              <w:rFonts w:ascii="UHJQMA+A030-Reg"/>
              <w:color w:val="000000"/>
              <w:sz w:val="24"/>
            </w:rPr>
          </w:rPrChange>
        </w:rPr>
        <w:t>al</w:t>
      </w:r>
      <w:r w:rsidRPr="00BF4A75">
        <w:rPr>
          <w:rFonts w:ascii="Times New Roman"/>
          <w:color w:val="000000"/>
          <w:spacing w:val="7"/>
          <w:sz w:val="24"/>
          <w:lang w:val="es-CO"/>
          <w:rPrChange w:id="448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485" w:author="MARTHA  CERVANTES DIAZ" w:date="2023-01-02T08:55:00Z">
            <w:rPr>
              <w:rFonts w:ascii="UHJQMA+A030-Reg"/>
              <w:color w:val="000000"/>
              <w:sz w:val="24"/>
            </w:rPr>
          </w:rPrChange>
        </w:rPr>
        <w:t>modelo</w:t>
      </w:r>
      <w:r w:rsidRPr="00BF4A75">
        <w:rPr>
          <w:rFonts w:ascii="Times New Roman"/>
          <w:color w:val="000000"/>
          <w:spacing w:val="6"/>
          <w:sz w:val="24"/>
          <w:lang w:val="es-CO"/>
          <w:rPrChange w:id="448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487" w:author="MARTHA  CERVANTES DIAZ" w:date="2023-01-02T08:55:00Z">
            <w:rPr>
              <w:rFonts w:ascii="UHJQMA+A030-Reg"/>
              <w:color w:val="000000"/>
              <w:sz w:val="24"/>
            </w:rPr>
          </w:rPrChange>
        </w:rPr>
        <w:t>de</w:t>
      </w:r>
      <w:r w:rsidRPr="00BF4A75">
        <w:rPr>
          <w:rFonts w:ascii="Times New Roman"/>
          <w:color w:val="000000"/>
          <w:spacing w:val="6"/>
          <w:sz w:val="24"/>
          <w:lang w:val="es-CO"/>
          <w:rPrChange w:id="448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489" w:author="MARTHA  CERVANTES DIAZ" w:date="2023-01-02T08:55:00Z">
            <w:rPr>
              <w:rFonts w:ascii="UHJQMA+A030-Reg"/>
              <w:color w:val="000000"/>
              <w:spacing w:val="-1"/>
              <w:sz w:val="24"/>
            </w:rPr>
          </w:rPrChange>
        </w:rPr>
        <w:t>grafos.</w:t>
      </w:r>
    </w:p>
    <w:p w14:paraId="0DA8708D" w14:textId="77777777" w:rsidR="001D4206" w:rsidRPr="00BF4A75" w:rsidRDefault="00000000">
      <w:pPr>
        <w:framePr w:w="8592" w:wrap="auto" w:hAnchor="text" w:x="2051" w:y="7912"/>
        <w:widowControl w:val="0"/>
        <w:autoSpaceDE w:val="0"/>
        <w:autoSpaceDN w:val="0"/>
        <w:spacing w:before="0" w:after="0" w:line="275" w:lineRule="exact"/>
        <w:jc w:val="left"/>
        <w:rPr>
          <w:rFonts w:ascii="Times New Roman"/>
          <w:color w:val="000000"/>
          <w:sz w:val="24"/>
          <w:lang w:val="es-CO"/>
          <w:rPrChange w:id="4490" w:author="MARTHA  CERVANTES DIAZ" w:date="2023-01-02T08:55:00Z">
            <w:rPr>
              <w:rFonts w:ascii="Times New Roman"/>
              <w:color w:val="000000"/>
              <w:sz w:val="24"/>
            </w:rPr>
          </w:rPrChange>
        </w:rPr>
      </w:pPr>
      <w:r w:rsidRPr="00BF4A75">
        <w:rPr>
          <w:rFonts w:ascii="UHJQMA+A030-Reg"/>
          <w:color w:val="000000"/>
          <w:sz w:val="24"/>
          <w:lang w:val="es-CO"/>
          <w:rPrChange w:id="4491" w:author="MARTHA  CERVANTES DIAZ" w:date="2023-01-02T08:55:00Z">
            <w:rPr>
              <w:rFonts w:ascii="UHJQMA+A030-Reg"/>
              <w:color w:val="000000"/>
              <w:sz w:val="24"/>
            </w:rPr>
          </w:rPrChange>
        </w:rPr>
        <w:t>.2.4.</w:t>
      </w:r>
      <w:r w:rsidRPr="00BF4A75">
        <w:rPr>
          <w:rFonts w:ascii="Times New Roman"/>
          <w:color w:val="000000"/>
          <w:spacing w:val="57"/>
          <w:sz w:val="24"/>
          <w:lang w:val="es-CO"/>
          <w:rPrChange w:id="4492"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4493" w:author="MARTHA  CERVANTES DIAZ" w:date="2023-01-02T08:55:00Z">
            <w:rPr>
              <w:rFonts w:ascii="UHJQMA+A030-Reg" w:hAnsi="UHJQMA+A030-Reg" w:cs="UHJQMA+A030-Reg"/>
              <w:color w:val="000000"/>
              <w:spacing w:val="-1"/>
              <w:sz w:val="24"/>
            </w:rPr>
          </w:rPrChange>
        </w:rPr>
        <w:t>Determinación</w:t>
      </w:r>
      <w:r w:rsidRPr="00BF4A75">
        <w:rPr>
          <w:rFonts w:ascii="Times New Roman"/>
          <w:color w:val="000000"/>
          <w:spacing w:val="7"/>
          <w:sz w:val="24"/>
          <w:lang w:val="es-CO"/>
          <w:rPrChange w:id="449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495" w:author="MARTHA  CERVANTES DIAZ" w:date="2023-01-02T08:55:00Z">
            <w:rPr>
              <w:rFonts w:ascii="UHJQMA+A030-Reg"/>
              <w:color w:val="000000"/>
              <w:spacing w:val="-1"/>
              <w:sz w:val="24"/>
            </w:rPr>
          </w:rPrChange>
        </w:rPr>
        <w:t>como</w:t>
      </w:r>
      <w:r w:rsidRPr="00BF4A75">
        <w:rPr>
          <w:rFonts w:ascii="Times New Roman"/>
          <w:color w:val="000000"/>
          <w:spacing w:val="7"/>
          <w:sz w:val="24"/>
          <w:lang w:val="es-CO"/>
          <w:rPrChange w:id="449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497" w:author="MARTHA  CERVANTES DIAZ" w:date="2023-01-02T08:55:00Z">
            <w:rPr>
              <w:rFonts w:ascii="UHJQMA+A030-Reg"/>
              <w:color w:val="000000"/>
              <w:sz w:val="24"/>
            </w:rPr>
          </w:rPrChange>
        </w:rPr>
        <w:t>se</w:t>
      </w:r>
      <w:r w:rsidRPr="00BF4A75">
        <w:rPr>
          <w:rFonts w:ascii="Times New Roman"/>
          <w:color w:val="000000"/>
          <w:spacing w:val="6"/>
          <w:sz w:val="24"/>
          <w:lang w:val="es-CO"/>
          <w:rPrChange w:id="4498"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499" w:author="MARTHA  CERVANTES DIAZ" w:date="2023-01-02T08:55:00Z">
            <w:rPr>
              <w:rFonts w:ascii="UHJQMA+A030-Reg" w:hAnsi="UHJQMA+A030-Reg" w:cs="UHJQMA+A030-Reg"/>
              <w:color w:val="000000"/>
              <w:spacing w:val="-1"/>
              <w:sz w:val="24"/>
            </w:rPr>
          </w:rPrChange>
        </w:rPr>
        <w:t>realizará</w:t>
      </w:r>
      <w:r w:rsidRPr="00BF4A75">
        <w:rPr>
          <w:rFonts w:ascii="Times New Roman"/>
          <w:color w:val="000000"/>
          <w:spacing w:val="7"/>
          <w:sz w:val="24"/>
          <w:lang w:val="es-CO"/>
          <w:rPrChange w:id="450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01" w:author="MARTHA  CERVANTES DIAZ" w:date="2023-01-02T08:55:00Z">
            <w:rPr>
              <w:rFonts w:ascii="UHJQMA+A030-Reg"/>
              <w:color w:val="000000"/>
              <w:sz w:val="24"/>
            </w:rPr>
          </w:rPrChange>
        </w:rPr>
        <w:t>la</w:t>
      </w:r>
      <w:r w:rsidRPr="00BF4A75">
        <w:rPr>
          <w:rFonts w:ascii="Times New Roman"/>
          <w:color w:val="000000"/>
          <w:spacing w:val="6"/>
          <w:sz w:val="24"/>
          <w:lang w:val="es-CO"/>
          <w:rPrChange w:id="4502"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503" w:author="MARTHA  CERVANTES DIAZ" w:date="2023-01-02T08:55:00Z">
            <w:rPr>
              <w:rFonts w:ascii="UHJQMA+A030-Reg" w:hAnsi="UHJQMA+A030-Reg" w:cs="UHJQMA+A030-Reg"/>
              <w:color w:val="000000"/>
              <w:spacing w:val="-1"/>
              <w:sz w:val="24"/>
            </w:rPr>
          </w:rPrChange>
        </w:rPr>
        <w:t>representación</w:t>
      </w:r>
      <w:r w:rsidRPr="00BF4A75">
        <w:rPr>
          <w:rFonts w:ascii="Times New Roman"/>
          <w:color w:val="000000"/>
          <w:spacing w:val="7"/>
          <w:sz w:val="24"/>
          <w:lang w:val="es-CO"/>
          <w:rPrChange w:id="450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05" w:author="MARTHA  CERVANTES DIAZ" w:date="2023-01-02T08:55:00Z">
            <w:rPr>
              <w:rFonts w:ascii="UHJQMA+A030-Reg"/>
              <w:color w:val="000000"/>
              <w:sz w:val="24"/>
            </w:rPr>
          </w:rPrChange>
        </w:rPr>
        <w:t>de</w:t>
      </w:r>
      <w:r w:rsidRPr="00BF4A75">
        <w:rPr>
          <w:rFonts w:ascii="Times New Roman"/>
          <w:color w:val="000000"/>
          <w:spacing w:val="6"/>
          <w:sz w:val="24"/>
          <w:lang w:val="es-CO"/>
          <w:rPrChange w:id="450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507" w:author="MARTHA  CERVANTES DIAZ" w:date="2023-01-02T08:55:00Z">
            <w:rPr>
              <w:rFonts w:ascii="UHJQMA+A030-Reg"/>
              <w:color w:val="000000"/>
              <w:sz w:val="24"/>
            </w:rPr>
          </w:rPrChange>
        </w:rPr>
        <w:t>los</w:t>
      </w:r>
      <w:r w:rsidRPr="00BF4A75">
        <w:rPr>
          <w:rFonts w:ascii="Times New Roman"/>
          <w:color w:val="000000"/>
          <w:spacing w:val="6"/>
          <w:sz w:val="24"/>
          <w:lang w:val="es-CO"/>
          <w:rPrChange w:id="450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509" w:author="MARTHA  CERVANTES DIAZ" w:date="2023-01-02T08:55:00Z">
            <w:rPr>
              <w:rFonts w:ascii="UHJQMA+A030-Reg"/>
              <w:color w:val="000000"/>
              <w:spacing w:val="-1"/>
              <w:sz w:val="24"/>
            </w:rPr>
          </w:rPrChange>
        </w:rPr>
        <w:t>componentes</w:t>
      </w:r>
      <w:r w:rsidRPr="00BF4A75">
        <w:rPr>
          <w:rFonts w:ascii="Times New Roman"/>
          <w:color w:val="000000"/>
          <w:spacing w:val="7"/>
          <w:sz w:val="24"/>
          <w:lang w:val="es-CO"/>
          <w:rPrChange w:id="451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11" w:author="MARTHA  CERVANTES DIAZ" w:date="2023-01-02T08:55:00Z">
            <w:rPr>
              <w:rFonts w:ascii="UHJQMA+A030-Reg"/>
              <w:color w:val="000000"/>
              <w:sz w:val="24"/>
            </w:rPr>
          </w:rPrChange>
        </w:rPr>
        <w:t>y</w:t>
      </w:r>
    </w:p>
    <w:p w14:paraId="11F299C2" w14:textId="77777777" w:rsidR="001D4206" w:rsidRPr="00BF4A75" w:rsidRDefault="00000000">
      <w:pPr>
        <w:framePr w:w="8592" w:wrap="auto" w:hAnchor="text" w:x="2051" w:y="7912"/>
        <w:widowControl w:val="0"/>
        <w:autoSpaceDE w:val="0"/>
        <w:autoSpaceDN w:val="0"/>
        <w:spacing w:before="13" w:after="0" w:line="275" w:lineRule="exact"/>
        <w:ind w:left="584"/>
        <w:jc w:val="left"/>
        <w:rPr>
          <w:rFonts w:ascii="Times New Roman"/>
          <w:color w:val="000000"/>
          <w:sz w:val="24"/>
          <w:lang w:val="es-CO"/>
          <w:rPrChange w:id="4512" w:author="MARTHA  CERVANTES DIAZ" w:date="2023-01-02T08:55:00Z">
            <w:rPr>
              <w:rFonts w:ascii="Times New Roman"/>
              <w:color w:val="000000"/>
              <w:sz w:val="24"/>
            </w:rPr>
          </w:rPrChange>
        </w:rPr>
      </w:pPr>
      <w:r w:rsidRPr="00BF4A75">
        <w:rPr>
          <w:rFonts w:ascii="UHJQMA+A030-Reg"/>
          <w:color w:val="000000"/>
          <w:sz w:val="24"/>
          <w:lang w:val="es-CO"/>
          <w:rPrChange w:id="4513" w:author="MARTHA  CERVANTES DIAZ" w:date="2023-01-02T08:55:00Z">
            <w:rPr>
              <w:rFonts w:ascii="UHJQMA+A030-Reg"/>
              <w:color w:val="000000"/>
              <w:sz w:val="24"/>
            </w:rPr>
          </w:rPrChange>
        </w:rPr>
        <w:t>partes</w:t>
      </w:r>
      <w:r w:rsidRPr="00BF4A75">
        <w:rPr>
          <w:rFonts w:ascii="Times New Roman"/>
          <w:color w:val="000000"/>
          <w:spacing w:val="6"/>
          <w:sz w:val="24"/>
          <w:lang w:val="es-CO"/>
          <w:rPrChange w:id="451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515" w:author="MARTHA  CERVANTES DIAZ" w:date="2023-01-02T08:55:00Z">
            <w:rPr>
              <w:rFonts w:ascii="UHJQMA+A030-Reg"/>
              <w:color w:val="000000"/>
              <w:sz w:val="24"/>
            </w:rPr>
          </w:rPrChange>
        </w:rPr>
        <w:t>de</w:t>
      </w:r>
      <w:r w:rsidRPr="00BF4A75">
        <w:rPr>
          <w:rFonts w:ascii="Times New Roman"/>
          <w:color w:val="000000"/>
          <w:spacing w:val="6"/>
          <w:sz w:val="24"/>
          <w:lang w:val="es-CO"/>
          <w:rPrChange w:id="451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517" w:author="MARTHA  CERVANTES DIAZ" w:date="2023-01-02T08:55:00Z">
            <w:rPr>
              <w:rFonts w:ascii="UHJQMA+A030-Reg"/>
              <w:color w:val="000000"/>
              <w:sz w:val="24"/>
            </w:rPr>
          </w:rPrChange>
        </w:rPr>
        <w:t>la</w:t>
      </w:r>
      <w:r w:rsidRPr="00BF4A75">
        <w:rPr>
          <w:rFonts w:ascii="Times New Roman"/>
          <w:color w:val="000000"/>
          <w:spacing w:val="6"/>
          <w:sz w:val="24"/>
          <w:lang w:val="es-CO"/>
          <w:rPrChange w:id="451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519" w:author="MARTHA  CERVANTES DIAZ" w:date="2023-01-02T08:55:00Z">
            <w:rPr>
              <w:rFonts w:ascii="UHJQMA+A030-Reg"/>
              <w:color w:val="000000"/>
              <w:spacing w:val="-1"/>
              <w:sz w:val="24"/>
            </w:rPr>
          </w:rPrChange>
        </w:rPr>
        <w:t>arquitectura.</w:t>
      </w:r>
    </w:p>
    <w:p w14:paraId="2301545C" w14:textId="77777777" w:rsidR="001D4206" w:rsidRPr="00BF4A75" w:rsidRDefault="00000000">
      <w:pPr>
        <w:framePr w:w="373" w:wrap="auto" w:hAnchor="text" w:x="1918" w:y="8684"/>
        <w:widowControl w:val="0"/>
        <w:autoSpaceDE w:val="0"/>
        <w:autoSpaceDN w:val="0"/>
        <w:spacing w:before="0" w:after="0" w:line="275" w:lineRule="exact"/>
        <w:jc w:val="left"/>
        <w:rPr>
          <w:rFonts w:ascii="Times New Roman"/>
          <w:color w:val="000000"/>
          <w:sz w:val="24"/>
          <w:lang w:val="es-CO"/>
          <w:rPrChange w:id="4520" w:author="MARTHA  CERVANTES DIAZ" w:date="2023-01-02T08:55:00Z">
            <w:rPr>
              <w:rFonts w:ascii="Times New Roman"/>
              <w:color w:val="000000"/>
              <w:sz w:val="24"/>
            </w:rPr>
          </w:rPrChange>
        </w:rPr>
      </w:pPr>
      <w:r w:rsidRPr="00BF4A75">
        <w:rPr>
          <w:rFonts w:ascii="UHJQMA+A030-Reg"/>
          <w:color w:val="000000"/>
          <w:sz w:val="24"/>
          <w:lang w:val="es-CO"/>
          <w:rPrChange w:id="4521" w:author="MARTHA  CERVANTES DIAZ" w:date="2023-01-02T08:55:00Z">
            <w:rPr>
              <w:rFonts w:ascii="UHJQMA+A030-Reg"/>
              <w:color w:val="000000"/>
              <w:sz w:val="24"/>
            </w:rPr>
          </w:rPrChange>
        </w:rPr>
        <w:t>5</w:t>
      </w:r>
    </w:p>
    <w:p w14:paraId="050E1FB2" w14:textId="77777777" w:rsidR="001D4206" w:rsidRPr="00BF4A75" w:rsidRDefault="00000000">
      <w:pPr>
        <w:framePr w:w="373" w:wrap="auto" w:hAnchor="text" w:x="1918" w:y="8684"/>
        <w:widowControl w:val="0"/>
        <w:autoSpaceDE w:val="0"/>
        <w:autoSpaceDN w:val="0"/>
        <w:spacing w:before="207" w:after="0" w:line="275" w:lineRule="exact"/>
        <w:jc w:val="left"/>
        <w:rPr>
          <w:rFonts w:ascii="Times New Roman"/>
          <w:color w:val="000000"/>
          <w:sz w:val="24"/>
          <w:lang w:val="es-CO"/>
          <w:rPrChange w:id="4522" w:author="MARTHA  CERVANTES DIAZ" w:date="2023-01-02T08:55:00Z">
            <w:rPr>
              <w:rFonts w:ascii="Times New Roman"/>
              <w:color w:val="000000"/>
              <w:sz w:val="24"/>
            </w:rPr>
          </w:rPrChange>
        </w:rPr>
      </w:pPr>
      <w:r w:rsidRPr="00BF4A75">
        <w:rPr>
          <w:rFonts w:ascii="UHJQMA+A030-Reg"/>
          <w:color w:val="000000"/>
          <w:sz w:val="24"/>
          <w:lang w:val="es-CO"/>
          <w:rPrChange w:id="4523" w:author="MARTHA  CERVANTES DIAZ" w:date="2023-01-02T08:55:00Z">
            <w:rPr>
              <w:rFonts w:ascii="UHJQMA+A030-Reg"/>
              <w:color w:val="000000"/>
              <w:sz w:val="24"/>
            </w:rPr>
          </w:rPrChange>
        </w:rPr>
        <w:t>5</w:t>
      </w:r>
    </w:p>
    <w:p w14:paraId="09E2B414" w14:textId="77777777" w:rsidR="001D4206" w:rsidRPr="00BF4A75" w:rsidRDefault="00000000">
      <w:pPr>
        <w:framePr w:w="2102" w:wrap="auto" w:hAnchor="text" w:x="2051" w:y="8684"/>
        <w:widowControl w:val="0"/>
        <w:autoSpaceDE w:val="0"/>
        <w:autoSpaceDN w:val="0"/>
        <w:spacing w:before="0" w:after="0" w:line="275" w:lineRule="exact"/>
        <w:jc w:val="left"/>
        <w:rPr>
          <w:rFonts w:ascii="Times New Roman"/>
          <w:color w:val="000000"/>
          <w:sz w:val="24"/>
          <w:lang w:val="es-CO"/>
          <w:rPrChange w:id="4524" w:author="MARTHA  CERVANTES DIAZ" w:date="2023-01-02T08:55:00Z">
            <w:rPr>
              <w:rFonts w:ascii="Times New Roman"/>
              <w:color w:val="000000"/>
              <w:sz w:val="24"/>
            </w:rPr>
          </w:rPrChange>
        </w:rPr>
      </w:pPr>
      <w:r w:rsidRPr="00BF4A75">
        <w:rPr>
          <w:rFonts w:ascii="UHJQMA+A030-Reg"/>
          <w:color w:val="000000"/>
          <w:sz w:val="24"/>
          <w:lang w:val="es-CO"/>
          <w:rPrChange w:id="4525" w:author="MARTHA  CERVANTES DIAZ" w:date="2023-01-02T08:55:00Z">
            <w:rPr>
              <w:rFonts w:ascii="UHJQMA+A030-Reg"/>
              <w:color w:val="000000"/>
              <w:sz w:val="24"/>
            </w:rPr>
          </w:rPrChange>
        </w:rPr>
        <w:t>.2.5.</w:t>
      </w:r>
      <w:r w:rsidRPr="00BF4A75">
        <w:rPr>
          <w:rFonts w:ascii="Times New Roman"/>
          <w:color w:val="000000"/>
          <w:spacing w:val="57"/>
          <w:sz w:val="24"/>
          <w:lang w:val="es-CO"/>
          <w:rPrChange w:id="4526" w:author="MARTHA  CERVANTES DIAZ" w:date="2023-01-02T08:55:00Z">
            <w:rPr>
              <w:rFonts w:ascii="Times New Roman"/>
              <w:color w:val="000000"/>
              <w:spacing w:val="57"/>
              <w:sz w:val="24"/>
            </w:rPr>
          </w:rPrChange>
        </w:rPr>
        <w:t xml:space="preserve"> </w:t>
      </w:r>
      <w:r w:rsidRPr="00BF4A75">
        <w:rPr>
          <w:rFonts w:ascii="UHJQMA+A030-Reg"/>
          <w:color w:val="000000"/>
          <w:spacing w:val="-1"/>
          <w:sz w:val="24"/>
          <w:lang w:val="es-CO"/>
          <w:rPrChange w:id="4527" w:author="MARTHA  CERVANTES DIAZ" w:date="2023-01-02T08:55:00Z">
            <w:rPr>
              <w:rFonts w:ascii="UHJQMA+A030-Reg"/>
              <w:color w:val="000000"/>
              <w:spacing w:val="-1"/>
              <w:sz w:val="24"/>
            </w:rPr>
          </w:rPrChange>
        </w:rPr>
        <w:t>Imprevistos.</w:t>
      </w:r>
    </w:p>
    <w:p w14:paraId="59231085" w14:textId="77777777" w:rsidR="001D4206" w:rsidRPr="00BF4A75" w:rsidRDefault="00000000">
      <w:pPr>
        <w:framePr w:w="7910" w:wrap="auto" w:hAnchor="text" w:x="2051" w:y="9166"/>
        <w:widowControl w:val="0"/>
        <w:autoSpaceDE w:val="0"/>
        <w:autoSpaceDN w:val="0"/>
        <w:spacing w:before="0" w:after="0" w:line="275" w:lineRule="exact"/>
        <w:jc w:val="left"/>
        <w:rPr>
          <w:rFonts w:ascii="Times New Roman"/>
          <w:color w:val="000000"/>
          <w:sz w:val="24"/>
          <w:lang w:val="es-CO"/>
          <w:rPrChange w:id="4528" w:author="MARTHA  CERVANTES DIAZ" w:date="2023-01-02T08:55:00Z">
            <w:rPr>
              <w:rFonts w:ascii="Times New Roman"/>
              <w:color w:val="000000"/>
              <w:sz w:val="24"/>
            </w:rPr>
          </w:rPrChange>
        </w:rPr>
      </w:pPr>
      <w:r w:rsidRPr="00BF4A75">
        <w:rPr>
          <w:rFonts w:ascii="UHJQMA+A030-Reg"/>
          <w:color w:val="000000"/>
          <w:sz w:val="24"/>
          <w:lang w:val="es-CO"/>
          <w:rPrChange w:id="4529" w:author="MARTHA  CERVANTES DIAZ" w:date="2023-01-02T08:55:00Z">
            <w:rPr>
              <w:rFonts w:ascii="UHJQMA+A030-Reg"/>
              <w:color w:val="000000"/>
              <w:sz w:val="24"/>
            </w:rPr>
          </w:rPrChange>
        </w:rPr>
        <w:t>.2.6.</w:t>
      </w:r>
      <w:r w:rsidRPr="00BF4A75">
        <w:rPr>
          <w:rFonts w:ascii="Times New Roman"/>
          <w:color w:val="000000"/>
          <w:spacing w:val="57"/>
          <w:sz w:val="24"/>
          <w:lang w:val="es-CO"/>
          <w:rPrChange w:id="4530"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531" w:author="MARTHA  CERVANTES DIAZ" w:date="2023-01-02T08:55:00Z">
            <w:rPr>
              <w:rFonts w:ascii="UHJQMA+A030-Reg" w:hAnsi="UHJQMA+A030-Reg" w:cs="UHJQMA+A030-Reg"/>
              <w:color w:val="000000"/>
              <w:sz w:val="24"/>
            </w:rPr>
          </w:rPrChange>
        </w:rPr>
        <w:t>Análisis,</w:t>
      </w:r>
      <w:r w:rsidRPr="00BF4A75">
        <w:rPr>
          <w:rFonts w:ascii="Times New Roman"/>
          <w:color w:val="000000"/>
          <w:spacing w:val="7"/>
          <w:sz w:val="24"/>
          <w:lang w:val="es-CO"/>
          <w:rPrChange w:id="4532"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533" w:author="MARTHA  CERVANTES DIAZ" w:date="2023-01-02T08:55:00Z">
            <w:rPr>
              <w:rFonts w:ascii="UHJQMA+A030-Reg" w:hAnsi="UHJQMA+A030-Reg" w:cs="UHJQMA+A030-Reg"/>
              <w:color w:val="000000"/>
              <w:spacing w:val="-1"/>
              <w:sz w:val="24"/>
            </w:rPr>
          </w:rPrChange>
        </w:rPr>
        <w:t>retroalimentación</w:t>
      </w:r>
      <w:r w:rsidRPr="00BF4A75">
        <w:rPr>
          <w:rFonts w:ascii="Times New Roman"/>
          <w:color w:val="000000"/>
          <w:spacing w:val="7"/>
          <w:sz w:val="24"/>
          <w:lang w:val="es-CO"/>
          <w:rPrChange w:id="453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35" w:author="MARTHA  CERVANTES DIAZ" w:date="2023-01-02T08:55:00Z">
            <w:rPr>
              <w:rFonts w:ascii="UHJQMA+A030-Reg"/>
              <w:color w:val="000000"/>
              <w:sz w:val="24"/>
            </w:rPr>
          </w:rPrChange>
        </w:rPr>
        <w:t>y</w:t>
      </w:r>
      <w:r w:rsidRPr="00BF4A75">
        <w:rPr>
          <w:rFonts w:ascii="Times New Roman"/>
          <w:color w:val="000000"/>
          <w:spacing w:val="6"/>
          <w:sz w:val="24"/>
          <w:lang w:val="es-CO"/>
          <w:rPrChange w:id="453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537" w:author="MARTHA  CERVANTES DIAZ" w:date="2023-01-02T08:55:00Z">
            <w:rPr>
              <w:rFonts w:ascii="UHJQMA+A030-Reg"/>
              <w:color w:val="000000"/>
              <w:sz w:val="24"/>
            </w:rPr>
          </w:rPrChange>
        </w:rPr>
        <w:t>conclusiones</w:t>
      </w:r>
      <w:r w:rsidRPr="00BF4A75">
        <w:rPr>
          <w:rFonts w:ascii="Times New Roman"/>
          <w:color w:val="000000"/>
          <w:spacing w:val="6"/>
          <w:sz w:val="24"/>
          <w:lang w:val="es-CO"/>
          <w:rPrChange w:id="453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539" w:author="MARTHA  CERVANTES DIAZ" w:date="2023-01-02T08:55:00Z">
            <w:rPr>
              <w:rFonts w:ascii="UHJQMA+A030-Reg"/>
              <w:color w:val="000000"/>
              <w:sz w:val="24"/>
            </w:rPr>
          </w:rPrChange>
        </w:rPr>
        <w:t>del</w:t>
      </w:r>
      <w:r w:rsidRPr="00BF4A75">
        <w:rPr>
          <w:rFonts w:ascii="Times New Roman"/>
          <w:color w:val="000000"/>
          <w:spacing w:val="7"/>
          <w:sz w:val="24"/>
          <w:lang w:val="es-CO"/>
          <w:rPrChange w:id="454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41" w:author="MARTHA  CERVANTES DIAZ" w:date="2023-01-02T08:55:00Z">
            <w:rPr>
              <w:rFonts w:ascii="UHJQMA+A030-Reg"/>
              <w:color w:val="000000"/>
              <w:sz w:val="24"/>
            </w:rPr>
          </w:rPrChange>
        </w:rPr>
        <w:t>desarrollo</w:t>
      </w:r>
      <w:r w:rsidRPr="00BF4A75">
        <w:rPr>
          <w:rFonts w:ascii="Times New Roman"/>
          <w:color w:val="000000"/>
          <w:spacing w:val="6"/>
          <w:sz w:val="24"/>
          <w:lang w:val="es-CO"/>
          <w:rPrChange w:id="454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543" w:author="MARTHA  CERVANTES DIAZ" w:date="2023-01-02T08:55:00Z">
            <w:rPr>
              <w:rFonts w:ascii="UHJQMA+A030-Reg"/>
              <w:color w:val="000000"/>
              <w:sz w:val="24"/>
            </w:rPr>
          </w:rPrChange>
        </w:rPr>
        <w:t>de</w:t>
      </w:r>
      <w:r w:rsidRPr="00BF4A75">
        <w:rPr>
          <w:rFonts w:ascii="Times New Roman"/>
          <w:color w:val="000000"/>
          <w:spacing w:val="6"/>
          <w:sz w:val="24"/>
          <w:lang w:val="es-CO"/>
          <w:rPrChange w:id="454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545" w:author="MARTHA  CERVANTES DIAZ" w:date="2023-01-02T08:55:00Z">
            <w:rPr>
              <w:rFonts w:ascii="UHJQMA+A030-Reg"/>
              <w:color w:val="000000"/>
              <w:sz w:val="24"/>
            </w:rPr>
          </w:rPrChange>
        </w:rPr>
        <w:t>la</w:t>
      </w:r>
      <w:r w:rsidRPr="00BF4A75">
        <w:rPr>
          <w:rFonts w:ascii="Times New Roman"/>
          <w:color w:val="000000"/>
          <w:spacing w:val="6"/>
          <w:sz w:val="24"/>
          <w:lang w:val="es-CO"/>
          <w:rPrChange w:id="454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547" w:author="MARTHA  CERVANTES DIAZ" w:date="2023-01-02T08:55:00Z">
            <w:rPr>
              <w:rFonts w:ascii="UHJQMA+A030-Reg"/>
              <w:color w:val="000000"/>
              <w:spacing w:val="-1"/>
              <w:sz w:val="24"/>
            </w:rPr>
          </w:rPrChange>
        </w:rPr>
        <w:t>fase.</w:t>
      </w:r>
    </w:p>
    <w:p w14:paraId="313DB36E" w14:textId="77777777" w:rsidR="001D4206" w:rsidRPr="00BF4A75" w:rsidRDefault="00000000">
      <w:pPr>
        <w:framePr w:w="373" w:wrap="auto" w:hAnchor="text" w:x="1440" w:y="10026"/>
        <w:widowControl w:val="0"/>
        <w:autoSpaceDE w:val="0"/>
        <w:autoSpaceDN w:val="0"/>
        <w:spacing w:before="0" w:after="0" w:line="278" w:lineRule="exact"/>
        <w:jc w:val="left"/>
        <w:rPr>
          <w:rFonts w:ascii="Times New Roman"/>
          <w:color w:val="000000"/>
          <w:sz w:val="24"/>
          <w:lang w:val="es-CO"/>
          <w:rPrChange w:id="4548" w:author="MARTHA  CERVANTES DIAZ" w:date="2023-01-02T08:55:00Z">
            <w:rPr>
              <w:rFonts w:ascii="Times New Roman"/>
              <w:color w:val="000000"/>
              <w:sz w:val="24"/>
            </w:rPr>
          </w:rPrChange>
        </w:rPr>
      </w:pPr>
      <w:r w:rsidRPr="00BF4A75">
        <w:rPr>
          <w:rFonts w:ascii="JKVKLP+A030-Bol"/>
          <w:color w:val="000000"/>
          <w:sz w:val="24"/>
          <w:lang w:val="es-CO"/>
          <w:rPrChange w:id="4549" w:author="MARTHA  CERVANTES DIAZ" w:date="2023-01-02T08:55:00Z">
            <w:rPr>
              <w:rFonts w:ascii="JKVKLP+A030-Bol"/>
              <w:color w:val="000000"/>
              <w:sz w:val="24"/>
            </w:rPr>
          </w:rPrChange>
        </w:rPr>
        <w:t>5</w:t>
      </w:r>
    </w:p>
    <w:p w14:paraId="27195921" w14:textId="77777777" w:rsidR="001D4206" w:rsidRPr="00BF4A75" w:rsidRDefault="00000000">
      <w:pPr>
        <w:framePr w:w="4593" w:wrap="auto" w:hAnchor="text" w:x="1573" w:y="10026"/>
        <w:widowControl w:val="0"/>
        <w:autoSpaceDE w:val="0"/>
        <w:autoSpaceDN w:val="0"/>
        <w:spacing w:before="0" w:after="0" w:line="278" w:lineRule="exact"/>
        <w:jc w:val="left"/>
        <w:rPr>
          <w:rFonts w:ascii="Times New Roman"/>
          <w:color w:val="000000"/>
          <w:sz w:val="24"/>
          <w:lang w:val="es-CO"/>
          <w:rPrChange w:id="4550" w:author="MARTHA  CERVANTES DIAZ" w:date="2023-01-02T08:55:00Z">
            <w:rPr>
              <w:rFonts w:ascii="Times New Roman"/>
              <w:color w:val="000000"/>
              <w:sz w:val="24"/>
            </w:rPr>
          </w:rPrChange>
        </w:rPr>
      </w:pPr>
      <w:r w:rsidRPr="00BF4A75">
        <w:rPr>
          <w:rFonts w:ascii="JKVKLP+A030-Bol"/>
          <w:color w:val="000000"/>
          <w:sz w:val="24"/>
          <w:lang w:val="es-CO"/>
          <w:rPrChange w:id="4551" w:author="MARTHA  CERVANTES DIAZ" w:date="2023-01-02T08:55:00Z">
            <w:rPr>
              <w:rFonts w:ascii="JKVKLP+A030-Bol"/>
              <w:color w:val="000000"/>
              <w:sz w:val="24"/>
            </w:rPr>
          </w:rPrChange>
        </w:rPr>
        <w:t>.3</w:t>
      </w:r>
      <w:r w:rsidRPr="00BF4A75">
        <w:rPr>
          <w:rFonts w:ascii="Times New Roman"/>
          <w:color w:val="000000"/>
          <w:spacing w:val="179"/>
          <w:sz w:val="24"/>
          <w:lang w:val="es-CO"/>
          <w:rPrChange w:id="4552" w:author="MARTHA  CERVANTES DIAZ" w:date="2023-01-02T08:55:00Z">
            <w:rPr>
              <w:rFonts w:ascii="Times New Roman"/>
              <w:color w:val="000000"/>
              <w:spacing w:val="179"/>
              <w:sz w:val="24"/>
            </w:rPr>
          </w:rPrChange>
        </w:rPr>
        <w:t xml:space="preserve"> </w:t>
      </w:r>
      <w:r w:rsidRPr="00BF4A75">
        <w:rPr>
          <w:rFonts w:ascii="JKVKLP+A030-Bol"/>
          <w:color w:val="000000"/>
          <w:spacing w:val="-1"/>
          <w:sz w:val="24"/>
          <w:lang w:val="es-CO"/>
          <w:rPrChange w:id="4553" w:author="MARTHA  CERVANTES DIAZ" w:date="2023-01-02T08:55:00Z">
            <w:rPr>
              <w:rFonts w:ascii="JKVKLP+A030-Bol"/>
              <w:color w:val="000000"/>
              <w:spacing w:val="-1"/>
              <w:sz w:val="24"/>
            </w:rPr>
          </w:rPrChange>
        </w:rPr>
        <w:t>MECANISMOS</w:t>
      </w:r>
      <w:r w:rsidRPr="00BF4A75">
        <w:rPr>
          <w:rFonts w:ascii="Times New Roman"/>
          <w:color w:val="000000"/>
          <w:spacing w:val="7"/>
          <w:sz w:val="24"/>
          <w:lang w:val="es-CO"/>
          <w:rPrChange w:id="4554" w:author="MARTHA  CERVANTES DIAZ" w:date="2023-01-02T08:55:00Z">
            <w:rPr>
              <w:rFonts w:ascii="Times New Roman"/>
              <w:color w:val="000000"/>
              <w:spacing w:val="7"/>
              <w:sz w:val="24"/>
            </w:rPr>
          </w:rPrChange>
        </w:rPr>
        <w:t xml:space="preserve"> </w:t>
      </w:r>
      <w:r w:rsidRPr="00BF4A75">
        <w:rPr>
          <w:rFonts w:ascii="JKVKLP+A030-Bol"/>
          <w:color w:val="000000"/>
          <w:spacing w:val="-1"/>
          <w:sz w:val="24"/>
          <w:lang w:val="es-CO"/>
          <w:rPrChange w:id="4555"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4556" w:author="MARTHA  CERVANTES DIAZ" w:date="2023-01-02T08:55:00Z">
            <w:rPr>
              <w:rFonts w:ascii="Times New Roman"/>
              <w:color w:val="000000"/>
              <w:spacing w:val="7"/>
              <w:sz w:val="24"/>
            </w:rPr>
          </w:rPrChange>
        </w:rPr>
        <w:t xml:space="preserve"> </w:t>
      </w:r>
      <w:r w:rsidRPr="00BF4A75">
        <w:rPr>
          <w:rFonts w:ascii="JKVKLP+A030-Bol" w:hAnsi="JKVKLP+A030-Bol" w:cs="JKVKLP+A030-Bol"/>
          <w:color w:val="000000"/>
          <w:spacing w:val="-3"/>
          <w:sz w:val="24"/>
          <w:lang w:val="es-CO"/>
          <w:rPrChange w:id="4557" w:author="MARTHA  CERVANTES DIAZ" w:date="2023-01-02T08:55:00Z">
            <w:rPr>
              <w:rFonts w:ascii="JKVKLP+A030-Bol" w:hAnsi="JKVKLP+A030-Bol" w:cs="JKVKLP+A030-Bol"/>
              <w:color w:val="000000"/>
              <w:spacing w:val="-3"/>
              <w:sz w:val="24"/>
            </w:rPr>
          </w:rPrChange>
        </w:rPr>
        <w:t>COMPARACIÓN</w:t>
      </w:r>
    </w:p>
    <w:p w14:paraId="127D1C7C" w14:textId="77777777" w:rsidR="001D4206" w:rsidRPr="00BF4A75" w:rsidRDefault="00000000">
      <w:pPr>
        <w:framePr w:w="9600" w:wrap="auto" w:hAnchor="text" w:x="1440" w:y="10708"/>
        <w:widowControl w:val="0"/>
        <w:autoSpaceDE w:val="0"/>
        <w:autoSpaceDN w:val="0"/>
        <w:spacing w:before="0" w:after="0" w:line="275" w:lineRule="exact"/>
        <w:jc w:val="left"/>
        <w:rPr>
          <w:rFonts w:ascii="Times New Roman"/>
          <w:color w:val="000000"/>
          <w:sz w:val="24"/>
          <w:lang w:val="es-CO"/>
          <w:rPrChange w:id="4558" w:author="MARTHA  CERVANTES DIAZ" w:date="2023-01-02T08:55:00Z">
            <w:rPr>
              <w:rFonts w:ascii="Times New Roman"/>
              <w:color w:val="000000"/>
              <w:sz w:val="24"/>
            </w:rPr>
          </w:rPrChange>
        </w:rPr>
      </w:pPr>
      <w:r w:rsidRPr="00BF4A75">
        <w:rPr>
          <w:rFonts w:ascii="UHJQMA+A030-Reg"/>
          <w:color w:val="000000"/>
          <w:spacing w:val="-1"/>
          <w:sz w:val="24"/>
          <w:lang w:val="es-CO"/>
          <w:rPrChange w:id="4559" w:author="MARTHA  CERVANTES DIAZ" w:date="2023-01-02T08:55:00Z">
            <w:rPr>
              <w:rFonts w:ascii="UHJQMA+A030-Reg"/>
              <w:color w:val="000000"/>
              <w:spacing w:val="-1"/>
              <w:sz w:val="24"/>
            </w:rPr>
          </w:rPrChange>
        </w:rPr>
        <w:t>Durante</w:t>
      </w:r>
      <w:r w:rsidRPr="00BF4A75">
        <w:rPr>
          <w:rFonts w:ascii="Times New Roman"/>
          <w:color w:val="000000"/>
          <w:spacing w:val="7"/>
          <w:sz w:val="24"/>
          <w:lang w:val="es-CO"/>
          <w:rPrChange w:id="456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61" w:author="MARTHA  CERVANTES DIAZ" w:date="2023-01-02T08:55:00Z">
            <w:rPr>
              <w:rFonts w:ascii="UHJQMA+A030-Reg"/>
              <w:color w:val="000000"/>
              <w:sz w:val="24"/>
            </w:rPr>
          </w:rPrChange>
        </w:rPr>
        <w:t>la</w:t>
      </w:r>
      <w:r w:rsidRPr="00BF4A75">
        <w:rPr>
          <w:rFonts w:ascii="Times New Roman"/>
          <w:color w:val="000000"/>
          <w:spacing w:val="6"/>
          <w:sz w:val="24"/>
          <w:lang w:val="es-CO"/>
          <w:rPrChange w:id="456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563" w:author="MARTHA  CERVANTES DIAZ" w:date="2023-01-02T08:55:00Z">
            <w:rPr>
              <w:rFonts w:ascii="UHJQMA+A030-Reg"/>
              <w:color w:val="000000"/>
              <w:spacing w:val="-1"/>
              <w:sz w:val="24"/>
            </w:rPr>
          </w:rPrChange>
        </w:rPr>
        <w:t>tercera</w:t>
      </w:r>
      <w:r w:rsidRPr="00BF4A75">
        <w:rPr>
          <w:rFonts w:ascii="Times New Roman"/>
          <w:color w:val="000000"/>
          <w:spacing w:val="7"/>
          <w:sz w:val="24"/>
          <w:lang w:val="es-CO"/>
          <w:rPrChange w:id="456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565" w:author="MARTHA  CERVANTES DIAZ" w:date="2023-01-02T08:55:00Z">
            <w:rPr>
              <w:rFonts w:ascii="UHJQMA+A030-Reg"/>
              <w:color w:val="000000"/>
              <w:spacing w:val="-1"/>
              <w:sz w:val="24"/>
            </w:rPr>
          </w:rPrChange>
        </w:rPr>
        <w:t>fase</w:t>
      </w:r>
      <w:r w:rsidRPr="00BF4A75">
        <w:rPr>
          <w:rFonts w:ascii="Times New Roman"/>
          <w:color w:val="000000"/>
          <w:spacing w:val="7"/>
          <w:sz w:val="24"/>
          <w:lang w:val="es-CO"/>
          <w:rPrChange w:id="456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67" w:author="MARTHA  CERVANTES DIAZ" w:date="2023-01-02T08:55:00Z">
            <w:rPr>
              <w:rFonts w:ascii="UHJQMA+A030-Reg"/>
              <w:color w:val="000000"/>
              <w:sz w:val="24"/>
            </w:rPr>
          </w:rPrChange>
        </w:rPr>
        <w:t>del</w:t>
      </w:r>
      <w:r w:rsidRPr="00BF4A75">
        <w:rPr>
          <w:rFonts w:ascii="Times New Roman"/>
          <w:color w:val="000000"/>
          <w:spacing w:val="7"/>
          <w:sz w:val="24"/>
          <w:lang w:val="es-CO"/>
          <w:rPrChange w:id="4568"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4569" w:author="MARTHA  CERVANTES DIAZ" w:date="2023-01-02T08:55:00Z">
            <w:rPr>
              <w:rFonts w:ascii="UHJQMA+A030-Reg"/>
              <w:color w:val="000000"/>
              <w:spacing w:val="-2"/>
              <w:sz w:val="24"/>
            </w:rPr>
          </w:rPrChange>
        </w:rPr>
        <w:t>proyecto,</w:t>
      </w:r>
      <w:r w:rsidRPr="00BF4A75">
        <w:rPr>
          <w:rFonts w:ascii="Times New Roman"/>
          <w:color w:val="000000"/>
          <w:spacing w:val="8"/>
          <w:sz w:val="24"/>
          <w:lang w:val="es-CO"/>
          <w:rPrChange w:id="4570"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4571" w:author="MARTHA  CERVANTES DIAZ" w:date="2023-01-02T08:55:00Z">
            <w:rPr>
              <w:rFonts w:ascii="UHJQMA+A030-Reg"/>
              <w:color w:val="000000"/>
              <w:sz w:val="24"/>
            </w:rPr>
          </w:rPrChange>
        </w:rPr>
        <w:t>se</w:t>
      </w:r>
      <w:r w:rsidRPr="00BF4A75">
        <w:rPr>
          <w:rFonts w:ascii="Times New Roman"/>
          <w:color w:val="000000"/>
          <w:spacing w:val="6"/>
          <w:sz w:val="24"/>
          <w:lang w:val="es-CO"/>
          <w:rPrChange w:id="4572"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573" w:author="MARTHA  CERVANTES DIAZ" w:date="2023-01-02T08:55:00Z">
            <w:rPr>
              <w:rFonts w:ascii="UHJQMA+A030-Reg" w:hAnsi="UHJQMA+A030-Reg" w:cs="UHJQMA+A030-Reg"/>
              <w:color w:val="000000"/>
              <w:spacing w:val="-1"/>
              <w:sz w:val="24"/>
            </w:rPr>
          </w:rPrChange>
        </w:rPr>
        <w:t>buscará</w:t>
      </w:r>
      <w:r w:rsidRPr="00BF4A75">
        <w:rPr>
          <w:rFonts w:ascii="Times New Roman"/>
          <w:color w:val="000000"/>
          <w:spacing w:val="7"/>
          <w:sz w:val="24"/>
          <w:lang w:val="es-CO"/>
          <w:rPrChange w:id="457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75" w:author="MARTHA  CERVANTES DIAZ" w:date="2023-01-02T08:55:00Z">
            <w:rPr>
              <w:rFonts w:ascii="UHJQMA+A030-Reg"/>
              <w:color w:val="000000"/>
              <w:sz w:val="24"/>
            </w:rPr>
          </w:rPrChange>
        </w:rPr>
        <w:t>poder</w:t>
      </w:r>
      <w:r w:rsidRPr="00BF4A75">
        <w:rPr>
          <w:rFonts w:ascii="Times New Roman"/>
          <w:color w:val="000000"/>
          <w:spacing w:val="7"/>
          <w:sz w:val="24"/>
          <w:lang w:val="es-CO"/>
          <w:rPrChange w:id="457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577" w:author="MARTHA  CERVANTES DIAZ" w:date="2023-01-02T08:55:00Z">
            <w:rPr>
              <w:rFonts w:ascii="UHJQMA+A030-Reg"/>
              <w:color w:val="000000"/>
              <w:spacing w:val="-1"/>
              <w:sz w:val="24"/>
            </w:rPr>
          </w:rPrChange>
        </w:rPr>
        <w:t>determinar</w:t>
      </w:r>
      <w:r w:rsidRPr="00BF4A75">
        <w:rPr>
          <w:rFonts w:ascii="Times New Roman"/>
          <w:color w:val="000000"/>
          <w:spacing w:val="7"/>
          <w:sz w:val="24"/>
          <w:lang w:val="es-CO"/>
          <w:rPrChange w:id="457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79" w:author="MARTHA  CERVANTES DIAZ" w:date="2023-01-02T08:55:00Z">
            <w:rPr>
              <w:rFonts w:ascii="UHJQMA+A030-Reg"/>
              <w:color w:val="000000"/>
              <w:sz w:val="24"/>
            </w:rPr>
          </w:rPrChange>
        </w:rPr>
        <w:t>e</w:t>
      </w:r>
      <w:r w:rsidRPr="00BF4A75">
        <w:rPr>
          <w:rFonts w:ascii="Times New Roman"/>
          <w:color w:val="000000"/>
          <w:spacing w:val="6"/>
          <w:sz w:val="24"/>
          <w:lang w:val="es-CO"/>
          <w:rPrChange w:id="458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581" w:author="MARTHA  CERVANTES DIAZ" w:date="2023-01-02T08:55:00Z">
            <w:rPr>
              <w:rFonts w:ascii="UHJQMA+A030-Reg"/>
              <w:color w:val="000000"/>
              <w:sz w:val="24"/>
            </w:rPr>
          </w:rPrChange>
        </w:rPr>
        <w:t>implementar</w:t>
      </w:r>
      <w:r w:rsidRPr="00BF4A75">
        <w:rPr>
          <w:rFonts w:ascii="Times New Roman"/>
          <w:color w:val="000000"/>
          <w:spacing w:val="7"/>
          <w:sz w:val="24"/>
          <w:lang w:val="es-CO"/>
          <w:rPrChange w:id="4582"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583" w:author="MARTHA  CERVANTES DIAZ" w:date="2023-01-02T08:55:00Z">
            <w:rPr>
              <w:rFonts w:ascii="UHJQMA+A030-Reg" w:hAnsi="UHJQMA+A030-Reg" w:cs="UHJQMA+A030-Reg"/>
              <w:color w:val="000000"/>
              <w:spacing w:val="-1"/>
              <w:sz w:val="24"/>
            </w:rPr>
          </w:rPrChange>
        </w:rPr>
        <w:t>cómo</w:t>
      </w:r>
    </w:p>
    <w:p w14:paraId="64BA7E30" w14:textId="77777777" w:rsidR="001D4206" w:rsidRPr="00BF4A75" w:rsidRDefault="00000000">
      <w:pPr>
        <w:framePr w:w="9600" w:wrap="auto" w:hAnchor="text" w:x="1440" w:y="10708"/>
        <w:widowControl w:val="0"/>
        <w:autoSpaceDE w:val="0"/>
        <w:autoSpaceDN w:val="0"/>
        <w:spacing w:before="13" w:after="0" w:line="275" w:lineRule="exact"/>
        <w:jc w:val="left"/>
        <w:rPr>
          <w:rFonts w:ascii="Times New Roman"/>
          <w:color w:val="000000"/>
          <w:sz w:val="24"/>
          <w:lang w:val="es-CO"/>
          <w:rPrChange w:id="4584" w:author="MARTHA  CERVANTES DIAZ" w:date="2023-01-02T08:55:00Z">
            <w:rPr>
              <w:rFonts w:ascii="Times New Roman"/>
              <w:color w:val="000000"/>
              <w:sz w:val="24"/>
            </w:rPr>
          </w:rPrChange>
        </w:rPr>
      </w:pPr>
      <w:r w:rsidRPr="00BF4A75">
        <w:rPr>
          <w:rFonts w:ascii="UHJQMA+A030-Reg"/>
          <w:color w:val="000000"/>
          <w:sz w:val="24"/>
          <w:lang w:val="es-CO"/>
          <w:rPrChange w:id="4585" w:author="MARTHA  CERVANTES DIAZ" w:date="2023-01-02T08:55:00Z">
            <w:rPr>
              <w:rFonts w:ascii="UHJQMA+A030-Reg"/>
              <w:color w:val="000000"/>
              <w:sz w:val="24"/>
            </w:rPr>
          </w:rPrChange>
        </w:rPr>
        <w:t>se</w:t>
      </w:r>
      <w:r w:rsidRPr="00BF4A75">
        <w:rPr>
          <w:rFonts w:ascii="Times New Roman"/>
          <w:color w:val="000000"/>
          <w:spacing w:val="6"/>
          <w:sz w:val="24"/>
          <w:lang w:val="es-CO"/>
          <w:rPrChange w:id="4586"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587" w:author="MARTHA  CERVANTES DIAZ" w:date="2023-01-02T08:55:00Z">
            <w:rPr>
              <w:rFonts w:ascii="UHJQMA+A030-Reg" w:hAnsi="UHJQMA+A030-Reg" w:cs="UHJQMA+A030-Reg"/>
              <w:color w:val="000000"/>
              <w:spacing w:val="-1"/>
              <w:sz w:val="24"/>
            </w:rPr>
          </w:rPrChange>
        </w:rPr>
        <w:t>realizará</w:t>
      </w:r>
      <w:r w:rsidRPr="00BF4A75">
        <w:rPr>
          <w:rFonts w:ascii="Times New Roman"/>
          <w:color w:val="000000"/>
          <w:spacing w:val="7"/>
          <w:sz w:val="24"/>
          <w:lang w:val="es-CO"/>
          <w:rPrChange w:id="458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89" w:author="MARTHA  CERVANTES DIAZ" w:date="2023-01-02T08:55:00Z">
            <w:rPr>
              <w:rFonts w:ascii="UHJQMA+A030-Reg"/>
              <w:color w:val="000000"/>
              <w:sz w:val="24"/>
            </w:rPr>
          </w:rPrChange>
        </w:rPr>
        <w:t>la</w:t>
      </w:r>
      <w:r w:rsidRPr="00BF4A75">
        <w:rPr>
          <w:rFonts w:ascii="Times New Roman"/>
          <w:color w:val="000000"/>
          <w:spacing w:val="6"/>
          <w:sz w:val="24"/>
          <w:lang w:val="es-CO"/>
          <w:rPrChange w:id="4590"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591" w:author="MARTHA  CERVANTES DIAZ" w:date="2023-01-02T08:55:00Z">
            <w:rPr>
              <w:rFonts w:ascii="UHJQMA+A030-Reg" w:hAnsi="UHJQMA+A030-Reg" w:cs="UHJQMA+A030-Reg"/>
              <w:color w:val="000000"/>
              <w:spacing w:val="-1"/>
              <w:sz w:val="24"/>
            </w:rPr>
          </w:rPrChange>
        </w:rPr>
        <w:t>comparación</w:t>
      </w:r>
      <w:r w:rsidRPr="00BF4A75">
        <w:rPr>
          <w:rFonts w:ascii="Times New Roman"/>
          <w:color w:val="000000"/>
          <w:spacing w:val="7"/>
          <w:sz w:val="24"/>
          <w:lang w:val="es-CO"/>
          <w:rPrChange w:id="459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593" w:author="MARTHA  CERVANTES DIAZ" w:date="2023-01-02T08:55:00Z">
            <w:rPr>
              <w:rFonts w:ascii="UHJQMA+A030-Reg"/>
              <w:color w:val="000000"/>
              <w:spacing w:val="-1"/>
              <w:sz w:val="24"/>
            </w:rPr>
          </w:rPrChange>
        </w:rPr>
        <w:t>entre</w:t>
      </w:r>
      <w:r w:rsidRPr="00BF4A75">
        <w:rPr>
          <w:rFonts w:ascii="Times New Roman"/>
          <w:color w:val="000000"/>
          <w:spacing w:val="7"/>
          <w:sz w:val="24"/>
          <w:lang w:val="es-CO"/>
          <w:rPrChange w:id="459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95" w:author="MARTHA  CERVANTES DIAZ" w:date="2023-01-02T08:55:00Z">
            <w:rPr>
              <w:rFonts w:ascii="UHJQMA+A030-Reg"/>
              <w:color w:val="000000"/>
              <w:sz w:val="24"/>
            </w:rPr>
          </w:rPrChange>
        </w:rPr>
        <w:t>el</w:t>
      </w:r>
      <w:r w:rsidRPr="00BF4A75">
        <w:rPr>
          <w:rFonts w:ascii="Times New Roman"/>
          <w:color w:val="000000"/>
          <w:spacing w:val="7"/>
          <w:sz w:val="24"/>
          <w:lang w:val="es-CO"/>
          <w:rPrChange w:id="459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597" w:author="MARTHA  CERVANTES DIAZ" w:date="2023-01-02T08:55:00Z">
            <w:rPr>
              <w:rFonts w:ascii="UHJQMA+A030-Reg"/>
              <w:color w:val="000000"/>
              <w:sz w:val="24"/>
            </w:rPr>
          </w:rPrChange>
        </w:rPr>
        <w:t>estado</w:t>
      </w:r>
      <w:r w:rsidRPr="00BF4A75">
        <w:rPr>
          <w:rFonts w:ascii="Times New Roman"/>
          <w:color w:val="000000"/>
          <w:spacing w:val="6"/>
          <w:sz w:val="24"/>
          <w:lang w:val="es-CO"/>
          <w:rPrChange w:id="459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599" w:author="MARTHA  CERVANTES DIAZ" w:date="2023-01-02T08:55:00Z">
            <w:rPr>
              <w:rFonts w:ascii="UHJQMA+A030-Reg"/>
              <w:color w:val="000000"/>
              <w:sz w:val="24"/>
            </w:rPr>
          </w:rPrChange>
        </w:rPr>
        <w:t>de</w:t>
      </w:r>
      <w:r w:rsidRPr="00BF4A75">
        <w:rPr>
          <w:rFonts w:ascii="Times New Roman"/>
          <w:color w:val="000000"/>
          <w:spacing w:val="6"/>
          <w:sz w:val="24"/>
          <w:lang w:val="es-CO"/>
          <w:rPrChange w:id="460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01" w:author="MARTHA  CERVANTES DIAZ" w:date="2023-01-02T08:55:00Z">
            <w:rPr>
              <w:rFonts w:ascii="UHJQMA+A030-Reg"/>
              <w:color w:val="000000"/>
              <w:sz w:val="24"/>
            </w:rPr>
          </w:rPrChange>
        </w:rPr>
        <w:t>la</w:t>
      </w:r>
      <w:r w:rsidRPr="00BF4A75">
        <w:rPr>
          <w:rFonts w:ascii="Times New Roman"/>
          <w:color w:val="000000"/>
          <w:spacing w:val="6"/>
          <w:sz w:val="24"/>
          <w:lang w:val="es-CO"/>
          <w:rPrChange w:id="460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603" w:author="MARTHA  CERVANTES DIAZ" w:date="2023-01-02T08:55:00Z">
            <w:rPr>
              <w:rFonts w:ascii="UHJQMA+A030-Reg"/>
              <w:color w:val="000000"/>
              <w:spacing w:val="-1"/>
              <w:sz w:val="24"/>
            </w:rPr>
          </w:rPrChange>
        </w:rPr>
        <w:t>arquitectura</w:t>
      </w:r>
      <w:r w:rsidRPr="00BF4A75">
        <w:rPr>
          <w:rFonts w:ascii="Times New Roman"/>
          <w:color w:val="000000"/>
          <w:spacing w:val="7"/>
          <w:sz w:val="24"/>
          <w:lang w:val="es-CO"/>
          <w:rPrChange w:id="460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605" w:author="MARTHA  CERVANTES DIAZ" w:date="2023-01-02T08:55:00Z">
            <w:rPr>
              <w:rFonts w:ascii="UHJQMA+A030-Reg"/>
              <w:color w:val="000000"/>
              <w:spacing w:val="-1"/>
              <w:sz w:val="24"/>
            </w:rPr>
          </w:rPrChange>
        </w:rPr>
        <w:t>obtenido</w:t>
      </w:r>
      <w:r w:rsidRPr="00BF4A75">
        <w:rPr>
          <w:rFonts w:ascii="Times New Roman"/>
          <w:color w:val="000000"/>
          <w:spacing w:val="7"/>
          <w:sz w:val="24"/>
          <w:lang w:val="es-CO"/>
          <w:rPrChange w:id="460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607" w:author="MARTHA  CERVANTES DIAZ" w:date="2023-01-02T08:55:00Z">
            <w:rPr>
              <w:rFonts w:ascii="UHJQMA+A030-Reg"/>
              <w:color w:val="000000"/>
              <w:spacing w:val="-1"/>
              <w:sz w:val="24"/>
            </w:rPr>
          </w:rPrChange>
        </w:rPr>
        <w:t>durante</w:t>
      </w:r>
      <w:r w:rsidRPr="00BF4A75">
        <w:rPr>
          <w:rFonts w:ascii="Times New Roman"/>
          <w:color w:val="000000"/>
          <w:spacing w:val="7"/>
          <w:sz w:val="24"/>
          <w:lang w:val="es-CO"/>
          <w:rPrChange w:id="460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609" w:author="MARTHA  CERVANTES DIAZ" w:date="2023-01-02T08:55:00Z">
            <w:rPr>
              <w:rFonts w:ascii="UHJQMA+A030-Reg"/>
              <w:color w:val="000000"/>
              <w:sz w:val="24"/>
            </w:rPr>
          </w:rPrChange>
        </w:rPr>
        <w:t>la</w:t>
      </w:r>
    </w:p>
    <w:p w14:paraId="6187D9AB" w14:textId="77777777" w:rsidR="001D4206" w:rsidRPr="00BF4A75" w:rsidRDefault="00000000">
      <w:pPr>
        <w:framePr w:w="9600" w:wrap="auto" w:hAnchor="text" w:x="1440" w:y="10708"/>
        <w:widowControl w:val="0"/>
        <w:autoSpaceDE w:val="0"/>
        <w:autoSpaceDN w:val="0"/>
        <w:spacing w:before="13" w:after="0" w:line="275" w:lineRule="exact"/>
        <w:jc w:val="left"/>
        <w:rPr>
          <w:rFonts w:ascii="Times New Roman"/>
          <w:color w:val="000000"/>
          <w:sz w:val="24"/>
          <w:lang w:val="es-CO"/>
          <w:rPrChange w:id="4610" w:author="MARTHA  CERVANTES DIAZ" w:date="2023-01-02T08:55:00Z">
            <w:rPr>
              <w:rFonts w:ascii="Times New Roman"/>
              <w:color w:val="000000"/>
              <w:sz w:val="24"/>
            </w:rPr>
          </w:rPrChange>
        </w:rPr>
      </w:pPr>
      <w:r w:rsidRPr="00BF4A75">
        <w:rPr>
          <w:rFonts w:ascii="UHJQMA+A030-Reg" w:hAnsi="UHJQMA+A030-Reg" w:cs="UHJQMA+A030-Reg"/>
          <w:color w:val="000000"/>
          <w:spacing w:val="-1"/>
          <w:sz w:val="24"/>
          <w:lang w:val="es-CO"/>
          <w:rPrChange w:id="4611" w:author="MARTHA  CERVANTES DIAZ" w:date="2023-01-02T08:55:00Z">
            <w:rPr>
              <w:rFonts w:ascii="UHJQMA+A030-Reg" w:hAnsi="UHJQMA+A030-Reg" w:cs="UHJQMA+A030-Reg"/>
              <w:color w:val="000000"/>
              <w:spacing w:val="-1"/>
              <w:sz w:val="24"/>
            </w:rPr>
          </w:rPrChange>
        </w:rPr>
        <w:t>auto-descripción</w:t>
      </w:r>
      <w:r w:rsidRPr="00BF4A75">
        <w:rPr>
          <w:rFonts w:ascii="Times New Roman"/>
          <w:color w:val="000000"/>
          <w:spacing w:val="6"/>
          <w:sz w:val="24"/>
          <w:lang w:val="es-CO"/>
          <w:rPrChange w:id="461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13" w:author="MARTHA  CERVANTES DIAZ" w:date="2023-01-02T08:55:00Z">
            <w:rPr>
              <w:rFonts w:ascii="UHJQMA+A030-Reg"/>
              <w:color w:val="000000"/>
              <w:sz w:val="24"/>
            </w:rPr>
          </w:rPrChange>
        </w:rPr>
        <w:t>de</w:t>
      </w:r>
      <w:r w:rsidRPr="00BF4A75">
        <w:rPr>
          <w:rFonts w:ascii="Times New Roman"/>
          <w:color w:val="000000"/>
          <w:spacing w:val="6"/>
          <w:sz w:val="24"/>
          <w:lang w:val="es-CO"/>
          <w:rPrChange w:id="461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15" w:author="MARTHA  CERVANTES DIAZ" w:date="2023-01-02T08:55:00Z">
            <w:rPr>
              <w:rFonts w:ascii="UHJQMA+A030-Reg"/>
              <w:color w:val="000000"/>
              <w:sz w:val="24"/>
            </w:rPr>
          </w:rPrChange>
        </w:rPr>
        <w:t>la</w:t>
      </w:r>
      <w:r w:rsidRPr="00BF4A75">
        <w:rPr>
          <w:rFonts w:ascii="Times New Roman"/>
          <w:color w:val="000000"/>
          <w:spacing w:val="6"/>
          <w:sz w:val="24"/>
          <w:lang w:val="es-CO"/>
          <w:rPrChange w:id="461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617" w:author="MARTHA  CERVANTES DIAZ" w:date="2023-01-02T08:55:00Z">
            <w:rPr>
              <w:rFonts w:ascii="UHJQMA+A030-Reg"/>
              <w:color w:val="000000"/>
              <w:spacing w:val="-1"/>
              <w:sz w:val="24"/>
            </w:rPr>
          </w:rPrChange>
        </w:rPr>
        <w:t>misma</w:t>
      </w:r>
      <w:r w:rsidRPr="00BF4A75">
        <w:rPr>
          <w:rFonts w:ascii="Times New Roman"/>
          <w:color w:val="000000"/>
          <w:spacing w:val="7"/>
          <w:sz w:val="24"/>
          <w:lang w:val="es-CO"/>
          <w:rPrChange w:id="461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619" w:author="MARTHA  CERVANTES DIAZ" w:date="2023-01-02T08:55:00Z">
            <w:rPr>
              <w:rFonts w:ascii="UHJQMA+A030-Reg"/>
              <w:color w:val="000000"/>
              <w:sz w:val="24"/>
            </w:rPr>
          </w:rPrChange>
        </w:rPr>
        <w:t>y</w:t>
      </w:r>
      <w:r w:rsidRPr="00BF4A75">
        <w:rPr>
          <w:rFonts w:ascii="Times New Roman"/>
          <w:color w:val="000000"/>
          <w:spacing w:val="6"/>
          <w:sz w:val="24"/>
          <w:lang w:val="es-CO"/>
          <w:rPrChange w:id="462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21" w:author="MARTHA  CERVANTES DIAZ" w:date="2023-01-02T08:55:00Z">
            <w:rPr>
              <w:rFonts w:ascii="UHJQMA+A030-Reg"/>
              <w:color w:val="000000"/>
              <w:sz w:val="24"/>
            </w:rPr>
          </w:rPrChange>
        </w:rPr>
        <w:t>el</w:t>
      </w:r>
      <w:r w:rsidRPr="00BF4A75">
        <w:rPr>
          <w:rFonts w:ascii="Times New Roman"/>
          <w:color w:val="000000"/>
          <w:spacing w:val="7"/>
          <w:sz w:val="24"/>
          <w:lang w:val="es-CO"/>
          <w:rPrChange w:id="462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623" w:author="MARTHA  CERVANTES DIAZ" w:date="2023-01-02T08:55:00Z">
            <w:rPr>
              <w:rFonts w:ascii="UHJQMA+A030-Reg"/>
              <w:color w:val="000000"/>
              <w:spacing w:val="-1"/>
              <w:sz w:val="24"/>
            </w:rPr>
          </w:rPrChange>
        </w:rPr>
        <w:t>objetivo</w:t>
      </w:r>
      <w:r w:rsidRPr="00BF4A75">
        <w:rPr>
          <w:rFonts w:ascii="Times New Roman"/>
          <w:color w:val="000000"/>
          <w:spacing w:val="7"/>
          <w:sz w:val="24"/>
          <w:lang w:val="es-CO"/>
          <w:rPrChange w:id="462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625" w:author="MARTHA  CERVANTES DIAZ" w:date="2023-01-02T08:55:00Z">
            <w:rPr>
              <w:rFonts w:ascii="UHJQMA+A030-Reg"/>
              <w:color w:val="000000"/>
              <w:sz w:val="24"/>
            </w:rPr>
          </w:rPrChange>
        </w:rPr>
        <w:t>establecido.</w:t>
      </w:r>
      <w:r w:rsidRPr="00BF4A75">
        <w:rPr>
          <w:rFonts w:ascii="Times New Roman"/>
          <w:color w:val="000000"/>
          <w:spacing w:val="7"/>
          <w:sz w:val="24"/>
          <w:lang w:val="es-CO"/>
          <w:rPrChange w:id="4626"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627" w:author="MARTHA  CERVANTES DIAZ" w:date="2023-01-02T08:55:00Z">
            <w:rPr>
              <w:rFonts w:ascii="UHJQMA+A030-Reg" w:hAnsi="UHJQMA+A030-Reg" w:cs="UHJQMA+A030-Reg"/>
              <w:color w:val="000000"/>
              <w:spacing w:val="-1"/>
              <w:sz w:val="24"/>
            </w:rPr>
          </w:rPrChange>
        </w:rPr>
        <w:t>Así</w:t>
      </w:r>
      <w:r w:rsidRPr="00BF4A75">
        <w:rPr>
          <w:rFonts w:ascii="Times New Roman"/>
          <w:color w:val="000000"/>
          <w:spacing w:val="7"/>
          <w:sz w:val="24"/>
          <w:lang w:val="es-CO"/>
          <w:rPrChange w:id="4628"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629" w:author="MARTHA  CERVANTES DIAZ" w:date="2023-01-02T08:55:00Z">
            <w:rPr>
              <w:rFonts w:ascii="UHJQMA+A030-Reg"/>
              <w:color w:val="000000"/>
              <w:spacing w:val="-1"/>
              <w:sz w:val="24"/>
            </w:rPr>
          </w:rPrChange>
        </w:rPr>
        <w:t>mismo,</w:t>
      </w:r>
      <w:r w:rsidRPr="00BF4A75">
        <w:rPr>
          <w:rFonts w:ascii="Times New Roman"/>
          <w:color w:val="000000"/>
          <w:spacing w:val="7"/>
          <w:sz w:val="24"/>
          <w:lang w:val="es-CO"/>
          <w:rPrChange w:id="463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631" w:author="MARTHA  CERVANTES DIAZ" w:date="2023-01-02T08:55:00Z">
            <w:rPr>
              <w:rFonts w:ascii="UHJQMA+A030-Reg"/>
              <w:color w:val="000000"/>
              <w:sz w:val="24"/>
            </w:rPr>
          </w:rPrChange>
        </w:rPr>
        <w:t>y</w:t>
      </w:r>
      <w:r w:rsidRPr="00BF4A75">
        <w:rPr>
          <w:rFonts w:ascii="Times New Roman"/>
          <w:color w:val="000000"/>
          <w:spacing w:val="6"/>
          <w:sz w:val="24"/>
          <w:lang w:val="es-CO"/>
          <w:rPrChange w:id="463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33" w:author="MARTHA  CERVANTES DIAZ" w:date="2023-01-02T08:55:00Z">
            <w:rPr>
              <w:rFonts w:ascii="UHJQMA+A030-Reg"/>
              <w:color w:val="000000"/>
              <w:sz w:val="24"/>
            </w:rPr>
          </w:rPrChange>
        </w:rPr>
        <w:t>con</w:t>
      </w:r>
      <w:r w:rsidRPr="00BF4A75">
        <w:rPr>
          <w:rFonts w:ascii="Times New Roman"/>
          <w:color w:val="000000"/>
          <w:spacing w:val="6"/>
          <w:sz w:val="24"/>
          <w:lang w:val="es-CO"/>
          <w:rPrChange w:id="463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35" w:author="MARTHA  CERVANTES DIAZ" w:date="2023-01-02T08:55:00Z">
            <w:rPr>
              <w:rFonts w:ascii="UHJQMA+A030-Reg"/>
              <w:color w:val="000000"/>
              <w:sz w:val="24"/>
            </w:rPr>
          </w:rPrChange>
        </w:rPr>
        <w:t>el</w:t>
      </w:r>
      <w:r w:rsidRPr="00BF4A75">
        <w:rPr>
          <w:rFonts w:ascii="Times New Roman"/>
          <w:color w:val="000000"/>
          <w:spacing w:val="7"/>
          <w:sz w:val="24"/>
          <w:lang w:val="es-CO"/>
          <w:rPrChange w:id="4636" w:author="MARTHA  CERVANTES DIAZ" w:date="2023-01-02T08:55:00Z">
            <w:rPr>
              <w:rFonts w:ascii="Times New Roman"/>
              <w:color w:val="000000"/>
              <w:spacing w:val="7"/>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4637" w:author="MARTHA  CERVANTES DIAZ" w:date="2023-01-02T08:55:00Z">
            <w:rPr>
              <w:rFonts w:ascii="UHJQMA+A030-Reg" w:hAnsi="UHJQMA+A030-Reg" w:cs="UHJQMA+A030-Reg"/>
              <w:color w:val="000000"/>
              <w:sz w:val="24"/>
            </w:rPr>
          </w:rPrChange>
        </w:rPr>
        <w:t>n</w:t>
      </w:r>
      <w:r w:rsidRPr="00BF4A75">
        <w:rPr>
          <w:rFonts w:ascii="Times New Roman"/>
          <w:color w:val="000000"/>
          <w:spacing w:val="6"/>
          <w:sz w:val="24"/>
          <w:lang w:val="es-CO"/>
          <w:rPrChange w:id="463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39" w:author="MARTHA  CERVANTES DIAZ" w:date="2023-01-02T08:55:00Z">
            <w:rPr>
              <w:rFonts w:ascii="UHJQMA+A030-Reg"/>
              <w:color w:val="000000"/>
              <w:sz w:val="24"/>
            </w:rPr>
          </w:rPrChange>
        </w:rPr>
        <w:t>de</w:t>
      </w:r>
    </w:p>
    <w:p w14:paraId="33B653FB" w14:textId="77777777" w:rsidR="001D4206" w:rsidRPr="00BF4A75" w:rsidRDefault="00000000">
      <w:pPr>
        <w:framePr w:w="9600" w:wrap="auto" w:hAnchor="text" w:x="1440" w:y="10708"/>
        <w:widowControl w:val="0"/>
        <w:autoSpaceDE w:val="0"/>
        <w:autoSpaceDN w:val="0"/>
        <w:spacing w:before="13" w:after="0" w:line="275" w:lineRule="exact"/>
        <w:jc w:val="left"/>
        <w:rPr>
          <w:rFonts w:ascii="Times New Roman"/>
          <w:color w:val="000000"/>
          <w:sz w:val="24"/>
          <w:lang w:val="es-CO"/>
          <w:rPrChange w:id="4640" w:author="MARTHA  CERVANTES DIAZ" w:date="2023-01-02T08:55:00Z">
            <w:rPr>
              <w:rFonts w:ascii="Times New Roman"/>
              <w:color w:val="000000"/>
              <w:sz w:val="24"/>
            </w:rPr>
          </w:rPrChange>
        </w:rPr>
      </w:pPr>
      <w:r w:rsidRPr="00BF4A75">
        <w:rPr>
          <w:rFonts w:ascii="UHJQMA+A030-Reg"/>
          <w:color w:val="000000"/>
          <w:sz w:val="24"/>
          <w:lang w:val="es-CO"/>
          <w:rPrChange w:id="4641" w:author="MARTHA  CERVANTES DIAZ" w:date="2023-01-02T08:55:00Z">
            <w:rPr>
              <w:rFonts w:ascii="UHJQMA+A030-Reg"/>
              <w:color w:val="000000"/>
              <w:sz w:val="24"/>
            </w:rPr>
          </w:rPrChange>
        </w:rPr>
        <w:t>reportar</w:t>
      </w:r>
      <w:r w:rsidRPr="00BF4A75">
        <w:rPr>
          <w:rFonts w:ascii="Times New Roman"/>
          <w:color w:val="000000"/>
          <w:spacing w:val="6"/>
          <w:sz w:val="24"/>
          <w:lang w:val="es-CO"/>
          <w:rPrChange w:id="464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43" w:author="MARTHA  CERVANTES DIAZ" w:date="2023-01-02T08:55:00Z">
            <w:rPr>
              <w:rFonts w:ascii="UHJQMA+A030-Reg"/>
              <w:color w:val="000000"/>
              <w:sz w:val="24"/>
            </w:rPr>
          </w:rPrChange>
        </w:rPr>
        <w:t>a</w:t>
      </w:r>
      <w:r w:rsidRPr="00BF4A75">
        <w:rPr>
          <w:rFonts w:ascii="Times New Roman"/>
          <w:color w:val="000000"/>
          <w:spacing w:val="5"/>
          <w:sz w:val="24"/>
          <w:lang w:val="es-CO"/>
          <w:rPrChange w:id="4644" w:author="MARTHA  CERVANTES DIAZ" w:date="2023-01-02T08:55:00Z">
            <w:rPr>
              <w:rFonts w:ascii="Times New Roman"/>
              <w:color w:val="000000"/>
              <w:spacing w:val="5"/>
              <w:sz w:val="24"/>
            </w:rPr>
          </w:rPrChange>
        </w:rPr>
        <w:t xml:space="preserve"> </w:t>
      </w:r>
      <w:r w:rsidRPr="00BF4A75">
        <w:rPr>
          <w:rFonts w:ascii="UHJQMA+A030-Reg"/>
          <w:color w:val="000000"/>
          <w:sz w:val="24"/>
          <w:lang w:val="es-CO"/>
          <w:rPrChange w:id="4645" w:author="MARTHA  CERVANTES DIAZ" w:date="2023-01-02T08:55:00Z">
            <w:rPr>
              <w:rFonts w:ascii="UHJQMA+A030-Reg"/>
              <w:color w:val="000000"/>
              <w:sz w:val="24"/>
            </w:rPr>
          </w:rPrChange>
        </w:rPr>
        <w:t>los</w:t>
      </w:r>
      <w:r w:rsidRPr="00BF4A75">
        <w:rPr>
          <w:rFonts w:ascii="Times New Roman"/>
          <w:color w:val="000000"/>
          <w:spacing w:val="6"/>
          <w:sz w:val="24"/>
          <w:lang w:val="es-CO"/>
          <w:rPrChange w:id="4646"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647" w:author="MARTHA  CERVANTES DIAZ" w:date="2023-01-02T08:55:00Z">
            <w:rPr>
              <w:rFonts w:ascii="UHJQMA+A030-Reg"/>
              <w:color w:val="000000"/>
              <w:spacing w:val="-1"/>
              <w:sz w:val="24"/>
            </w:rPr>
          </w:rPrChange>
        </w:rPr>
        <w:t>administradores</w:t>
      </w:r>
      <w:r w:rsidRPr="00BF4A75">
        <w:rPr>
          <w:rFonts w:ascii="Times New Roman"/>
          <w:color w:val="000000"/>
          <w:spacing w:val="6"/>
          <w:sz w:val="24"/>
          <w:lang w:val="es-CO"/>
          <w:rPrChange w:id="464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49" w:author="MARTHA  CERVANTES DIAZ" w:date="2023-01-02T08:55:00Z">
            <w:rPr>
              <w:rFonts w:ascii="UHJQMA+A030-Reg"/>
              <w:color w:val="000000"/>
              <w:sz w:val="24"/>
            </w:rPr>
          </w:rPrChange>
        </w:rPr>
        <w:t>de</w:t>
      </w:r>
      <w:r w:rsidRPr="00BF4A75">
        <w:rPr>
          <w:rFonts w:ascii="Times New Roman"/>
          <w:color w:val="000000"/>
          <w:spacing w:val="6"/>
          <w:sz w:val="24"/>
          <w:lang w:val="es-CO"/>
          <w:rPrChange w:id="465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51" w:author="MARTHA  CERVANTES DIAZ" w:date="2023-01-02T08:55:00Z">
            <w:rPr>
              <w:rFonts w:ascii="UHJQMA+A030-Reg"/>
              <w:color w:val="000000"/>
              <w:sz w:val="24"/>
            </w:rPr>
          </w:rPrChange>
        </w:rPr>
        <w:t>los</w:t>
      </w:r>
      <w:r w:rsidRPr="00BF4A75">
        <w:rPr>
          <w:rFonts w:ascii="Times New Roman"/>
          <w:color w:val="000000"/>
          <w:spacing w:val="6"/>
          <w:sz w:val="24"/>
          <w:lang w:val="es-CO"/>
          <w:rPrChange w:id="465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653" w:author="MARTHA  CERVANTES DIAZ" w:date="2023-01-02T08:55:00Z">
            <w:rPr>
              <w:rFonts w:ascii="UHJQMA+A030-Reg"/>
              <w:color w:val="000000"/>
              <w:spacing w:val="-1"/>
              <w:sz w:val="24"/>
            </w:rPr>
          </w:rPrChange>
        </w:rPr>
        <w:t>sistemas,</w:t>
      </w:r>
      <w:r w:rsidRPr="00BF4A75">
        <w:rPr>
          <w:rFonts w:ascii="Times New Roman"/>
          <w:color w:val="000000"/>
          <w:spacing w:val="7"/>
          <w:sz w:val="24"/>
          <w:lang w:val="es-CO"/>
          <w:rPrChange w:id="4654"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z w:val="24"/>
          <w:lang w:val="es-CO"/>
          <w:rPrChange w:id="4655" w:author="MARTHA  CERVANTES DIAZ" w:date="2023-01-02T08:55:00Z">
            <w:rPr>
              <w:rFonts w:ascii="UHJQMA+A030-Reg" w:hAnsi="UHJQMA+A030-Reg" w:cs="UHJQMA+A030-Reg"/>
              <w:color w:val="000000"/>
              <w:sz w:val="24"/>
            </w:rPr>
          </w:rPrChange>
        </w:rPr>
        <w:t>también</w:t>
      </w:r>
      <w:r w:rsidRPr="00BF4A75">
        <w:rPr>
          <w:rFonts w:ascii="Times New Roman"/>
          <w:color w:val="000000"/>
          <w:spacing w:val="6"/>
          <w:sz w:val="24"/>
          <w:lang w:val="es-CO"/>
          <w:rPrChange w:id="4656"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657" w:author="MARTHA  CERVANTES DIAZ" w:date="2023-01-02T08:55:00Z">
            <w:rPr>
              <w:rFonts w:ascii="UHJQMA+A030-Reg" w:hAnsi="UHJQMA+A030-Reg" w:cs="UHJQMA+A030-Reg"/>
              <w:color w:val="000000"/>
              <w:spacing w:val="-1"/>
              <w:sz w:val="24"/>
            </w:rPr>
          </w:rPrChange>
        </w:rPr>
        <w:t>será</w:t>
      </w:r>
      <w:r w:rsidRPr="00BF4A75">
        <w:rPr>
          <w:rFonts w:ascii="Times New Roman"/>
          <w:color w:val="000000"/>
          <w:spacing w:val="6"/>
          <w:sz w:val="24"/>
          <w:lang w:val="es-CO"/>
          <w:rPrChange w:id="465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59" w:author="MARTHA  CERVANTES DIAZ" w:date="2023-01-02T08:55:00Z">
            <w:rPr>
              <w:rFonts w:ascii="UHJQMA+A030-Reg"/>
              <w:color w:val="000000"/>
              <w:sz w:val="24"/>
            </w:rPr>
          </w:rPrChange>
        </w:rPr>
        <w:t>necesario</w:t>
      </w:r>
      <w:r w:rsidRPr="00BF4A75">
        <w:rPr>
          <w:rFonts w:ascii="Times New Roman"/>
          <w:color w:val="000000"/>
          <w:spacing w:val="6"/>
          <w:sz w:val="24"/>
          <w:lang w:val="es-CO"/>
          <w:rPrChange w:id="4660"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661" w:author="MARTHA  CERVANTES DIAZ" w:date="2023-01-02T08:55:00Z">
            <w:rPr>
              <w:rFonts w:ascii="UHJQMA+A030-Reg" w:hAnsi="UHJQMA+A030-Reg" w:cs="UHJQMA+A030-Reg"/>
              <w:color w:val="000000"/>
              <w:sz w:val="24"/>
            </w:rPr>
          </w:rPrChange>
        </w:rPr>
        <w:t>de</w:t>
      </w:r>
      <w:r>
        <w:rPr>
          <w:rFonts w:ascii="UHJQMA+A030-Reg" w:hAnsi="UHJQMA+A030-Reg" w:cs="UHJQMA+A030-Reg"/>
          <w:color w:val="000000"/>
          <w:sz w:val="24"/>
        </w:rPr>
        <w:t>ﬁ</w:t>
      </w:r>
      <w:r w:rsidRPr="00BF4A75">
        <w:rPr>
          <w:rFonts w:ascii="UHJQMA+A030-Reg" w:hAnsi="UHJQMA+A030-Reg" w:cs="UHJQMA+A030-Reg"/>
          <w:color w:val="000000"/>
          <w:sz w:val="24"/>
          <w:lang w:val="es-CO"/>
          <w:rPrChange w:id="4662" w:author="MARTHA  CERVANTES DIAZ" w:date="2023-01-02T08:55:00Z">
            <w:rPr>
              <w:rFonts w:ascii="UHJQMA+A030-Reg" w:hAnsi="UHJQMA+A030-Reg" w:cs="UHJQMA+A030-Reg"/>
              <w:color w:val="000000"/>
              <w:sz w:val="24"/>
            </w:rPr>
          </w:rPrChange>
        </w:rPr>
        <w:t>nir</w:t>
      </w:r>
      <w:r w:rsidRPr="00BF4A75">
        <w:rPr>
          <w:rFonts w:ascii="Times New Roman"/>
          <w:color w:val="000000"/>
          <w:spacing w:val="6"/>
          <w:sz w:val="24"/>
          <w:lang w:val="es-CO"/>
          <w:rPrChange w:id="4663" w:author="MARTHA  CERVANTES DIAZ" w:date="2023-01-02T08:55:00Z">
            <w:rPr>
              <w:rFonts w:ascii="Times New Roman"/>
              <w:color w:val="000000"/>
              <w:spacing w:val="6"/>
              <w:sz w:val="24"/>
            </w:rPr>
          </w:rPrChange>
        </w:rPr>
        <w:t xml:space="preserve"> </w:t>
      </w:r>
      <w:r w:rsidRPr="00BF4A75">
        <w:rPr>
          <w:rFonts w:ascii="ITAIRR+A030-Ita"/>
          <w:color w:val="000000"/>
          <w:spacing w:val="-1"/>
          <w:sz w:val="24"/>
          <w:lang w:val="es-CO"/>
          <w:rPrChange w:id="4664" w:author="MARTHA  CERVANTES DIAZ" w:date="2023-01-02T08:55:00Z">
            <w:rPr>
              <w:rFonts w:ascii="ITAIRR+A030-Ita"/>
              <w:color w:val="000000"/>
              <w:spacing w:val="-1"/>
              <w:sz w:val="24"/>
            </w:rPr>
          </w:rPrChange>
        </w:rPr>
        <w:t>niveles</w:t>
      </w:r>
      <w:r w:rsidRPr="00BF4A75">
        <w:rPr>
          <w:rFonts w:ascii="Times New Roman"/>
          <w:color w:val="000000"/>
          <w:spacing w:val="10"/>
          <w:sz w:val="24"/>
          <w:lang w:val="es-CO"/>
          <w:rPrChange w:id="4665" w:author="MARTHA  CERVANTES DIAZ" w:date="2023-01-02T08:55:00Z">
            <w:rPr>
              <w:rFonts w:ascii="Times New Roman"/>
              <w:color w:val="000000"/>
              <w:spacing w:val="10"/>
              <w:sz w:val="24"/>
            </w:rPr>
          </w:rPrChange>
        </w:rPr>
        <w:t xml:space="preserve"> </w:t>
      </w:r>
      <w:r w:rsidRPr="00BF4A75">
        <w:rPr>
          <w:rFonts w:ascii="UHJQMA+A030-Reg"/>
          <w:color w:val="000000"/>
          <w:sz w:val="24"/>
          <w:lang w:val="es-CO"/>
          <w:rPrChange w:id="4666" w:author="MARTHA  CERVANTES DIAZ" w:date="2023-01-02T08:55:00Z">
            <w:rPr>
              <w:rFonts w:ascii="UHJQMA+A030-Reg"/>
              <w:color w:val="000000"/>
              <w:sz w:val="24"/>
            </w:rPr>
          </w:rPrChange>
        </w:rPr>
        <w:t>de</w:t>
      </w:r>
    </w:p>
    <w:p w14:paraId="74C09C5F" w14:textId="77777777" w:rsidR="001D4206" w:rsidRPr="00BF4A75" w:rsidRDefault="00000000">
      <w:pPr>
        <w:framePr w:w="9600" w:wrap="auto" w:hAnchor="text" w:x="1440" w:y="10708"/>
        <w:widowControl w:val="0"/>
        <w:autoSpaceDE w:val="0"/>
        <w:autoSpaceDN w:val="0"/>
        <w:spacing w:before="13" w:after="0" w:line="275" w:lineRule="exact"/>
        <w:jc w:val="left"/>
        <w:rPr>
          <w:rFonts w:ascii="Times New Roman"/>
          <w:color w:val="000000"/>
          <w:sz w:val="24"/>
          <w:lang w:val="es-CO"/>
          <w:rPrChange w:id="4667" w:author="MARTHA  CERVANTES DIAZ" w:date="2023-01-02T08:55:00Z">
            <w:rPr>
              <w:rFonts w:ascii="Times New Roman"/>
              <w:color w:val="000000"/>
              <w:sz w:val="24"/>
            </w:rPr>
          </w:rPrChange>
        </w:rPr>
      </w:pPr>
      <w:r w:rsidRPr="00BF4A75">
        <w:rPr>
          <w:rFonts w:ascii="UHJQMA+A030-Reg"/>
          <w:color w:val="000000"/>
          <w:sz w:val="24"/>
          <w:lang w:val="es-CO"/>
          <w:rPrChange w:id="4668" w:author="MARTHA  CERVANTES DIAZ" w:date="2023-01-02T08:55:00Z">
            <w:rPr>
              <w:rFonts w:ascii="UHJQMA+A030-Reg"/>
              <w:color w:val="000000"/>
              <w:sz w:val="24"/>
            </w:rPr>
          </w:rPrChange>
        </w:rPr>
        <w:t>similitud</w:t>
      </w:r>
      <w:r w:rsidRPr="00BF4A75">
        <w:rPr>
          <w:rFonts w:ascii="Times New Roman"/>
          <w:color w:val="000000"/>
          <w:spacing w:val="6"/>
          <w:sz w:val="24"/>
          <w:lang w:val="es-CO"/>
          <w:rPrChange w:id="4669"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670" w:author="MARTHA  CERVANTES DIAZ" w:date="2023-01-02T08:55:00Z">
            <w:rPr>
              <w:rFonts w:ascii="UHJQMA+A030-Reg"/>
              <w:color w:val="000000"/>
              <w:spacing w:val="-1"/>
              <w:sz w:val="24"/>
            </w:rPr>
          </w:rPrChange>
        </w:rPr>
        <w:t>entre</w:t>
      </w:r>
      <w:r w:rsidRPr="00BF4A75">
        <w:rPr>
          <w:rFonts w:ascii="Times New Roman"/>
          <w:color w:val="000000"/>
          <w:spacing w:val="7"/>
          <w:sz w:val="24"/>
          <w:lang w:val="es-CO"/>
          <w:rPrChange w:id="467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672" w:author="MARTHA  CERVANTES DIAZ" w:date="2023-01-02T08:55:00Z">
            <w:rPr>
              <w:rFonts w:ascii="UHJQMA+A030-Reg"/>
              <w:color w:val="000000"/>
              <w:sz w:val="24"/>
            </w:rPr>
          </w:rPrChange>
        </w:rPr>
        <w:t>las</w:t>
      </w:r>
      <w:r w:rsidRPr="00BF4A75">
        <w:rPr>
          <w:rFonts w:ascii="Times New Roman"/>
          <w:color w:val="000000"/>
          <w:spacing w:val="6"/>
          <w:sz w:val="24"/>
          <w:lang w:val="es-CO"/>
          <w:rPrChange w:id="467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74" w:author="MARTHA  CERVANTES DIAZ" w:date="2023-01-02T08:55:00Z">
            <w:rPr>
              <w:rFonts w:ascii="UHJQMA+A030-Reg"/>
              <w:color w:val="000000"/>
              <w:sz w:val="24"/>
            </w:rPr>
          </w:rPrChange>
        </w:rPr>
        <w:t>2</w:t>
      </w:r>
      <w:r w:rsidRPr="00BF4A75">
        <w:rPr>
          <w:rFonts w:ascii="Times New Roman"/>
          <w:color w:val="000000"/>
          <w:spacing w:val="6"/>
          <w:sz w:val="24"/>
          <w:lang w:val="es-CO"/>
          <w:rPrChange w:id="467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676" w:author="MARTHA  CERVANTES DIAZ" w:date="2023-01-02T08:55:00Z">
            <w:rPr>
              <w:rFonts w:ascii="UHJQMA+A030-Reg"/>
              <w:color w:val="000000"/>
              <w:spacing w:val="-1"/>
              <w:sz w:val="24"/>
            </w:rPr>
          </w:rPrChange>
        </w:rPr>
        <w:t>arquitecturas.</w:t>
      </w:r>
    </w:p>
    <w:p w14:paraId="1C3BE0B3" w14:textId="77777777" w:rsidR="001D4206" w:rsidRPr="00BF4A75" w:rsidRDefault="00000000">
      <w:pPr>
        <w:framePr w:w="1861" w:wrap="auto" w:hAnchor="text" w:x="1440" w:y="12724"/>
        <w:widowControl w:val="0"/>
        <w:autoSpaceDE w:val="0"/>
        <w:autoSpaceDN w:val="0"/>
        <w:spacing w:before="0" w:after="0" w:line="278" w:lineRule="exact"/>
        <w:jc w:val="left"/>
        <w:rPr>
          <w:rFonts w:ascii="Times New Roman"/>
          <w:color w:val="000000"/>
          <w:sz w:val="24"/>
          <w:lang w:val="es-CO"/>
          <w:rPrChange w:id="4677" w:author="MARTHA  CERVANTES DIAZ" w:date="2023-01-02T08:55:00Z">
            <w:rPr>
              <w:rFonts w:ascii="Times New Roman"/>
              <w:color w:val="000000"/>
              <w:sz w:val="24"/>
            </w:rPr>
          </w:rPrChange>
        </w:rPr>
      </w:pPr>
      <w:r w:rsidRPr="00BF4A75">
        <w:rPr>
          <w:rFonts w:ascii="JKVKLP+A030-Bol"/>
          <w:color w:val="000000"/>
          <w:spacing w:val="-2"/>
          <w:sz w:val="24"/>
          <w:lang w:val="es-CO"/>
          <w:rPrChange w:id="4678" w:author="MARTHA  CERVANTES DIAZ" w:date="2023-01-02T08:55:00Z">
            <w:rPr>
              <w:rFonts w:ascii="JKVKLP+A030-Bol"/>
              <w:color w:val="000000"/>
              <w:spacing w:val="-2"/>
              <w:sz w:val="24"/>
            </w:rPr>
          </w:rPrChange>
        </w:rPr>
        <w:t>ACTIVIDADES</w:t>
      </w:r>
    </w:p>
    <w:p w14:paraId="4027F3FE" w14:textId="77777777" w:rsidR="001D4206" w:rsidRPr="00BF4A75" w:rsidRDefault="00000000">
      <w:pPr>
        <w:framePr w:w="373" w:wrap="auto" w:hAnchor="text" w:x="1918" w:y="13405"/>
        <w:widowControl w:val="0"/>
        <w:autoSpaceDE w:val="0"/>
        <w:autoSpaceDN w:val="0"/>
        <w:spacing w:before="0" w:after="0" w:line="275" w:lineRule="exact"/>
        <w:jc w:val="left"/>
        <w:rPr>
          <w:rFonts w:ascii="Times New Roman"/>
          <w:color w:val="000000"/>
          <w:sz w:val="24"/>
          <w:lang w:val="es-CO"/>
          <w:rPrChange w:id="4679" w:author="MARTHA  CERVANTES DIAZ" w:date="2023-01-02T08:55:00Z">
            <w:rPr>
              <w:rFonts w:ascii="Times New Roman"/>
              <w:color w:val="000000"/>
              <w:sz w:val="24"/>
            </w:rPr>
          </w:rPrChange>
        </w:rPr>
      </w:pPr>
      <w:r w:rsidRPr="00BF4A75">
        <w:rPr>
          <w:rFonts w:ascii="UHJQMA+A030-Reg"/>
          <w:color w:val="000000"/>
          <w:sz w:val="24"/>
          <w:lang w:val="es-CO"/>
          <w:rPrChange w:id="4680" w:author="MARTHA  CERVANTES DIAZ" w:date="2023-01-02T08:55:00Z">
            <w:rPr>
              <w:rFonts w:ascii="UHJQMA+A030-Reg"/>
              <w:color w:val="000000"/>
              <w:sz w:val="24"/>
            </w:rPr>
          </w:rPrChange>
        </w:rPr>
        <w:t>5</w:t>
      </w:r>
    </w:p>
    <w:p w14:paraId="57C81D41" w14:textId="77777777" w:rsidR="001D4206" w:rsidRPr="00BF4A75" w:rsidRDefault="00000000">
      <w:pPr>
        <w:framePr w:w="373" w:wrap="auto" w:hAnchor="text" w:x="1918" w:y="13405"/>
        <w:widowControl w:val="0"/>
        <w:autoSpaceDE w:val="0"/>
        <w:autoSpaceDN w:val="0"/>
        <w:spacing w:before="496" w:after="0" w:line="275" w:lineRule="exact"/>
        <w:jc w:val="left"/>
        <w:rPr>
          <w:rFonts w:ascii="Times New Roman"/>
          <w:color w:val="000000"/>
          <w:sz w:val="24"/>
          <w:lang w:val="es-CO"/>
          <w:rPrChange w:id="4681" w:author="MARTHA  CERVANTES DIAZ" w:date="2023-01-02T08:55:00Z">
            <w:rPr>
              <w:rFonts w:ascii="Times New Roman"/>
              <w:color w:val="000000"/>
              <w:sz w:val="24"/>
            </w:rPr>
          </w:rPrChange>
        </w:rPr>
      </w:pPr>
      <w:r w:rsidRPr="00BF4A75">
        <w:rPr>
          <w:rFonts w:ascii="UHJQMA+A030-Reg"/>
          <w:color w:val="000000"/>
          <w:sz w:val="24"/>
          <w:lang w:val="es-CO"/>
          <w:rPrChange w:id="4682" w:author="MARTHA  CERVANTES DIAZ" w:date="2023-01-02T08:55:00Z">
            <w:rPr>
              <w:rFonts w:ascii="UHJQMA+A030-Reg"/>
              <w:color w:val="000000"/>
              <w:sz w:val="24"/>
            </w:rPr>
          </w:rPrChange>
        </w:rPr>
        <w:t>5</w:t>
      </w:r>
    </w:p>
    <w:p w14:paraId="3317397B" w14:textId="77777777" w:rsidR="001D4206" w:rsidRPr="00BF4A75" w:rsidRDefault="00000000">
      <w:pPr>
        <w:framePr w:w="8892" w:wrap="auto" w:hAnchor="text" w:x="2051" w:y="13405"/>
        <w:widowControl w:val="0"/>
        <w:autoSpaceDE w:val="0"/>
        <w:autoSpaceDN w:val="0"/>
        <w:spacing w:before="0" w:after="0" w:line="275" w:lineRule="exact"/>
        <w:jc w:val="left"/>
        <w:rPr>
          <w:rFonts w:ascii="Times New Roman"/>
          <w:color w:val="000000"/>
          <w:sz w:val="24"/>
          <w:lang w:val="es-CO"/>
          <w:rPrChange w:id="4683" w:author="MARTHA  CERVANTES DIAZ" w:date="2023-01-02T08:55:00Z">
            <w:rPr>
              <w:rFonts w:ascii="Times New Roman"/>
              <w:color w:val="000000"/>
              <w:sz w:val="24"/>
            </w:rPr>
          </w:rPrChange>
        </w:rPr>
      </w:pPr>
      <w:r w:rsidRPr="00BF4A75">
        <w:rPr>
          <w:rFonts w:ascii="UHJQMA+A030-Reg"/>
          <w:color w:val="000000"/>
          <w:sz w:val="24"/>
          <w:lang w:val="es-CO"/>
          <w:rPrChange w:id="4684" w:author="MARTHA  CERVANTES DIAZ" w:date="2023-01-02T08:55:00Z">
            <w:rPr>
              <w:rFonts w:ascii="UHJQMA+A030-Reg"/>
              <w:color w:val="000000"/>
              <w:sz w:val="24"/>
            </w:rPr>
          </w:rPrChange>
        </w:rPr>
        <w:t>.3.1.</w:t>
      </w:r>
      <w:r w:rsidRPr="00BF4A75">
        <w:rPr>
          <w:rFonts w:ascii="Times New Roman"/>
          <w:color w:val="000000"/>
          <w:spacing w:val="57"/>
          <w:sz w:val="24"/>
          <w:lang w:val="es-CO"/>
          <w:rPrChange w:id="4685"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686" w:author="MARTHA  CERVANTES DIAZ" w:date="2023-01-02T08:55:00Z">
            <w:rPr>
              <w:rFonts w:ascii="UHJQMA+A030-Reg" w:hAnsi="UHJQMA+A030-Reg" w:cs="UHJQMA+A030-Reg"/>
              <w:color w:val="000000"/>
              <w:sz w:val="24"/>
            </w:rPr>
          </w:rPrChange>
        </w:rPr>
        <w:t>Selección</w:t>
      </w:r>
      <w:r w:rsidRPr="00BF4A75">
        <w:rPr>
          <w:rFonts w:ascii="Times New Roman"/>
          <w:color w:val="000000"/>
          <w:spacing w:val="6"/>
          <w:sz w:val="24"/>
          <w:lang w:val="es-CO"/>
          <w:rPrChange w:id="468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88" w:author="MARTHA  CERVANTES DIAZ" w:date="2023-01-02T08:55:00Z">
            <w:rPr>
              <w:rFonts w:ascii="UHJQMA+A030-Reg"/>
              <w:color w:val="000000"/>
              <w:sz w:val="24"/>
            </w:rPr>
          </w:rPrChange>
        </w:rPr>
        <w:t>del</w:t>
      </w:r>
      <w:r w:rsidRPr="00BF4A75">
        <w:rPr>
          <w:rFonts w:ascii="Times New Roman"/>
          <w:color w:val="000000"/>
          <w:spacing w:val="7"/>
          <w:sz w:val="24"/>
          <w:lang w:val="es-CO"/>
          <w:rPrChange w:id="468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690" w:author="MARTHA  CERVANTES DIAZ" w:date="2023-01-02T08:55:00Z">
            <w:rPr>
              <w:rFonts w:ascii="UHJQMA+A030-Reg"/>
              <w:color w:val="000000"/>
              <w:spacing w:val="-1"/>
              <w:sz w:val="24"/>
            </w:rPr>
          </w:rPrChange>
        </w:rPr>
        <w:t>mecanismo</w:t>
      </w:r>
      <w:r w:rsidRPr="00BF4A75">
        <w:rPr>
          <w:rFonts w:ascii="Times New Roman"/>
          <w:color w:val="000000"/>
          <w:spacing w:val="6"/>
          <w:sz w:val="24"/>
          <w:lang w:val="es-CO"/>
          <w:rPrChange w:id="469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92" w:author="MARTHA  CERVANTES DIAZ" w:date="2023-01-02T08:55:00Z">
            <w:rPr>
              <w:rFonts w:ascii="UHJQMA+A030-Reg"/>
              <w:color w:val="000000"/>
              <w:sz w:val="24"/>
            </w:rPr>
          </w:rPrChange>
        </w:rPr>
        <w:t>de</w:t>
      </w:r>
      <w:r w:rsidRPr="00BF4A75">
        <w:rPr>
          <w:rFonts w:ascii="Times New Roman"/>
          <w:color w:val="000000"/>
          <w:spacing w:val="6"/>
          <w:sz w:val="24"/>
          <w:lang w:val="es-CO"/>
          <w:rPrChange w:id="4693"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694" w:author="MARTHA  CERVANTES DIAZ" w:date="2023-01-02T08:55:00Z">
            <w:rPr>
              <w:rFonts w:ascii="UHJQMA+A030-Reg" w:hAnsi="UHJQMA+A030-Reg" w:cs="UHJQMA+A030-Reg"/>
              <w:color w:val="000000"/>
              <w:spacing w:val="-1"/>
              <w:sz w:val="24"/>
            </w:rPr>
          </w:rPrChange>
        </w:rPr>
        <w:t>comparación</w:t>
      </w:r>
      <w:r w:rsidRPr="00BF4A75">
        <w:rPr>
          <w:rFonts w:ascii="Times New Roman"/>
          <w:color w:val="000000"/>
          <w:spacing w:val="7"/>
          <w:sz w:val="24"/>
          <w:lang w:val="es-CO"/>
          <w:rPrChange w:id="469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696" w:author="MARTHA  CERVANTES DIAZ" w:date="2023-01-02T08:55:00Z">
            <w:rPr>
              <w:rFonts w:ascii="UHJQMA+A030-Reg"/>
              <w:color w:val="000000"/>
              <w:sz w:val="24"/>
            </w:rPr>
          </w:rPrChange>
        </w:rPr>
        <w:t>a</w:t>
      </w:r>
      <w:r w:rsidRPr="00BF4A75">
        <w:rPr>
          <w:rFonts w:ascii="Times New Roman"/>
          <w:color w:val="000000"/>
          <w:spacing w:val="6"/>
          <w:sz w:val="24"/>
          <w:lang w:val="es-CO"/>
          <w:rPrChange w:id="469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698" w:author="MARTHA  CERVANTES DIAZ" w:date="2023-01-02T08:55:00Z">
            <w:rPr>
              <w:rFonts w:ascii="UHJQMA+A030-Reg"/>
              <w:color w:val="000000"/>
              <w:sz w:val="24"/>
            </w:rPr>
          </w:rPrChange>
        </w:rPr>
        <w:t>usar</w:t>
      </w:r>
      <w:r w:rsidRPr="00BF4A75">
        <w:rPr>
          <w:rFonts w:ascii="Times New Roman"/>
          <w:color w:val="000000"/>
          <w:spacing w:val="7"/>
          <w:sz w:val="24"/>
          <w:lang w:val="es-CO"/>
          <w:rPrChange w:id="469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700"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4701"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702" w:author="MARTHA  CERVANTES DIAZ" w:date="2023-01-02T08:55:00Z">
            <w:rPr>
              <w:rFonts w:ascii="UHJQMA+A030-Reg" w:hAnsi="UHJQMA+A030-Reg" w:cs="UHJQMA+A030-Reg"/>
              <w:color w:val="000000"/>
              <w:spacing w:val="-1"/>
              <w:sz w:val="24"/>
            </w:rPr>
          </w:rPrChange>
        </w:rPr>
        <w:t>evaluación</w:t>
      </w:r>
      <w:r w:rsidRPr="00BF4A75">
        <w:rPr>
          <w:rFonts w:ascii="Times New Roman"/>
          <w:color w:val="000000"/>
          <w:spacing w:val="7"/>
          <w:sz w:val="24"/>
          <w:lang w:val="es-CO"/>
          <w:rPrChange w:id="470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704" w:author="MARTHA  CERVANTES DIAZ" w:date="2023-01-02T08:55:00Z">
            <w:rPr>
              <w:rFonts w:ascii="UHJQMA+A030-Reg"/>
              <w:color w:val="000000"/>
              <w:sz w:val="24"/>
            </w:rPr>
          </w:rPrChange>
        </w:rPr>
        <w:t>de</w:t>
      </w:r>
      <w:r w:rsidRPr="00BF4A75">
        <w:rPr>
          <w:rFonts w:ascii="Times New Roman"/>
          <w:color w:val="000000"/>
          <w:spacing w:val="6"/>
          <w:sz w:val="24"/>
          <w:lang w:val="es-CO"/>
          <w:rPrChange w:id="470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06" w:author="MARTHA  CERVANTES DIAZ" w:date="2023-01-02T08:55:00Z">
            <w:rPr>
              <w:rFonts w:ascii="UHJQMA+A030-Reg"/>
              <w:color w:val="000000"/>
              <w:sz w:val="24"/>
            </w:rPr>
          </w:rPrChange>
        </w:rPr>
        <w:t>estado</w:t>
      </w:r>
    </w:p>
    <w:p w14:paraId="1D04E89F" w14:textId="77777777" w:rsidR="001D4206" w:rsidRPr="00BF4A75" w:rsidRDefault="00000000">
      <w:pPr>
        <w:framePr w:w="8892" w:wrap="auto" w:hAnchor="text" w:x="2051" w:y="13405"/>
        <w:widowControl w:val="0"/>
        <w:autoSpaceDE w:val="0"/>
        <w:autoSpaceDN w:val="0"/>
        <w:spacing w:before="13" w:after="0" w:line="275" w:lineRule="exact"/>
        <w:ind w:left="584"/>
        <w:jc w:val="left"/>
        <w:rPr>
          <w:rFonts w:ascii="Times New Roman"/>
          <w:color w:val="000000"/>
          <w:sz w:val="24"/>
          <w:lang w:val="es-CO"/>
          <w:rPrChange w:id="4707" w:author="MARTHA  CERVANTES DIAZ" w:date="2023-01-02T08:55:00Z">
            <w:rPr>
              <w:rFonts w:ascii="Times New Roman"/>
              <w:color w:val="000000"/>
              <w:sz w:val="24"/>
            </w:rPr>
          </w:rPrChange>
        </w:rPr>
      </w:pPr>
      <w:r w:rsidRPr="00BF4A75">
        <w:rPr>
          <w:rFonts w:ascii="UHJQMA+A030-Reg"/>
          <w:color w:val="000000"/>
          <w:sz w:val="24"/>
          <w:lang w:val="es-CO"/>
          <w:rPrChange w:id="4708" w:author="MARTHA  CERVANTES DIAZ" w:date="2023-01-02T08:55:00Z">
            <w:rPr>
              <w:rFonts w:ascii="UHJQMA+A030-Reg"/>
              <w:color w:val="000000"/>
              <w:sz w:val="24"/>
            </w:rPr>
          </w:rPrChange>
        </w:rPr>
        <w:t>de</w:t>
      </w:r>
      <w:r w:rsidRPr="00BF4A75">
        <w:rPr>
          <w:rFonts w:ascii="Times New Roman"/>
          <w:color w:val="000000"/>
          <w:spacing w:val="6"/>
          <w:sz w:val="24"/>
          <w:lang w:val="es-CO"/>
          <w:rPrChange w:id="470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10" w:author="MARTHA  CERVANTES DIAZ" w:date="2023-01-02T08:55:00Z">
            <w:rPr>
              <w:rFonts w:ascii="UHJQMA+A030-Reg"/>
              <w:color w:val="000000"/>
              <w:sz w:val="24"/>
            </w:rPr>
          </w:rPrChange>
        </w:rPr>
        <w:t>la</w:t>
      </w:r>
      <w:r w:rsidRPr="00BF4A75">
        <w:rPr>
          <w:rFonts w:ascii="Times New Roman"/>
          <w:color w:val="000000"/>
          <w:spacing w:val="6"/>
          <w:sz w:val="24"/>
          <w:lang w:val="es-CO"/>
          <w:rPrChange w:id="471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712" w:author="MARTHA  CERVANTES DIAZ" w:date="2023-01-02T08:55:00Z">
            <w:rPr>
              <w:rFonts w:ascii="UHJQMA+A030-Reg"/>
              <w:color w:val="000000"/>
              <w:spacing w:val="-1"/>
              <w:sz w:val="24"/>
            </w:rPr>
          </w:rPrChange>
        </w:rPr>
        <w:t>arquitectura.</w:t>
      </w:r>
    </w:p>
    <w:p w14:paraId="605CD36F" w14:textId="77777777" w:rsidR="001D4206" w:rsidRPr="00BF4A75" w:rsidRDefault="00000000">
      <w:pPr>
        <w:framePr w:w="7479" w:wrap="auto" w:hAnchor="text" w:x="2051" w:y="14176"/>
        <w:widowControl w:val="0"/>
        <w:autoSpaceDE w:val="0"/>
        <w:autoSpaceDN w:val="0"/>
        <w:spacing w:before="0" w:after="0" w:line="275" w:lineRule="exact"/>
        <w:jc w:val="left"/>
        <w:rPr>
          <w:rFonts w:ascii="Times New Roman"/>
          <w:color w:val="000000"/>
          <w:sz w:val="24"/>
          <w:lang w:val="es-CO"/>
          <w:rPrChange w:id="4713" w:author="MARTHA  CERVANTES DIAZ" w:date="2023-01-02T08:55:00Z">
            <w:rPr>
              <w:rFonts w:ascii="Times New Roman"/>
              <w:color w:val="000000"/>
              <w:sz w:val="24"/>
            </w:rPr>
          </w:rPrChange>
        </w:rPr>
      </w:pPr>
      <w:r w:rsidRPr="00BF4A75">
        <w:rPr>
          <w:rFonts w:ascii="UHJQMA+A030-Reg"/>
          <w:color w:val="000000"/>
          <w:sz w:val="24"/>
          <w:lang w:val="es-CO"/>
          <w:rPrChange w:id="4714" w:author="MARTHA  CERVANTES DIAZ" w:date="2023-01-02T08:55:00Z">
            <w:rPr>
              <w:rFonts w:ascii="UHJQMA+A030-Reg"/>
              <w:color w:val="000000"/>
              <w:sz w:val="24"/>
            </w:rPr>
          </w:rPrChange>
        </w:rPr>
        <w:t>.3.2.</w:t>
      </w:r>
      <w:r w:rsidRPr="00BF4A75">
        <w:rPr>
          <w:rFonts w:ascii="Times New Roman"/>
          <w:color w:val="000000"/>
          <w:spacing w:val="57"/>
          <w:sz w:val="24"/>
          <w:lang w:val="es-CO"/>
          <w:rPrChange w:id="4715"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716" w:author="MARTHA  CERVANTES DIAZ" w:date="2023-01-02T08:55:00Z">
            <w:rPr>
              <w:rFonts w:ascii="UHJQMA+A030-Reg" w:hAnsi="UHJQMA+A030-Reg" w:cs="UHJQMA+A030-Reg"/>
              <w:color w:val="000000"/>
              <w:sz w:val="24"/>
            </w:rPr>
          </w:rPrChange>
        </w:rPr>
        <w:t>Implementación</w:t>
      </w:r>
      <w:r w:rsidRPr="00BF4A75">
        <w:rPr>
          <w:rFonts w:ascii="Times New Roman"/>
          <w:color w:val="000000"/>
          <w:spacing w:val="6"/>
          <w:sz w:val="24"/>
          <w:lang w:val="es-CO"/>
          <w:rPrChange w:id="471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18" w:author="MARTHA  CERVANTES DIAZ" w:date="2023-01-02T08:55:00Z">
            <w:rPr>
              <w:rFonts w:ascii="UHJQMA+A030-Reg"/>
              <w:color w:val="000000"/>
              <w:sz w:val="24"/>
            </w:rPr>
          </w:rPrChange>
        </w:rPr>
        <w:t>del</w:t>
      </w:r>
      <w:r w:rsidRPr="00BF4A75">
        <w:rPr>
          <w:rFonts w:ascii="Times New Roman"/>
          <w:color w:val="000000"/>
          <w:spacing w:val="7"/>
          <w:sz w:val="24"/>
          <w:lang w:val="es-CO"/>
          <w:rPrChange w:id="471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720" w:author="MARTHA  CERVANTES DIAZ" w:date="2023-01-02T08:55:00Z">
            <w:rPr>
              <w:rFonts w:ascii="UHJQMA+A030-Reg"/>
              <w:color w:val="000000"/>
              <w:spacing w:val="-1"/>
              <w:sz w:val="24"/>
            </w:rPr>
          </w:rPrChange>
        </w:rPr>
        <w:t>mecanismo</w:t>
      </w:r>
      <w:r w:rsidRPr="00BF4A75">
        <w:rPr>
          <w:rFonts w:ascii="Times New Roman"/>
          <w:color w:val="000000"/>
          <w:spacing w:val="6"/>
          <w:sz w:val="24"/>
          <w:lang w:val="es-CO"/>
          <w:rPrChange w:id="472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22" w:author="MARTHA  CERVANTES DIAZ" w:date="2023-01-02T08:55:00Z">
            <w:rPr>
              <w:rFonts w:ascii="UHJQMA+A030-Reg"/>
              <w:color w:val="000000"/>
              <w:sz w:val="24"/>
            </w:rPr>
          </w:rPrChange>
        </w:rPr>
        <w:t>de</w:t>
      </w:r>
      <w:r w:rsidRPr="00BF4A75">
        <w:rPr>
          <w:rFonts w:ascii="Times New Roman"/>
          <w:color w:val="000000"/>
          <w:spacing w:val="6"/>
          <w:sz w:val="24"/>
          <w:lang w:val="es-CO"/>
          <w:rPrChange w:id="4723"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724" w:author="MARTHA  CERVANTES DIAZ" w:date="2023-01-02T08:55:00Z">
            <w:rPr>
              <w:rFonts w:ascii="UHJQMA+A030-Reg" w:hAnsi="UHJQMA+A030-Reg" w:cs="UHJQMA+A030-Reg"/>
              <w:color w:val="000000"/>
              <w:spacing w:val="-1"/>
              <w:sz w:val="24"/>
            </w:rPr>
          </w:rPrChange>
        </w:rPr>
        <w:t>comparación</w:t>
      </w:r>
      <w:r w:rsidRPr="00BF4A75">
        <w:rPr>
          <w:rFonts w:ascii="Times New Roman"/>
          <w:color w:val="000000"/>
          <w:spacing w:val="7"/>
          <w:sz w:val="24"/>
          <w:lang w:val="es-CO"/>
          <w:rPrChange w:id="472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726" w:author="MARTHA  CERVANTES DIAZ" w:date="2023-01-02T08:55:00Z">
            <w:rPr>
              <w:rFonts w:ascii="UHJQMA+A030-Reg"/>
              <w:color w:val="000000"/>
              <w:sz w:val="24"/>
            </w:rPr>
          </w:rPrChange>
        </w:rPr>
        <w:t>seleccionado.</w:t>
      </w:r>
    </w:p>
    <w:p w14:paraId="64282196" w14:textId="77777777" w:rsidR="001D4206" w:rsidRPr="00BF4A75" w:rsidRDefault="00000000">
      <w:pPr>
        <w:framePr w:w="7479" w:wrap="auto" w:hAnchor="text" w:x="2051" w:y="14176"/>
        <w:widowControl w:val="0"/>
        <w:autoSpaceDE w:val="0"/>
        <w:autoSpaceDN w:val="0"/>
        <w:spacing w:before="322" w:after="0" w:line="275" w:lineRule="exact"/>
        <w:ind w:left="4002"/>
        <w:jc w:val="left"/>
        <w:rPr>
          <w:rFonts w:ascii="Times New Roman"/>
          <w:color w:val="000000"/>
          <w:sz w:val="24"/>
          <w:lang w:val="es-CO"/>
          <w:rPrChange w:id="4727" w:author="MARTHA  CERVANTES DIAZ" w:date="2023-01-02T08:55:00Z">
            <w:rPr>
              <w:rFonts w:ascii="Times New Roman"/>
              <w:color w:val="000000"/>
              <w:sz w:val="24"/>
            </w:rPr>
          </w:rPrChange>
        </w:rPr>
      </w:pPr>
      <w:r w:rsidRPr="00BF4A75">
        <w:rPr>
          <w:rFonts w:ascii="UHJQMA+A030-Reg"/>
          <w:color w:val="000000"/>
          <w:sz w:val="24"/>
          <w:lang w:val="es-CO"/>
          <w:rPrChange w:id="4728" w:author="MARTHA  CERVANTES DIAZ" w:date="2023-01-02T08:55:00Z">
            <w:rPr>
              <w:rFonts w:ascii="UHJQMA+A030-Reg"/>
              <w:color w:val="000000"/>
              <w:sz w:val="24"/>
            </w:rPr>
          </w:rPrChange>
        </w:rPr>
        <w:t>9</w:t>
      </w:r>
    </w:p>
    <w:p w14:paraId="729D76A5" w14:textId="77777777" w:rsidR="001D4206" w:rsidRPr="00BF4A75" w:rsidRDefault="001D4206">
      <w:pPr>
        <w:spacing w:before="0" w:after="0" w:line="0" w:lineRule="atLeast"/>
        <w:jc w:val="left"/>
        <w:rPr>
          <w:rFonts w:ascii="Arial"/>
          <w:color w:val="FF0000"/>
          <w:sz w:val="2"/>
          <w:lang w:val="es-CO"/>
          <w:rPrChange w:id="4729" w:author="MARTHA  CERVANTES DIAZ" w:date="2023-01-02T08:55:00Z">
            <w:rPr>
              <w:rFonts w:ascii="Arial"/>
              <w:color w:val="FF0000"/>
              <w:sz w:val="2"/>
            </w:rPr>
          </w:rPrChange>
        </w:rPr>
      </w:pPr>
    </w:p>
    <w:p w14:paraId="1DDD7B26" w14:textId="77777777" w:rsidR="001D4206" w:rsidRPr="00BF4A75" w:rsidRDefault="00000000">
      <w:pPr>
        <w:spacing w:before="0" w:after="0" w:line="0" w:lineRule="atLeast"/>
        <w:jc w:val="left"/>
        <w:rPr>
          <w:rFonts w:ascii="Arial"/>
          <w:color w:val="FF0000"/>
          <w:sz w:val="2"/>
          <w:lang w:val="es-CO"/>
          <w:rPrChange w:id="4730" w:author="MARTHA  CERVANTES DIAZ" w:date="2023-01-02T08:55:00Z">
            <w:rPr>
              <w:rFonts w:ascii="Arial"/>
              <w:color w:val="FF0000"/>
              <w:sz w:val="2"/>
            </w:rPr>
          </w:rPrChange>
        </w:rPr>
      </w:pPr>
      <w:r w:rsidRPr="00BF4A75">
        <w:rPr>
          <w:rFonts w:ascii="Arial"/>
          <w:color w:val="FF0000"/>
          <w:sz w:val="2"/>
          <w:lang w:val="es-CO"/>
          <w:rPrChange w:id="4731" w:author="MARTHA  CERVANTES DIAZ" w:date="2023-01-02T08:55:00Z">
            <w:rPr>
              <w:rFonts w:ascii="Arial"/>
              <w:color w:val="FF0000"/>
              <w:sz w:val="2"/>
            </w:rPr>
          </w:rPrChange>
        </w:rPr>
        <w:cr/>
      </w:r>
      <w:r w:rsidRPr="00BF4A75">
        <w:rPr>
          <w:rFonts w:ascii="Arial"/>
          <w:color w:val="FF0000"/>
          <w:sz w:val="2"/>
          <w:lang w:val="es-CO"/>
          <w:rPrChange w:id="4732" w:author="MARTHA  CERVANTES DIAZ" w:date="2023-01-02T08:55:00Z">
            <w:rPr>
              <w:rFonts w:ascii="Arial"/>
              <w:color w:val="FF0000"/>
              <w:sz w:val="2"/>
            </w:rPr>
          </w:rPrChange>
        </w:rPr>
        <w:br w:type="page"/>
      </w:r>
    </w:p>
    <w:p w14:paraId="54CA2729" w14:textId="77777777" w:rsidR="001D4206" w:rsidRPr="00BF4A75" w:rsidRDefault="00000000">
      <w:pPr>
        <w:spacing w:before="0" w:after="0" w:line="0" w:lineRule="atLeast"/>
        <w:jc w:val="left"/>
        <w:rPr>
          <w:rFonts w:ascii="Arial"/>
          <w:color w:val="FF0000"/>
          <w:sz w:val="2"/>
          <w:lang w:val="es-CO"/>
          <w:rPrChange w:id="4733" w:author="MARTHA  CERVANTES DIAZ" w:date="2023-01-02T08:55:00Z">
            <w:rPr>
              <w:rFonts w:ascii="Arial"/>
              <w:color w:val="FF0000"/>
              <w:sz w:val="2"/>
            </w:rPr>
          </w:rPrChange>
        </w:rPr>
      </w:pPr>
      <w:bookmarkStart w:id="4734" w:name="br11"/>
      <w:bookmarkEnd w:id="4734"/>
      <w:r w:rsidRPr="00BF4A75">
        <w:rPr>
          <w:rFonts w:ascii="Arial"/>
          <w:color w:val="FF0000"/>
          <w:sz w:val="2"/>
          <w:lang w:val="es-CO"/>
          <w:rPrChange w:id="4735" w:author="MARTHA  CERVANTES DIAZ" w:date="2023-01-02T08:55:00Z">
            <w:rPr>
              <w:rFonts w:ascii="Arial"/>
              <w:color w:val="FF0000"/>
              <w:sz w:val="2"/>
            </w:rPr>
          </w:rPrChange>
        </w:rPr>
        <w:lastRenderedPageBreak/>
        <w:t xml:space="preserve"> </w:t>
      </w:r>
    </w:p>
    <w:p w14:paraId="6A4D3F3C" w14:textId="77777777" w:rsidR="001D4206" w:rsidRPr="00BF4A75" w:rsidRDefault="00000000">
      <w:pPr>
        <w:framePr w:w="373" w:wrap="auto" w:hAnchor="text" w:x="1918" w:y="1455"/>
        <w:widowControl w:val="0"/>
        <w:autoSpaceDE w:val="0"/>
        <w:autoSpaceDN w:val="0"/>
        <w:spacing w:before="0" w:after="0" w:line="275" w:lineRule="exact"/>
        <w:jc w:val="left"/>
        <w:rPr>
          <w:rFonts w:ascii="Times New Roman"/>
          <w:color w:val="000000"/>
          <w:sz w:val="24"/>
          <w:lang w:val="es-CO"/>
          <w:rPrChange w:id="4736" w:author="MARTHA  CERVANTES DIAZ" w:date="2023-01-02T08:55:00Z">
            <w:rPr>
              <w:rFonts w:ascii="Times New Roman"/>
              <w:color w:val="000000"/>
              <w:sz w:val="24"/>
            </w:rPr>
          </w:rPrChange>
        </w:rPr>
      </w:pPr>
      <w:r w:rsidRPr="00BF4A75">
        <w:rPr>
          <w:rFonts w:ascii="UHJQMA+A030-Reg"/>
          <w:color w:val="000000"/>
          <w:sz w:val="24"/>
          <w:lang w:val="es-CO"/>
          <w:rPrChange w:id="4737" w:author="MARTHA  CERVANTES DIAZ" w:date="2023-01-02T08:55:00Z">
            <w:rPr>
              <w:rFonts w:ascii="UHJQMA+A030-Reg"/>
              <w:color w:val="000000"/>
              <w:sz w:val="24"/>
            </w:rPr>
          </w:rPrChange>
        </w:rPr>
        <w:t>5</w:t>
      </w:r>
    </w:p>
    <w:p w14:paraId="307FDDDA" w14:textId="77777777" w:rsidR="001D4206" w:rsidRPr="00BF4A75" w:rsidRDefault="00000000">
      <w:pPr>
        <w:framePr w:w="373" w:wrap="auto" w:hAnchor="text" w:x="1918" w:y="1455"/>
        <w:widowControl w:val="0"/>
        <w:autoSpaceDE w:val="0"/>
        <w:autoSpaceDN w:val="0"/>
        <w:spacing w:before="213" w:after="0" w:line="275" w:lineRule="exact"/>
        <w:jc w:val="left"/>
        <w:rPr>
          <w:rFonts w:ascii="Times New Roman"/>
          <w:color w:val="000000"/>
          <w:sz w:val="24"/>
          <w:lang w:val="es-CO"/>
          <w:rPrChange w:id="4738" w:author="MARTHA  CERVANTES DIAZ" w:date="2023-01-02T08:55:00Z">
            <w:rPr>
              <w:rFonts w:ascii="Times New Roman"/>
              <w:color w:val="000000"/>
              <w:sz w:val="24"/>
            </w:rPr>
          </w:rPrChange>
        </w:rPr>
      </w:pPr>
      <w:r w:rsidRPr="00BF4A75">
        <w:rPr>
          <w:rFonts w:ascii="UHJQMA+A030-Reg"/>
          <w:color w:val="000000"/>
          <w:sz w:val="24"/>
          <w:lang w:val="es-CO"/>
          <w:rPrChange w:id="4739" w:author="MARTHA  CERVANTES DIAZ" w:date="2023-01-02T08:55:00Z">
            <w:rPr>
              <w:rFonts w:ascii="UHJQMA+A030-Reg"/>
              <w:color w:val="000000"/>
              <w:sz w:val="24"/>
            </w:rPr>
          </w:rPrChange>
        </w:rPr>
        <w:t>5</w:t>
      </w:r>
    </w:p>
    <w:p w14:paraId="346ED41B" w14:textId="77777777" w:rsidR="001D4206" w:rsidRPr="00BF4A75" w:rsidRDefault="00000000">
      <w:pPr>
        <w:framePr w:w="373" w:wrap="auto" w:hAnchor="text" w:x="1918" w:y="1455"/>
        <w:widowControl w:val="0"/>
        <w:autoSpaceDE w:val="0"/>
        <w:autoSpaceDN w:val="0"/>
        <w:spacing w:before="213" w:after="0" w:line="275" w:lineRule="exact"/>
        <w:jc w:val="left"/>
        <w:rPr>
          <w:rFonts w:ascii="Times New Roman"/>
          <w:color w:val="000000"/>
          <w:sz w:val="24"/>
          <w:lang w:val="es-CO"/>
          <w:rPrChange w:id="4740" w:author="MARTHA  CERVANTES DIAZ" w:date="2023-01-02T08:55:00Z">
            <w:rPr>
              <w:rFonts w:ascii="Times New Roman"/>
              <w:color w:val="000000"/>
              <w:sz w:val="24"/>
            </w:rPr>
          </w:rPrChange>
        </w:rPr>
      </w:pPr>
      <w:r w:rsidRPr="00BF4A75">
        <w:rPr>
          <w:rFonts w:ascii="UHJQMA+A030-Reg"/>
          <w:color w:val="000000"/>
          <w:sz w:val="24"/>
          <w:lang w:val="es-CO"/>
          <w:rPrChange w:id="4741" w:author="MARTHA  CERVANTES DIAZ" w:date="2023-01-02T08:55:00Z">
            <w:rPr>
              <w:rFonts w:ascii="UHJQMA+A030-Reg"/>
              <w:color w:val="000000"/>
              <w:sz w:val="24"/>
            </w:rPr>
          </w:rPrChange>
        </w:rPr>
        <w:t>5</w:t>
      </w:r>
    </w:p>
    <w:p w14:paraId="1ACBD678" w14:textId="77777777" w:rsidR="001D4206" w:rsidRPr="00BF4A75" w:rsidRDefault="00000000">
      <w:pPr>
        <w:framePr w:w="8356" w:wrap="auto" w:hAnchor="text" w:x="2051" w:y="1455"/>
        <w:widowControl w:val="0"/>
        <w:autoSpaceDE w:val="0"/>
        <w:autoSpaceDN w:val="0"/>
        <w:spacing w:before="0" w:after="0" w:line="275" w:lineRule="exact"/>
        <w:jc w:val="left"/>
        <w:rPr>
          <w:rFonts w:ascii="Times New Roman"/>
          <w:color w:val="000000"/>
          <w:sz w:val="24"/>
          <w:lang w:val="es-CO"/>
          <w:rPrChange w:id="4742" w:author="MARTHA  CERVANTES DIAZ" w:date="2023-01-02T08:55:00Z">
            <w:rPr>
              <w:rFonts w:ascii="Times New Roman"/>
              <w:color w:val="000000"/>
              <w:sz w:val="24"/>
            </w:rPr>
          </w:rPrChange>
        </w:rPr>
      </w:pPr>
      <w:r w:rsidRPr="00BF4A75">
        <w:rPr>
          <w:rFonts w:ascii="UHJQMA+A030-Reg"/>
          <w:color w:val="000000"/>
          <w:sz w:val="24"/>
          <w:lang w:val="es-CO"/>
          <w:rPrChange w:id="4743" w:author="MARTHA  CERVANTES DIAZ" w:date="2023-01-02T08:55:00Z">
            <w:rPr>
              <w:rFonts w:ascii="UHJQMA+A030-Reg"/>
              <w:color w:val="000000"/>
              <w:sz w:val="24"/>
            </w:rPr>
          </w:rPrChange>
        </w:rPr>
        <w:t>.3.3.</w:t>
      </w:r>
      <w:r w:rsidRPr="00BF4A75">
        <w:rPr>
          <w:rFonts w:ascii="Times New Roman"/>
          <w:color w:val="000000"/>
          <w:spacing w:val="57"/>
          <w:sz w:val="24"/>
          <w:lang w:val="es-CO"/>
          <w:rPrChange w:id="4744"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4745" w:author="MARTHA  CERVANTES DIAZ" w:date="2023-01-02T08:55:00Z">
            <w:rPr>
              <w:rFonts w:ascii="UHJQMA+A030-Reg" w:hAnsi="UHJQMA+A030-Reg" w:cs="UHJQMA+A030-Reg"/>
              <w:color w:val="000000"/>
              <w:spacing w:val="-1"/>
              <w:sz w:val="24"/>
            </w:rPr>
          </w:rPrChange>
        </w:rPr>
        <w:t>Determinación</w:t>
      </w:r>
      <w:r w:rsidRPr="00BF4A75">
        <w:rPr>
          <w:rFonts w:ascii="Times New Roman"/>
          <w:color w:val="000000"/>
          <w:spacing w:val="7"/>
          <w:sz w:val="24"/>
          <w:lang w:val="es-CO"/>
          <w:rPrChange w:id="474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747" w:author="MARTHA  CERVANTES DIAZ" w:date="2023-01-02T08:55:00Z">
            <w:rPr>
              <w:rFonts w:ascii="UHJQMA+A030-Reg"/>
              <w:color w:val="000000"/>
              <w:sz w:val="24"/>
            </w:rPr>
          </w:rPrChange>
        </w:rPr>
        <w:t>de</w:t>
      </w:r>
      <w:r w:rsidRPr="00BF4A75">
        <w:rPr>
          <w:rFonts w:ascii="Times New Roman"/>
          <w:color w:val="000000"/>
          <w:spacing w:val="6"/>
          <w:sz w:val="24"/>
          <w:lang w:val="es-CO"/>
          <w:rPrChange w:id="474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49" w:author="MARTHA  CERVANTES DIAZ" w:date="2023-01-02T08:55:00Z">
            <w:rPr>
              <w:rFonts w:ascii="UHJQMA+A030-Reg"/>
              <w:color w:val="000000"/>
              <w:sz w:val="24"/>
            </w:rPr>
          </w:rPrChange>
        </w:rPr>
        <w:t>los</w:t>
      </w:r>
      <w:r w:rsidRPr="00BF4A75">
        <w:rPr>
          <w:rFonts w:ascii="Times New Roman"/>
          <w:color w:val="000000"/>
          <w:spacing w:val="6"/>
          <w:sz w:val="24"/>
          <w:lang w:val="es-CO"/>
          <w:rPrChange w:id="4750"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751" w:author="MARTHA  CERVANTES DIAZ" w:date="2023-01-02T08:55:00Z">
            <w:rPr>
              <w:rFonts w:ascii="UHJQMA+A030-Reg"/>
              <w:color w:val="000000"/>
              <w:spacing w:val="-1"/>
              <w:sz w:val="24"/>
            </w:rPr>
          </w:rPrChange>
        </w:rPr>
        <w:t>diferentes</w:t>
      </w:r>
      <w:r w:rsidRPr="00BF4A75">
        <w:rPr>
          <w:rFonts w:ascii="Times New Roman"/>
          <w:color w:val="000000"/>
          <w:spacing w:val="7"/>
          <w:sz w:val="24"/>
          <w:lang w:val="es-CO"/>
          <w:rPrChange w:id="475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753" w:author="MARTHA  CERVANTES DIAZ" w:date="2023-01-02T08:55:00Z">
            <w:rPr>
              <w:rFonts w:ascii="UHJQMA+A030-Reg"/>
              <w:color w:val="000000"/>
              <w:spacing w:val="-1"/>
              <w:sz w:val="24"/>
            </w:rPr>
          </w:rPrChange>
        </w:rPr>
        <w:t>niveles</w:t>
      </w:r>
      <w:r w:rsidRPr="00BF4A75">
        <w:rPr>
          <w:rFonts w:ascii="Times New Roman"/>
          <w:color w:val="000000"/>
          <w:spacing w:val="7"/>
          <w:sz w:val="24"/>
          <w:lang w:val="es-CO"/>
          <w:rPrChange w:id="475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755" w:author="MARTHA  CERVANTES DIAZ" w:date="2023-01-02T08:55:00Z">
            <w:rPr>
              <w:rFonts w:ascii="UHJQMA+A030-Reg"/>
              <w:color w:val="000000"/>
              <w:sz w:val="24"/>
            </w:rPr>
          </w:rPrChange>
        </w:rPr>
        <w:t>de</w:t>
      </w:r>
      <w:r w:rsidRPr="00BF4A75">
        <w:rPr>
          <w:rFonts w:ascii="Times New Roman"/>
          <w:color w:val="000000"/>
          <w:spacing w:val="6"/>
          <w:sz w:val="24"/>
          <w:lang w:val="es-CO"/>
          <w:rPrChange w:id="475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57" w:author="MARTHA  CERVANTES DIAZ" w:date="2023-01-02T08:55:00Z">
            <w:rPr>
              <w:rFonts w:ascii="UHJQMA+A030-Reg"/>
              <w:color w:val="000000"/>
              <w:sz w:val="24"/>
            </w:rPr>
          </w:rPrChange>
        </w:rPr>
        <w:t>similitud</w:t>
      </w:r>
      <w:r w:rsidRPr="00BF4A75">
        <w:rPr>
          <w:rFonts w:ascii="Times New Roman"/>
          <w:color w:val="000000"/>
          <w:spacing w:val="6"/>
          <w:sz w:val="24"/>
          <w:lang w:val="es-CO"/>
          <w:rPrChange w:id="475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759" w:author="MARTHA  CERVANTES DIAZ" w:date="2023-01-02T08:55:00Z">
            <w:rPr>
              <w:rFonts w:ascii="UHJQMA+A030-Reg"/>
              <w:color w:val="000000"/>
              <w:spacing w:val="-1"/>
              <w:sz w:val="24"/>
            </w:rPr>
          </w:rPrChange>
        </w:rPr>
        <w:t>entre</w:t>
      </w:r>
      <w:r w:rsidRPr="00BF4A75">
        <w:rPr>
          <w:rFonts w:ascii="Times New Roman"/>
          <w:color w:val="000000"/>
          <w:spacing w:val="7"/>
          <w:sz w:val="24"/>
          <w:lang w:val="es-CO"/>
          <w:rPrChange w:id="476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761" w:author="MARTHA  CERVANTES DIAZ" w:date="2023-01-02T08:55:00Z">
            <w:rPr>
              <w:rFonts w:ascii="UHJQMA+A030-Reg"/>
              <w:color w:val="000000"/>
              <w:spacing w:val="-1"/>
              <w:sz w:val="24"/>
            </w:rPr>
          </w:rPrChange>
        </w:rPr>
        <w:t>arquitecturas.</w:t>
      </w:r>
    </w:p>
    <w:p w14:paraId="18EF7816" w14:textId="77777777" w:rsidR="001D4206" w:rsidRPr="00BF4A75" w:rsidRDefault="00000000">
      <w:pPr>
        <w:framePr w:w="8356" w:wrap="auto" w:hAnchor="text" w:x="2051" w:y="1455"/>
        <w:widowControl w:val="0"/>
        <w:autoSpaceDE w:val="0"/>
        <w:autoSpaceDN w:val="0"/>
        <w:spacing w:before="213" w:after="0" w:line="275" w:lineRule="exact"/>
        <w:jc w:val="left"/>
        <w:rPr>
          <w:rFonts w:ascii="Times New Roman"/>
          <w:color w:val="000000"/>
          <w:sz w:val="24"/>
          <w:lang w:val="es-CO"/>
          <w:rPrChange w:id="4762" w:author="MARTHA  CERVANTES DIAZ" w:date="2023-01-02T08:55:00Z">
            <w:rPr>
              <w:rFonts w:ascii="Times New Roman"/>
              <w:color w:val="000000"/>
              <w:sz w:val="24"/>
            </w:rPr>
          </w:rPrChange>
        </w:rPr>
      </w:pPr>
      <w:r w:rsidRPr="00BF4A75">
        <w:rPr>
          <w:rFonts w:ascii="UHJQMA+A030-Reg"/>
          <w:color w:val="000000"/>
          <w:sz w:val="24"/>
          <w:lang w:val="es-CO"/>
          <w:rPrChange w:id="4763" w:author="MARTHA  CERVANTES DIAZ" w:date="2023-01-02T08:55:00Z">
            <w:rPr>
              <w:rFonts w:ascii="UHJQMA+A030-Reg"/>
              <w:color w:val="000000"/>
              <w:sz w:val="24"/>
            </w:rPr>
          </w:rPrChange>
        </w:rPr>
        <w:t>.3.4.</w:t>
      </w:r>
      <w:r w:rsidRPr="00BF4A75">
        <w:rPr>
          <w:rFonts w:ascii="Times New Roman"/>
          <w:color w:val="000000"/>
          <w:spacing w:val="57"/>
          <w:sz w:val="24"/>
          <w:lang w:val="es-CO"/>
          <w:rPrChange w:id="4764" w:author="MARTHA  CERVANTES DIAZ" w:date="2023-01-02T08:55:00Z">
            <w:rPr>
              <w:rFonts w:ascii="Times New Roman"/>
              <w:color w:val="000000"/>
              <w:spacing w:val="57"/>
              <w:sz w:val="24"/>
            </w:rPr>
          </w:rPrChange>
        </w:rPr>
        <w:t xml:space="preserve"> </w:t>
      </w:r>
      <w:r w:rsidRPr="00BF4A75">
        <w:rPr>
          <w:rFonts w:ascii="UHJQMA+A030-Reg"/>
          <w:color w:val="000000"/>
          <w:spacing w:val="-1"/>
          <w:sz w:val="24"/>
          <w:lang w:val="es-CO"/>
          <w:rPrChange w:id="4765" w:author="MARTHA  CERVANTES DIAZ" w:date="2023-01-02T08:55:00Z">
            <w:rPr>
              <w:rFonts w:ascii="UHJQMA+A030-Reg"/>
              <w:color w:val="000000"/>
              <w:spacing w:val="-1"/>
              <w:sz w:val="24"/>
            </w:rPr>
          </w:rPrChange>
        </w:rPr>
        <w:t>Imprevistos.</w:t>
      </w:r>
    </w:p>
    <w:p w14:paraId="35DEAA33" w14:textId="77777777" w:rsidR="001D4206" w:rsidRPr="00BF4A75" w:rsidRDefault="00000000">
      <w:pPr>
        <w:framePr w:w="7910" w:wrap="auto" w:hAnchor="text" w:x="2051" w:y="2432"/>
        <w:widowControl w:val="0"/>
        <w:autoSpaceDE w:val="0"/>
        <w:autoSpaceDN w:val="0"/>
        <w:spacing w:before="0" w:after="0" w:line="275" w:lineRule="exact"/>
        <w:jc w:val="left"/>
        <w:rPr>
          <w:rFonts w:ascii="Times New Roman"/>
          <w:color w:val="000000"/>
          <w:sz w:val="24"/>
          <w:lang w:val="es-CO"/>
          <w:rPrChange w:id="4766" w:author="MARTHA  CERVANTES DIAZ" w:date="2023-01-02T08:55:00Z">
            <w:rPr>
              <w:rFonts w:ascii="Times New Roman"/>
              <w:color w:val="000000"/>
              <w:sz w:val="24"/>
            </w:rPr>
          </w:rPrChange>
        </w:rPr>
      </w:pPr>
      <w:r w:rsidRPr="00BF4A75">
        <w:rPr>
          <w:rFonts w:ascii="UHJQMA+A030-Reg"/>
          <w:color w:val="000000"/>
          <w:sz w:val="24"/>
          <w:lang w:val="es-CO"/>
          <w:rPrChange w:id="4767" w:author="MARTHA  CERVANTES DIAZ" w:date="2023-01-02T08:55:00Z">
            <w:rPr>
              <w:rFonts w:ascii="UHJQMA+A030-Reg"/>
              <w:color w:val="000000"/>
              <w:sz w:val="24"/>
            </w:rPr>
          </w:rPrChange>
        </w:rPr>
        <w:t>.3.5.</w:t>
      </w:r>
      <w:r w:rsidRPr="00BF4A75">
        <w:rPr>
          <w:rFonts w:ascii="Times New Roman"/>
          <w:color w:val="000000"/>
          <w:spacing w:val="57"/>
          <w:sz w:val="24"/>
          <w:lang w:val="es-CO"/>
          <w:rPrChange w:id="4768"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769" w:author="MARTHA  CERVANTES DIAZ" w:date="2023-01-02T08:55:00Z">
            <w:rPr>
              <w:rFonts w:ascii="UHJQMA+A030-Reg" w:hAnsi="UHJQMA+A030-Reg" w:cs="UHJQMA+A030-Reg"/>
              <w:color w:val="000000"/>
              <w:sz w:val="24"/>
            </w:rPr>
          </w:rPrChange>
        </w:rPr>
        <w:t>Análisis,</w:t>
      </w:r>
      <w:r w:rsidRPr="00BF4A75">
        <w:rPr>
          <w:rFonts w:ascii="Times New Roman"/>
          <w:color w:val="000000"/>
          <w:spacing w:val="7"/>
          <w:sz w:val="24"/>
          <w:lang w:val="es-CO"/>
          <w:rPrChange w:id="4770"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771" w:author="MARTHA  CERVANTES DIAZ" w:date="2023-01-02T08:55:00Z">
            <w:rPr>
              <w:rFonts w:ascii="UHJQMA+A030-Reg" w:hAnsi="UHJQMA+A030-Reg" w:cs="UHJQMA+A030-Reg"/>
              <w:color w:val="000000"/>
              <w:spacing w:val="-1"/>
              <w:sz w:val="24"/>
            </w:rPr>
          </w:rPrChange>
        </w:rPr>
        <w:t>retroalimentación</w:t>
      </w:r>
      <w:r w:rsidRPr="00BF4A75">
        <w:rPr>
          <w:rFonts w:ascii="Times New Roman"/>
          <w:color w:val="000000"/>
          <w:spacing w:val="7"/>
          <w:sz w:val="24"/>
          <w:lang w:val="es-CO"/>
          <w:rPrChange w:id="477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773" w:author="MARTHA  CERVANTES DIAZ" w:date="2023-01-02T08:55:00Z">
            <w:rPr>
              <w:rFonts w:ascii="UHJQMA+A030-Reg"/>
              <w:color w:val="000000"/>
              <w:sz w:val="24"/>
            </w:rPr>
          </w:rPrChange>
        </w:rPr>
        <w:t>y</w:t>
      </w:r>
      <w:r w:rsidRPr="00BF4A75">
        <w:rPr>
          <w:rFonts w:ascii="Times New Roman"/>
          <w:color w:val="000000"/>
          <w:spacing w:val="6"/>
          <w:sz w:val="24"/>
          <w:lang w:val="es-CO"/>
          <w:rPrChange w:id="477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75" w:author="MARTHA  CERVANTES DIAZ" w:date="2023-01-02T08:55:00Z">
            <w:rPr>
              <w:rFonts w:ascii="UHJQMA+A030-Reg"/>
              <w:color w:val="000000"/>
              <w:sz w:val="24"/>
            </w:rPr>
          </w:rPrChange>
        </w:rPr>
        <w:t>conclusiones</w:t>
      </w:r>
      <w:r w:rsidRPr="00BF4A75">
        <w:rPr>
          <w:rFonts w:ascii="Times New Roman"/>
          <w:color w:val="000000"/>
          <w:spacing w:val="6"/>
          <w:sz w:val="24"/>
          <w:lang w:val="es-CO"/>
          <w:rPrChange w:id="477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77" w:author="MARTHA  CERVANTES DIAZ" w:date="2023-01-02T08:55:00Z">
            <w:rPr>
              <w:rFonts w:ascii="UHJQMA+A030-Reg"/>
              <w:color w:val="000000"/>
              <w:sz w:val="24"/>
            </w:rPr>
          </w:rPrChange>
        </w:rPr>
        <w:t>del</w:t>
      </w:r>
      <w:r w:rsidRPr="00BF4A75">
        <w:rPr>
          <w:rFonts w:ascii="Times New Roman"/>
          <w:color w:val="000000"/>
          <w:spacing w:val="7"/>
          <w:sz w:val="24"/>
          <w:lang w:val="es-CO"/>
          <w:rPrChange w:id="477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779" w:author="MARTHA  CERVANTES DIAZ" w:date="2023-01-02T08:55:00Z">
            <w:rPr>
              <w:rFonts w:ascii="UHJQMA+A030-Reg"/>
              <w:color w:val="000000"/>
              <w:sz w:val="24"/>
            </w:rPr>
          </w:rPrChange>
        </w:rPr>
        <w:t>desarrollo</w:t>
      </w:r>
      <w:r w:rsidRPr="00BF4A75">
        <w:rPr>
          <w:rFonts w:ascii="Times New Roman"/>
          <w:color w:val="000000"/>
          <w:spacing w:val="6"/>
          <w:sz w:val="24"/>
          <w:lang w:val="es-CO"/>
          <w:rPrChange w:id="478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81" w:author="MARTHA  CERVANTES DIAZ" w:date="2023-01-02T08:55:00Z">
            <w:rPr>
              <w:rFonts w:ascii="UHJQMA+A030-Reg"/>
              <w:color w:val="000000"/>
              <w:sz w:val="24"/>
            </w:rPr>
          </w:rPrChange>
        </w:rPr>
        <w:t>de</w:t>
      </w:r>
      <w:r w:rsidRPr="00BF4A75">
        <w:rPr>
          <w:rFonts w:ascii="Times New Roman"/>
          <w:color w:val="000000"/>
          <w:spacing w:val="6"/>
          <w:sz w:val="24"/>
          <w:lang w:val="es-CO"/>
          <w:rPrChange w:id="478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783" w:author="MARTHA  CERVANTES DIAZ" w:date="2023-01-02T08:55:00Z">
            <w:rPr>
              <w:rFonts w:ascii="UHJQMA+A030-Reg"/>
              <w:color w:val="000000"/>
              <w:sz w:val="24"/>
            </w:rPr>
          </w:rPrChange>
        </w:rPr>
        <w:t>la</w:t>
      </w:r>
      <w:r w:rsidRPr="00BF4A75">
        <w:rPr>
          <w:rFonts w:ascii="Times New Roman"/>
          <w:color w:val="000000"/>
          <w:spacing w:val="6"/>
          <w:sz w:val="24"/>
          <w:lang w:val="es-CO"/>
          <w:rPrChange w:id="478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785" w:author="MARTHA  CERVANTES DIAZ" w:date="2023-01-02T08:55:00Z">
            <w:rPr>
              <w:rFonts w:ascii="UHJQMA+A030-Reg"/>
              <w:color w:val="000000"/>
              <w:spacing w:val="-1"/>
              <w:sz w:val="24"/>
            </w:rPr>
          </w:rPrChange>
        </w:rPr>
        <w:t>fase.</w:t>
      </w:r>
    </w:p>
    <w:p w14:paraId="3A3447EF" w14:textId="77777777" w:rsidR="001D4206" w:rsidRPr="00BF4A75" w:rsidRDefault="00000000">
      <w:pPr>
        <w:framePr w:w="373" w:wrap="auto" w:hAnchor="text" w:x="1440" w:y="3295"/>
        <w:widowControl w:val="0"/>
        <w:autoSpaceDE w:val="0"/>
        <w:autoSpaceDN w:val="0"/>
        <w:spacing w:before="0" w:after="0" w:line="278" w:lineRule="exact"/>
        <w:jc w:val="left"/>
        <w:rPr>
          <w:rFonts w:ascii="Times New Roman"/>
          <w:color w:val="000000"/>
          <w:sz w:val="24"/>
          <w:lang w:val="es-CO"/>
          <w:rPrChange w:id="4786" w:author="MARTHA  CERVANTES DIAZ" w:date="2023-01-02T08:55:00Z">
            <w:rPr>
              <w:rFonts w:ascii="Times New Roman"/>
              <w:color w:val="000000"/>
              <w:sz w:val="24"/>
            </w:rPr>
          </w:rPrChange>
        </w:rPr>
      </w:pPr>
      <w:r w:rsidRPr="00BF4A75">
        <w:rPr>
          <w:rFonts w:ascii="JKVKLP+A030-Bol"/>
          <w:color w:val="000000"/>
          <w:sz w:val="24"/>
          <w:lang w:val="es-CO"/>
          <w:rPrChange w:id="4787" w:author="MARTHA  CERVANTES DIAZ" w:date="2023-01-02T08:55:00Z">
            <w:rPr>
              <w:rFonts w:ascii="JKVKLP+A030-Bol"/>
              <w:color w:val="000000"/>
              <w:sz w:val="24"/>
            </w:rPr>
          </w:rPrChange>
        </w:rPr>
        <w:t>5</w:t>
      </w:r>
    </w:p>
    <w:p w14:paraId="02B87AC3" w14:textId="77777777" w:rsidR="001D4206" w:rsidRPr="00BF4A75" w:rsidRDefault="00000000">
      <w:pPr>
        <w:framePr w:w="4342" w:wrap="auto" w:hAnchor="text" w:x="1573" w:y="3295"/>
        <w:widowControl w:val="0"/>
        <w:autoSpaceDE w:val="0"/>
        <w:autoSpaceDN w:val="0"/>
        <w:spacing w:before="0" w:after="0" w:line="278" w:lineRule="exact"/>
        <w:jc w:val="left"/>
        <w:rPr>
          <w:rFonts w:ascii="Times New Roman"/>
          <w:color w:val="000000"/>
          <w:sz w:val="24"/>
          <w:lang w:val="es-CO"/>
          <w:rPrChange w:id="4788" w:author="MARTHA  CERVANTES DIAZ" w:date="2023-01-02T08:55:00Z">
            <w:rPr>
              <w:rFonts w:ascii="Times New Roman"/>
              <w:color w:val="000000"/>
              <w:sz w:val="24"/>
            </w:rPr>
          </w:rPrChange>
        </w:rPr>
      </w:pPr>
      <w:r w:rsidRPr="00BF4A75">
        <w:rPr>
          <w:rFonts w:ascii="JKVKLP+A030-Bol"/>
          <w:color w:val="000000"/>
          <w:sz w:val="24"/>
          <w:lang w:val="es-CO"/>
          <w:rPrChange w:id="4789" w:author="MARTHA  CERVANTES DIAZ" w:date="2023-01-02T08:55:00Z">
            <w:rPr>
              <w:rFonts w:ascii="JKVKLP+A030-Bol"/>
              <w:color w:val="000000"/>
              <w:sz w:val="24"/>
            </w:rPr>
          </w:rPrChange>
        </w:rPr>
        <w:t>.4</w:t>
      </w:r>
      <w:r w:rsidRPr="00BF4A75">
        <w:rPr>
          <w:rFonts w:ascii="Times New Roman"/>
          <w:color w:val="000000"/>
          <w:spacing w:val="179"/>
          <w:sz w:val="24"/>
          <w:lang w:val="es-CO"/>
          <w:rPrChange w:id="4790" w:author="MARTHA  CERVANTES DIAZ" w:date="2023-01-02T08:55:00Z">
            <w:rPr>
              <w:rFonts w:ascii="Times New Roman"/>
              <w:color w:val="000000"/>
              <w:spacing w:val="179"/>
              <w:sz w:val="24"/>
            </w:rPr>
          </w:rPrChange>
        </w:rPr>
        <w:t xml:space="preserve"> </w:t>
      </w:r>
      <w:r w:rsidRPr="00BF4A75">
        <w:rPr>
          <w:rFonts w:ascii="JKVKLP+A030-Bol"/>
          <w:color w:val="000000"/>
          <w:spacing w:val="-1"/>
          <w:sz w:val="24"/>
          <w:lang w:val="es-CO"/>
          <w:rPrChange w:id="4791" w:author="MARTHA  CERVANTES DIAZ" w:date="2023-01-02T08:55:00Z">
            <w:rPr>
              <w:rFonts w:ascii="JKVKLP+A030-Bol"/>
              <w:color w:val="000000"/>
              <w:spacing w:val="-1"/>
              <w:sz w:val="24"/>
            </w:rPr>
          </w:rPrChange>
        </w:rPr>
        <w:t>MECANISMOS</w:t>
      </w:r>
      <w:r w:rsidRPr="00BF4A75">
        <w:rPr>
          <w:rFonts w:ascii="Times New Roman"/>
          <w:color w:val="000000"/>
          <w:spacing w:val="7"/>
          <w:sz w:val="24"/>
          <w:lang w:val="es-CO"/>
          <w:rPrChange w:id="4792" w:author="MARTHA  CERVANTES DIAZ" w:date="2023-01-02T08:55:00Z">
            <w:rPr>
              <w:rFonts w:ascii="Times New Roman"/>
              <w:color w:val="000000"/>
              <w:spacing w:val="7"/>
              <w:sz w:val="24"/>
            </w:rPr>
          </w:rPrChange>
        </w:rPr>
        <w:t xml:space="preserve"> </w:t>
      </w:r>
      <w:r w:rsidRPr="00BF4A75">
        <w:rPr>
          <w:rFonts w:ascii="JKVKLP+A030-Bol"/>
          <w:color w:val="000000"/>
          <w:spacing w:val="-1"/>
          <w:sz w:val="24"/>
          <w:lang w:val="es-CO"/>
          <w:rPrChange w:id="4793"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4794" w:author="MARTHA  CERVANTES DIAZ" w:date="2023-01-02T08:55:00Z">
            <w:rPr>
              <w:rFonts w:ascii="Times New Roman"/>
              <w:color w:val="000000"/>
              <w:spacing w:val="7"/>
              <w:sz w:val="24"/>
            </w:rPr>
          </w:rPrChange>
        </w:rPr>
        <w:t xml:space="preserve"> </w:t>
      </w:r>
      <w:r w:rsidRPr="00BF4A75">
        <w:rPr>
          <w:rFonts w:ascii="JKVKLP+A030-Bol" w:hAnsi="JKVKLP+A030-Bol" w:cs="JKVKLP+A030-Bol"/>
          <w:color w:val="000000"/>
          <w:spacing w:val="-5"/>
          <w:sz w:val="24"/>
          <w:lang w:val="es-CO"/>
          <w:rPrChange w:id="4795" w:author="MARTHA  CERVANTES DIAZ" w:date="2023-01-02T08:55:00Z">
            <w:rPr>
              <w:rFonts w:ascii="JKVKLP+A030-Bol" w:hAnsi="JKVKLP+A030-Bol" w:cs="JKVKLP+A030-Bol"/>
              <w:color w:val="000000"/>
              <w:spacing w:val="-5"/>
              <w:sz w:val="24"/>
            </w:rPr>
          </w:rPrChange>
        </w:rPr>
        <w:t>ADAPTACIÓN</w:t>
      </w:r>
    </w:p>
    <w:p w14:paraId="7A4A43A2" w14:textId="77777777" w:rsidR="001D4206" w:rsidRPr="00BF4A75" w:rsidRDefault="00000000">
      <w:pPr>
        <w:framePr w:w="9561" w:wrap="auto" w:hAnchor="text" w:x="1440" w:y="3977"/>
        <w:widowControl w:val="0"/>
        <w:autoSpaceDE w:val="0"/>
        <w:autoSpaceDN w:val="0"/>
        <w:spacing w:before="0" w:after="0" w:line="275" w:lineRule="exact"/>
        <w:jc w:val="left"/>
        <w:rPr>
          <w:rFonts w:ascii="Times New Roman"/>
          <w:color w:val="000000"/>
          <w:sz w:val="24"/>
          <w:lang w:val="es-CO"/>
          <w:rPrChange w:id="4796" w:author="MARTHA  CERVANTES DIAZ" w:date="2023-01-02T08:55:00Z">
            <w:rPr>
              <w:rFonts w:ascii="Times New Roman"/>
              <w:color w:val="000000"/>
              <w:sz w:val="24"/>
            </w:rPr>
          </w:rPrChange>
        </w:rPr>
      </w:pPr>
      <w:r w:rsidRPr="00BF4A75">
        <w:rPr>
          <w:rFonts w:ascii="UHJQMA+A030-Reg"/>
          <w:color w:val="000000"/>
          <w:sz w:val="24"/>
          <w:lang w:val="es-CO"/>
          <w:rPrChange w:id="4797" w:author="MARTHA  CERVANTES DIAZ" w:date="2023-01-02T08:55:00Z">
            <w:rPr>
              <w:rFonts w:ascii="UHJQMA+A030-Reg"/>
              <w:color w:val="000000"/>
              <w:sz w:val="24"/>
            </w:rPr>
          </w:rPrChange>
        </w:rPr>
        <w:t>La</w:t>
      </w:r>
      <w:r w:rsidRPr="00BF4A75">
        <w:rPr>
          <w:rFonts w:ascii="Times New Roman"/>
          <w:color w:val="000000"/>
          <w:spacing w:val="6"/>
          <w:sz w:val="24"/>
          <w:lang w:val="es-CO"/>
          <w:rPrChange w:id="479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799" w:author="MARTHA  CERVANTES DIAZ" w:date="2023-01-02T08:55:00Z">
            <w:rPr>
              <w:rFonts w:ascii="UHJQMA+A030-Reg"/>
              <w:color w:val="000000"/>
              <w:spacing w:val="1"/>
              <w:sz w:val="24"/>
            </w:rPr>
          </w:rPrChange>
        </w:rPr>
        <w:t>cuarta</w:t>
      </w:r>
      <w:r w:rsidRPr="00BF4A75">
        <w:rPr>
          <w:rFonts w:ascii="Times New Roman"/>
          <w:color w:val="000000"/>
          <w:spacing w:val="5"/>
          <w:sz w:val="24"/>
          <w:lang w:val="es-CO"/>
          <w:rPrChange w:id="4800" w:author="MARTHA  CERVANTES DIAZ" w:date="2023-01-02T08:55:00Z">
            <w:rPr>
              <w:rFonts w:ascii="Times New Roman"/>
              <w:color w:val="000000"/>
              <w:spacing w:val="5"/>
              <w:sz w:val="24"/>
            </w:rPr>
          </w:rPrChange>
        </w:rPr>
        <w:t xml:space="preserve"> </w:t>
      </w:r>
      <w:r w:rsidRPr="00BF4A75">
        <w:rPr>
          <w:rFonts w:ascii="UHJQMA+A030-Reg"/>
          <w:color w:val="000000"/>
          <w:spacing w:val="-1"/>
          <w:sz w:val="24"/>
          <w:lang w:val="es-CO"/>
          <w:rPrChange w:id="4801" w:author="MARTHA  CERVANTES DIAZ" w:date="2023-01-02T08:55:00Z">
            <w:rPr>
              <w:rFonts w:ascii="UHJQMA+A030-Reg"/>
              <w:color w:val="000000"/>
              <w:spacing w:val="-1"/>
              <w:sz w:val="24"/>
            </w:rPr>
          </w:rPrChange>
        </w:rPr>
        <w:t>fase</w:t>
      </w:r>
      <w:r w:rsidRPr="00BF4A75">
        <w:rPr>
          <w:rFonts w:ascii="Times New Roman"/>
          <w:color w:val="000000"/>
          <w:spacing w:val="7"/>
          <w:sz w:val="24"/>
          <w:lang w:val="es-CO"/>
          <w:rPrChange w:id="480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03" w:author="MARTHA  CERVANTES DIAZ" w:date="2023-01-02T08:55:00Z">
            <w:rPr>
              <w:rFonts w:ascii="UHJQMA+A030-Reg"/>
              <w:color w:val="000000"/>
              <w:sz w:val="24"/>
            </w:rPr>
          </w:rPrChange>
        </w:rPr>
        <w:t>del</w:t>
      </w:r>
      <w:r w:rsidRPr="00BF4A75">
        <w:rPr>
          <w:rFonts w:ascii="Times New Roman"/>
          <w:color w:val="000000"/>
          <w:spacing w:val="7"/>
          <w:sz w:val="24"/>
          <w:lang w:val="es-CO"/>
          <w:rPrChange w:id="4804"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4805" w:author="MARTHA  CERVANTES DIAZ" w:date="2023-01-02T08:55:00Z">
            <w:rPr>
              <w:rFonts w:ascii="UHJQMA+A030-Reg"/>
              <w:color w:val="000000"/>
              <w:spacing w:val="-2"/>
              <w:sz w:val="24"/>
            </w:rPr>
          </w:rPrChange>
        </w:rPr>
        <w:t>proyecto</w:t>
      </w:r>
      <w:r w:rsidRPr="00BF4A75">
        <w:rPr>
          <w:rFonts w:ascii="Times New Roman"/>
          <w:color w:val="000000"/>
          <w:spacing w:val="8"/>
          <w:sz w:val="24"/>
          <w:lang w:val="es-CO"/>
          <w:rPrChange w:id="4806" w:author="MARTHA  CERVANTES DIAZ" w:date="2023-01-02T08:55:00Z">
            <w:rPr>
              <w:rFonts w:ascii="Times New Roman"/>
              <w:color w:val="000000"/>
              <w:spacing w:val="8"/>
              <w:sz w:val="24"/>
            </w:rPr>
          </w:rPrChange>
        </w:rPr>
        <w:t xml:space="preserve"> </w:t>
      </w:r>
      <w:r w:rsidRPr="00BF4A75">
        <w:rPr>
          <w:rFonts w:ascii="UHJQMA+A030-Reg" w:hAnsi="UHJQMA+A030-Reg" w:cs="UHJQMA+A030-Reg"/>
          <w:color w:val="000000"/>
          <w:sz w:val="24"/>
          <w:lang w:val="es-CO"/>
          <w:rPrChange w:id="4807" w:author="MARTHA  CERVANTES DIAZ" w:date="2023-01-02T08:55:00Z">
            <w:rPr>
              <w:rFonts w:ascii="UHJQMA+A030-Reg" w:hAnsi="UHJQMA+A030-Reg" w:cs="UHJQMA+A030-Reg"/>
              <w:color w:val="000000"/>
              <w:sz w:val="24"/>
            </w:rPr>
          </w:rPrChange>
        </w:rPr>
        <w:t>está</w:t>
      </w:r>
      <w:r w:rsidRPr="00BF4A75">
        <w:rPr>
          <w:rFonts w:ascii="Times New Roman"/>
          <w:color w:val="000000"/>
          <w:spacing w:val="6"/>
          <w:sz w:val="24"/>
          <w:lang w:val="es-CO"/>
          <w:rPrChange w:id="480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809" w:author="MARTHA  CERVANTES DIAZ" w:date="2023-01-02T08:55:00Z">
            <w:rPr>
              <w:rFonts w:ascii="UHJQMA+A030-Reg"/>
              <w:color w:val="000000"/>
              <w:sz w:val="24"/>
            </w:rPr>
          </w:rPrChange>
        </w:rPr>
        <w:t>orientada</w:t>
      </w:r>
      <w:r w:rsidRPr="00BF4A75">
        <w:rPr>
          <w:rFonts w:ascii="Times New Roman"/>
          <w:color w:val="000000"/>
          <w:spacing w:val="6"/>
          <w:sz w:val="24"/>
          <w:lang w:val="es-CO"/>
          <w:rPrChange w:id="481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811" w:author="MARTHA  CERVANTES DIAZ" w:date="2023-01-02T08:55:00Z">
            <w:rPr>
              <w:rFonts w:ascii="UHJQMA+A030-Reg"/>
              <w:color w:val="000000"/>
              <w:sz w:val="24"/>
            </w:rPr>
          </w:rPrChange>
        </w:rPr>
        <w:t>a</w:t>
      </w:r>
      <w:r w:rsidRPr="00BF4A75">
        <w:rPr>
          <w:rFonts w:ascii="Times New Roman"/>
          <w:color w:val="000000"/>
          <w:spacing w:val="6"/>
          <w:sz w:val="24"/>
          <w:lang w:val="es-CO"/>
          <w:rPrChange w:id="481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813" w:author="MARTHA  CERVANTES DIAZ" w:date="2023-01-02T08:55:00Z">
            <w:rPr>
              <w:rFonts w:ascii="UHJQMA+A030-Reg"/>
              <w:color w:val="000000"/>
              <w:sz w:val="24"/>
            </w:rPr>
          </w:rPrChange>
        </w:rPr>
        <w:t>la</w:t>
      </w:r>
      <w:r w:rsidRPr="00BF4A75">
        <w:rPr>
          <w:rFonts w:ascii="Times New Roman"/>
          <w:color w:val="000000"/>
          <w:spacing w:val="6"/>
          <w:sz w:val="24"/>
          <w:lang w:val="es-CO"/>
          <w:rPrChange w:id="4814"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815" w:author="MARTHA  CERVANTES DIAZ" w:date="2023-01-02T08:55:00Z">
            <w:rPr>
              <w:rFonts w:ascii="UHJQMA+A030-Reg" w:hAnsi="UHJQMA+A030-Reg" w:cs="UHJQMA+A030-Reg"/>
              <w:color w:val="000000"/>
              <w:sz w:val="24"/>
            </w:rPr>
          </w:rPrChange>
        </w:rPr>
        <w:t>selección,</w:t>
      </w:r>
      <w:r w:rsidRPr="00BF4A75">
        <w:rPr>
          <w:rFonts w:ascii="Times New Roman"/>
          <w:color w:val="000000"/>
          <w:spacing w:val="7"/>
          <w:sz w:val="24"/>
          <w:lang w:val="es-CO"/>
          <w:rPrChange w:id="481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17" w:author="MARTHA  CERVANTES DIAZ" w:date="2023-01-02T08:55:00Z">
            <w:rPr>
              <w:rFonts w:ascii="UHJQMA+A030-Reg"/>
              <w:color w:val="000000"/>
              <w:sz w:val="24"/>
            </w:rPr>
          </w:rPrChange>
        </w:rPr>
        <w:t>al</w:t>
      </w:r>
      <w:r w:rsidRPr="00BF4A75">
        <w:rPr>
          <w:rFonts w:ascii="Times New Roman"/>
          <w:color w:val="000000"/>
          <w:spacing w:val="7"/>
          <w:sz w:val="24"/>
          <w:lang w:val="es-CO"/>
          <w:rPrChange w:id="481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19" w:author="MARTHA  CERVANTES DIAZ" w:date="2023-01-02T08:55:00Z">
            <w:rPr>
              <w:rFonts w:ascii="UHJQMA+A030-Reg"/>
              <w:color w:val="000000"/>
              <w:sz w:val="24"/>
            </w:rPr>
          </w:rPrChange>
        </w:rPr>
        <w:t>igual</w:t>
      </w:r>
      <w:r w:rsidRPr="00BF4A75">
        <w:rPr>
          <w:rFonts w:ascii="Times New Roman"/>
          <w:color w:val="000000"/>
          <w:spacing w:val="7"/>
          <w:sz w:val="24"/>
          <w:lang w:val="es-CO"/>
          <w:rPrChange w:id="482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21" w:author="MARTHA  CERVANTES DIAZ" w:date="2023-01-02T08:55:00Z">
            <w:rPr>
              <w:rFonts w:ascii="UHJQMA+A030-Reg"/>
              <w:color w:val="000000"/>
              <w:sz w:val="24"/>
            </w:rPr>
          </w:rPrChange>
        </w:rPr>
        <w:t>que</w:t>
      </w:r>
      <w:r w:rsidRPr="00BF4A75">
        <w:rPr>
          <w:rFonts w:ascii="Times New Roman"/>
          <w:color w:val="000000"/>
          <w:spacing w:val="6"/>
          <w:sz w:val="24"/>
          <w:lang w:val="es-CO"/>
          <w:rPrChange w:id="482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823" w:author="MARTHA  CERVANTES DIAZ" w:date="2023-01-02T08:55:00Z">
            <w:rPr>
              <w:rFonts w:ascii="UHJQMA+A030-Reg"/>
              <w:color w:val="000000"/>
              <w:sz w:val="24"/>
            </w:rPr>
          </w:rPrChange>
        </w:rPr>
        <w:t>la</w:t>
      </w:r>
      <w:r w:rsidRPr="00BF4A75">
        <w:rPr>
          <w:rFonts w:ascii="Times New Roman"/>
          <w:color w:val="000000"/>
          <w:spacing w:val="6"/>
          <w:sz w:val="24"/>
          <w:lang w:val="es-CO"/>
          <w:rPrChange w:id="4824"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825" w:author="MARTHA  CERVANTES DIAZ" w:date="2023-01-02T08:55:00Z">
            <w:rPr>
              <w:rFonts w:ascii="UHJQMA+A030-Reg" w:hAnsi="UHJQMA+A030-Reg" w:cs="UHJQMA+A030-Reg"/>
              <w:color w:val="000000"/>
              <w:sz w:val="24"/>
            </w:rPr>
          </w:rPrChange>
        </w:rPr>
        <w:t>implementación</w:t>
      </w:r>
    </w:p>
    <w:p w14:paraId="0E1191EC" w14:textId="77777777" w:rsidR="001D4206" w:rsidRPr="00BF4A75" w:rsidRDefault="00000000">
      <w:pPr>
        <w:framePr w:w="9561" w:wrap="auto" w:hAnchor="text" w:x="1440" w:y="3977"/>
        <w:widowControl w:val="0"/>
        <w:autoSpaceDE w:val="0"/>
        <w:autoSpaceDN w:val="0"/>
        <w:spacing w:before="13" w:after="0" w:line="275" w:lineRule="exact"/>
        <w:jc w:val="left"/>
        <w:rPr>
          <w:rFonts w:ascii="Times New Roman"/>
          <w:color w:val="000000"/>
          <w:sz w:val="24"/>
          <w:lang w:val="es-CO"/>
          <w:rPrChange w:id="4826" w:author="MARTHA  CERVANTES DIAZ" w:date="2023-01-02T08:55:00Z">
            <w:rPr>
              <w:rFonts w:ascii="Times New Roman"/>
              <w:color w:val="000000"/>
              <w:sz w:val="24"/>
            </w:rPr>
          </w:rPrChange>
        </w:rPr>
      </w:pPr>
      <w:r w:rsidRPr="00BF4A75">
        <w:rPr>
          <w:rFonts w:ascii="UHJQMA+A030-Reg"/>
          <w:color w:val="000000"/>
          <w:sz w:val="24"/>
          <w:lang w:val="es-CO"/>
          <w:rPrChange w:id="4827" w:author="MARTHA  CERVANTES DIAZ" w:date="2023-01-02T08:55:00Z">
            <w:rPr>
              <w:rFonts w:ascii="UHJQMA+A030-Reg"/>
              <w:color w:val="000000"/>
              <w:sz w:val="24"/>
            </w:rPr>
          </w:rPrChange>
        </w:rPr>
        <w:t>en</w:t>
      </w:r>
      <w:r w:rsidRPr="00BF4A75">
        <w:rPr>
          <w:rFonts w:ascii="Times New Roman"/>
          <w:color w:val="000000"/>
          <w:spacing w:val="6"/>
          <w:sz w:val="24"/>
          <w:lang w:val="es-CO"/>
          <w:rPrChange w:id="482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829" w:author="MARTHA  CERVANTES DIAZ" w:date="2023-01-02T08:55:00Z">
            <w:rPr>
              <w:rFonts w:ascii="UHJQMA+A030-Reg"/>
              <w:color w:val="000000"/>
              <w:spacing w:val="1"/>
              <w:sz w:val="24"/>
            </w:rPr>
          </w:rPrChange>
        </w:rPr>
        <w:t>Smart</w:t>
      </w:r>
      <w:r w:rsidRPr="00BF4A75">
        <w:rPr>
          <w:rFonts w:ascii="Times New Roman"/>
          <w:color w:val="000000"/>
          <w:spacing w:val="5"/>
          <w:sz w:val="24"/>
          <w:lang w:val="es-CO"/>
          <w:rPrChange w:id="4830" w:author="MARTHA  CERVANTES DIAZ" w:date="2023-01-02T08:55:00Z">
            <w:rPr>
              <w:rFonts w:ascii="Times New Roman"/>
              <w:color w:val="000000"/>
              <w:spacing w:val="5"/>
              <w:sz w:val="24"/>
            </w:rPr>
          </w:rPrChange>
        </w:rPr>
        <w:t xml:space="preserve"> </w:t>
      </w:r>
      <w:r w:rsidRPr="00BF4A75">
        <w:rPr>
          <w:rFonts w:ascii="UHJQMA+A030-Reg"/>
          <w:color w:val="000000"/>
          <w:spacing w:val="-1"/>
          <w:sz w:val="24"/>
          <w:lang w:val="es-CO"/>
          <w:rPrChange w:id="4831" w:author="MARTHA  CERVANTES DIAZ" w:date="2023-01-02T08:55:00Z">
            <w:rPr>
              <w:rFonts w:ascii="UHJQMA+A030-Reg"/>
              <w:color w:val="000000"/>
              <w:spacing w:val="-1"/>
              <w:sz w:val="24"/>
            </w:rPr>
          </w:rPrChange>
        </w:rPr>
        <w:t>Campus</w:t>
      </w:r>
      <w:r w:rsidRPr="00BF4A75">
        <w:rPr>
          <w:rFonts w:ascii="Times New Roman"/>
          <w:color w:val="000000"/>
          <w:spacing w:val="7"/>
          <w:sz w:val="24"/>
          <w:lang w:val="es-CO"/>
          <w:rPrChange w:id="483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33" w:author="MARTHA  CERVANTES DIAZ" w:date="2023-01-02T08:55:00Z">
            <w:rPr>
              <w:rFonts w:ascii="UHJQMA+A030-Reg"/>
              <w:color w:val="000000"/>
              <w:sz w:val="24"/>
            </w:rPr>
          </w:rPrChange>
        </w:rPr>
        <w:t>UIS,</w:t>
      </w:r>
      <w:r w:rsidRPr="00BF4A75">
        <w:rPr>
          <w:rFonts w:ascii="Times New Roman"/>
          <w:color w:val="000000"/>
          <w:spacing w:val="7"/>
          <w:sz w:val="24"/>
          <w:lang w:val="es-CO"/>
          <w:rPrChange w:id="483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35" w:author="MARTHA  CERVANTES DIAZ" w:date="2023-01-02T08:55:00Z">
            <w:rPr>
              <w:rFonts w:ascii="UHJQMA+A030-Reg"/>
              <w:color w:val="000000"/>
              <w:sz w:val="24"/>
            </w:rPr>
          </w:rPrChange>
        </w:rPr>
        <w:t>del</w:t>
      </w:r>
      <w:r w:rsidRPr="00BF4A75">
        <w:rPr>
          <w:rFonts w:ascii="Times New Roman"/>
          <w:color w:val="000000"/>
          <w:spacing w:val="7"/>
          <w:sz w:val="24"/>
          <w:lang w:val="es-CO"/>
          <w:rPrChange w:id="4836"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837" w:author="MARTHA  CERVANTES DIAZ" w:date="2023-01-02T08:55:00Z">
            <w:rPr>
              <w:rFonts w:ascii="UHJQMA+A030-Reg"/>
              <w:color w:val="000000"/>
              <w:spacing w:val="-1"/>
              <w:sz w:val="24"/>
            </w:rPr>
          </w:rPrChange>
        </w:rPr>
        <w:t>conjunto</w:t>
      </w:r>
      <w:r w:rsidRPr="00BF4A75">
        <w:rPr>
          <w:rFonts w:ascii="Times New Roman"/>
          <w:color w:val="000000"/>
          <w:spacing w:val="7"/>
          <w:sz w:val="24"/>
          <w:lang w:val="es-CO"/>
          <w:rPrChange w:id="483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39" w:author="MARTHA  CERVANTES DIAZ" w:date="2023-01-02T08:55:00Z">
            <w:rPr>
              <w:rFonts w:ascii="UHJQMA+A030-Reg"/>
              <w:color w:val="000000"/>
              <w:sz w:val="24"/>
            </w:rPr>
          </w:rPrChange>
        </w:rPr>
        <w:t>de</w:t>
      </w:r>
      <w:r w:rsidRPr="00BF4A75">
        <w:rPr>
          <w:rFonts w:ascii="Times New Roman"/>
          <w:color w:val="000000"/>
          <w:spacing w:val="6"/>
          <w:sz w:val="24"/>
          <w:lang w:val="es-CO"/>
          <w:rPrChange w:id="4840"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841" w:author="MARTHA  CERVANTES DIAZ" w:date="2023-01-02T08:55:00Z">
            <w:rPr>
              <w:rFonts w:ascii="UHJQMA+A030-Reg"/>
              <w:color w:val="000000"/>
              <w:spacing w:val="-1"/>
              <w:sz w:val="24"/>
            </w:rPr>
          </w:rPrChange>
        </w:rPr>
        <w:t>mecanismos</w:t>
      </w:r>
      <w:r w:rsidRPr="00BF4A75">
        <w:rPr>
          <w:rFonts w:ascii="Times New Roman"/>
          <w:color w:val="000000"/>
          <w:spacing w:val="7"/>
          <w:sz w:val="24"/>
          <w:lang w:val="es-CO"/>
          <w:rPrChange w:id="484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43" w:author="MARTHA  CERVANTES DIAZ" w:date="2023-01-02T08:55:00Z">
            <w:rPr>
              <w:rFonts w:ascii="UHJQMA+A030-Reg"/>
              <w:color w:val="000000"/>
              <w:sz w:val="24"/>
            </w:rPr>
          </w:rPrChange>
        </w:rPr>
        <w:t>de</w:t>
      </w:r>
      <w:r w:rsidRPr="00BF4A75">
        <w:rPr>
          <w:rFonts w:ascii="Times New Roman"/>
          <w:color w:val="000000"/>
          <w:spacing w:val="6"/>
          <w:sz w:val="24"/>
          <w:lang w:val="es-CO"/>
          <w:rPrChange w:id="4844"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845" w:author="MARTHA  CERVANTES DIAZ" w:date="2023-01-02T08:55:00Z">
            <w:rPr>
              <w:rFonts w:ascii="UHJQMA+A030-Reg" w:hAnsi="UHJQMA+A030-Reg" w:cs="UHJQMA+A030-Reg"/>
              <w:color w:val="000000"/>
              <w:spacing w:val="-1"/>
              <w:sz w:val="24"/>
            </w:rPr>
          </w:rPrChange>
        </w:rPr>
        <w:t>adaptación</w:t>
      </w:r>
      <w:r w:rsidRPr="00BF4A75">
        <w:rPr>
          <w:rFonts w:ascii="Times New Roman"/>
          <w:color w:val="000000"/>
          <w:spacing w:val="7"/>
          <w:sz w:val="24"/>
          <w:lang w:val="es-CO"/>
          <w:rPrChange w:id="484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47" w:author="MARTHA  CERVANTES DIAZ" w:date="2023-01-02T08:55:00Z">
            <w:rPr>
              <w:rFonts w:ascii="UHJQMA+A030-Reg"/>
              <w:color w:val="000000"/>
              <w:sz w:val="24"/>
            </w:rPr>
          </w:rPrChange>
        </w:rPr>
        <w:t>de</w:t>
      </w:r>
      <w:r w:rsidRPr="00BF4A75">
        <w:rPr>
          <w:rFonts w:ascii="Times New Roman"/>
          <w:color w:val="000000"/>
          <w:spacing w:val="6"/>
          <w:sz w:val="24"/>
          <w:lang w:val="es-CO"/>
          <w:rPrChange w:id="484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849" w:author="MARTHA  CERVANTES DIAZ" w:date="2023-01-02T08:55:00Z">
            <w:rPr>
              <w:rFonts w:ascii="UHJQMA+A030-Reg"/>
              <w:color w:val="000000"/>
              <w:sz w:val="24"/>
            </w:rPr>
          </w:rPrChange>
        </w:rPr>
        <w:t>la</w:t>
      </w:r>
      <w:r w:rsidRPr="00BF4A75">
        <w:rPr>
          <w:rFonts w:ascii="Times New Roman"/>
          <w:color w:val="000000"/>
          <w:spacing w:val="6"/>
          <w:sz w:val="24"/>
          <w:lang w:val="es-CO"/>
          <w:rPrChange w:id="4850"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851" w:author="MARTHA  CERVANTES DIAZ" w:date="2023-01-02T08:55:00Z">
            <w:rPr>
              <w:rFonts w:ascii="UHJQMA+A030-Reg"/>
              <w:color w:val="000000"/>
              <w:spacing w:val="-1"/>
              <w:sz w:val="24"/>
            </w:rPr>
          </w:rPrChange>
        </w:rPr>
        <w:t>arquitectura.</w:t>
      </w:r>
    </w:p>
    <w:p w14:paraId="5317BCB6" w14:textId="77777777" w:rsidR="001D4206" w:rsidRPr="00BF4A75" w:rsidRDefault="00000000">
      <w:pPr>
        <w:framePr w:w="373" w:wrap="auto" w:hAnchor="text" w:x="1440" w:y="5129"/>
        <w:widowControl w:val="0"/>
        <w:autoSpaceDE w:val="0"/>
        <w:autoSpaceDN w:val="0"/>
        <w:spacing w:before="0" w:after="0" w:line="278" w:lineRule="exact"/>
        <w:jc w:val="left"/>
        <w:rPr>
          <w:rFonts w:ascii="Times New Roman"/>
          <w:color w:val="000000"/>
          <w:sz w:val="24"/>
          <w:lang w:val="es-CO"/>
          <w:rPrChange w:id="4852" w:author="MARTHA  CERVANTES DIAZ" w:date="2023-01-02T08:55:00Z">
            <w:rPr>
              <w:rFonts w:ascii="Times New Roman"/>
              <w:color w:val="000000"/>
              <w:sz w:val="24"/>
            </w:rPr>
          </w:rPrChange>
        </w:rPr>
      </w:pPr>
      <w:r w:rsidRPr="00BF4A75">
        <w:rPr>
          <w:rFonts w:ascii="JKVKLP+A030-Bol"/>
          <w:color w:val="000000"/>
          <w:sz w:val="24"/>
          <w:lang w:val="es-CO"/>
          <w:rPrChange w:id="4853" w:author="MARTHA  CERVANTES DIAZ" w:date="2023-01-02T08:55:00Z">
            <w:rPr>
              <w:rFonts w:ascii="JKVKLP+A030-Bol"/>
              <w:color w:val="000000"/>
              <w:sz w:val="24"/>
            </w:rPr>
          </w:rPrChange>
        </w:rPr>
        <w:t>5</w:t>
      </w:r>
    </w:p>
    <w:p w14:paraId="50AF71E0" w14:textId="77777777" w:rsidR="001D4206" w:rsidRPr="00BF4A75" w:rsidRDefault="00000000">
      <w:pPr>
        <w:framePr w:w="2482" w:wrap="auto" w:hAnchor="text" w:x="1573" w:y="5129"/>
        <w:widowControl w:val="0"/>
        <w:autoSpaceDE w:val="0"/>
        <w:autoSpaceDN w:val="0"/>
        <w:spacing w:before="0" w:after="0" w:line="278" w:lineRule="exact"/>
        <w:jc w:val="left"/>
        <w:rPr>
          <w:rFonts w:ascii="Times New Roman"/>
          <w:color w:val="000000"/>
          <w:sz w:val="24"/>
          <w:lang w:val="es-CO"/>
          <w:rPrChange w:id="4854" w:author="MARTHA  CERVANTES DIAZ" w:date="2023-01-02T08:55:00Z">
            <w:rPr>
              <w:rFonts w:ascii="Times New Roman"/>
              <w:color w:val="000000"/>
              <w:sz w:val="24"/>
            </w:rPr>
          </w:rPrChange>
        </w:rPr>
      </w:pPr>
      <w:r w:rsidRPr="00BF4A75">
        <w:rPr>
          <w:rFonts w:ascii="JKVKLP+A030-Bol"/>
          <w:color w:val="000000"/>
          <w:sz w:val="24"/>
          <w:lang w:val="es-CO"/>
          <w:rPrChange w:id="4855" w:author="MARTHA  CERVANTES DIAZ" w:date="2023-01-02T08:55:00Z">
            <w:rPr>
              <w:rFonts w:ascii="JKVKLP+A030-Bol"/>
              <w:color w:val="000000"/>
              <w:sz w:val="24"/>
            </w:rPr>
          </w:rPrChange>
        </w:rPr>
        <w:t>.4.1</w:t>
      </w:r>
      <w:r w:rsidRPr="00BF4A75">
        <w:rPr>
          <w:rFonts w:ascii="Times New Roman"/>
          <w:color w:val="000000"/>
          <w:spacing w:val="179"/>
          <w:sz w:val="24"/>
          <w:lang w:val="es-CO"/>
          <w:rPrChange w:id="4856" w:author="MARTHA  CERVANTES DIAZ" w:date="2023-01-02T08:55:00Z">
            <w:rPr>
              <w:rFonts w:ascii="Times New Roman"/>
              <w:color w:val="000000"/>
              <w:spacing w:val="179"/>
              <w:sz w:val="24"/>
            </w:rPr>
          </w:rPrChange>
        </w:rPr>
        <w:t xml:space="preserve"> </w:t>
      </w:r>
      <w:r w:rsidRPr="00BF4A75">
        <w:rPr>
          <w:rFonts w:ascii="JKVKLP+A030-Bol"/>
          <w:color w:val="000000"/>
          <w:spacing w:val="-2"/>
          <w:sz w:val="24"/>
          <w:lang w:val="es-CO"/>
          <w:rPrChange w:id="4857" w:author="MARTHA  CERVANTES DIAZ" w:date="2023-01-02T08:55:00Z">
            <w:rPr>
              <w:rFonts w:ascii="JKVKLP+A030-Bol"/>
              <w:color w:val="000000"/>
              <w:spacing w:val="-2"/>
              <w:sz w:val="24"/>
            </w:rPr>
          </w:rPrChange>
        </w:rPr>
        <w:t>ACTIVIDADES</w:t>
      </w:r>
    </w:p>
    <w:p w14:paraId="75B07D75" w14:textId="77777777" w:rsidR="001D4206" w:rsidRPr="00BF4A75" w:rsidRDefault="00000000">
      <w:pPr>
        <w:framePr w:w="373" w:wrap="auto" w:hAnchor="text" w:x="1918" w:y="5810"/>
        <w:widowControl w:val="0"/>
        <w:autoSpaceDE w:val="0"/>
        <w:autoSpaceDN w:val="0"/>
        <w:spacing w:before="0" w:after="0" w:line="275" w:lineRule="exact"/>
        <w:jc w:val="left"/>
        <w:rPr>
          <w:rFonts w:ascii="Times New Roman"/>
          <w:color w:val="000000"/>
          <w:sz w:val="24"/>
          <w:lang w:val="es-CO"/>
          <w:rPrChange w:id="4858" w:author="MARTHA  CERVANTES DIAZ" w:date="2023-01-02T08:55:00Z">
            <w:rPr>
              <w:rFonts w:ascii="Times New Roman"/>
              <w:color w:val="000000"/>
              <w:sz w:val="24"/>
            </w:rPr>
          </w:rPrChange>
        </w:rPr>
      </w:pPr>
      <w:r w:rsidRPr="00BF4A75">
        <w:rPr>
          <w:rFonts w:ascii="UHJQMA+A030-Reg"/>
          <w:color w:val="000000"/>
          <w:sz w:val="24"/>
          <w:lang w:val="es-CO"/>
          <w:rPrChange w:id="4859" w:author="MARTHA  CERVANTES DIAZ" w:date="2023-01-02T08:55:00Z">
            <w:rPr>
              <w:rFonts w:ascii="UHJQMA+A030-Reg"/>
              <w:color w:val="000000"/>
              <w:sz w:val="24"/>
            </w:rPr>
          </w:rPrChange>
        </w:rPr>
        <w:t>5</w:t>
      </w:r>
    </w:p>
    <w:p w14:paraId="0EC9DE9A" w14:textId="77777777" w:rsidR="001D4206" w:rsidRPr="00BF4A75" w:rsidRDefault="00000000">
      <w:pPr>
        <w:framePr w:w="373" w:wrap="auto" w:hAnchor="text" w:x="1918" w:y="5810"/>
        <w:widowControl w:val="0"/>
        <w:autoSpaceDE w:val="0"/>
        <w:autoSpaceDN w:val="0"/>
        <w:spacing w:before="213" w:after="0" w:line="275" w:lineRule="exact"/>
        <w:jc w:val="left"/>
        <w:rPr>
          <w:rFonts w:ascii="Times New Roman"/>
          <w:color w:val="000000"/>
          <w:sz w:val="24"/>
          <w:lang w:val="es-CO"/>
          <w:rPrChange w:id="4860" w:author="MARTHA  CERVANTES DIAZ" w:date="2023-01-02T08:55:00Z">
            <w:rPr>
              <w:rFonts w:ascii="Times New Roman"/>
              <w:color w:val="000000"/>
              <w:sz w:val="24"/>
            </w:rPr>
          </w:rPrChange>
        </w:rPr>
      </w:pPr>
      <w:r w:rsidRPr="00BF4A75">
        <w:rPr>
          <w:rFonts w:ascii="UHJQMA+A030-Reg"/>
          <w:color w:val="000000"/>
          <w:sz w:val="24"/>
          <w:lang w:val="es-CO"/>
          <w:rPrChange w:id="4861" w:author="MARTHA  CERVANTES DIAZ" w:date="2023-01-02T08:55:00Z">
            <w:rPr>
              <w:rFonts w:ascii="UHJQMA+A030-Reg"/>
              <w:color w:val="000000"/>
              <w:sz w:val="24"/>
            </w:rPr>
          </w:rPrChange>
        </w:rPr>
        <w:t>5</w:t>
      </w:r>
    </w:p>
    <w:p w14:paraId="716D7F67" w14:textId="77777777" w:rsidR="001D4206" w:rsidRPr="00BF4A75" w:rsidRDefault="00000000">
      <w:pPr>
        <w:framePr w:w="373" w:wrap="auto" w:hAnchor="text" w:x="1918" w:y="5810"/>
        <w:widowControl w:val="0"/>
        <w:autoSpaceDE w:val="0"/>
        <w:autoSpaceDN w:val="0"/>
        <w:spacing w:before="213" w:after="0" w:line="275" w:lineRule="exact"/>
        <w:jc w:val="left"/>
        <w:rPr>
          <w:rFonts w:ascii="Times New Roman"/>
          <w:color w:val="000000"/>
          <w:sz w:val="24"/>
          <w:lang w:val="es-CO"/>
          <w:rPrChange w:id="4862" w:author="MARTHA  CERVANTES DIAZ" w:date="2023-01-02T08:55:00Z">
            <w:rPr>
              <w:rFonts w:ascii="Times New Roman"/>
              <w:color w:val="000000"/>
              <w:sz w:val="24"/>
            </w:rPr>
          </w:rPrChange>
        </w:rPr>
      </w:pPr>
      <w:r w:rsidRPr="00BF4A75">
        <w:rPr>
          <w:rFonts w:ascii="UHJQMA+A030-Reg"/>
          <w:color w:val="000000"/>
          <w:sz w:val="24"/>
          <w:lang w:val="es-CO"/>
          <w:rPrChange w:id="4863" w:author="MARTHA  CERVANTES DIAZ" w:date="2023-01-02T08:55:00Z">
            <w:rPr>
              <w:rFonts w:ascii="UHJQMA+A030-Reg"/>
              <w:color w:val="000000"/>
              <w:sz w:val="24"/>
            </w:rPr>
          </w:rPrChange>
        </w:rPr>
        <w:t>5</w:t>
      </w:r>
    </w:p>
    <w:p w14:paraId="10BD7ADF" w14:textId="77777777" w:rsidR="001D4206" w:rsidRPr="00BF4A75" w:rsidRDefault="00000000">
      <w:pPr>
        <w:framePr w:w="373" w:wrap="auto" w:hAnchor="text" w:x="1918" w:y="5810"/>
        <w:widowControl w:val="0"/>
        <w:autoSpaceDE w:val="0"/>
        <w:autoSpaceDN w:val="0"/>
        <w:spacing w:before="213" w:after="0" w:line="275" w:lineRule="exact"/>
        <w:jc w:val="left"/>
        <w:rPr>
          <w:rFonts w:ascii="Times New Roman"/>
          <w:color w:val="000000"/>
          <w:sz w:val="24"/>
          <w:lang w:val="es-CO"/>
          <w:rPrChange w:id="4864" w:author="MARTHA  CERVANTES DIAZ" w:date="2023-01-02T08:55:00Z">
            <w:rPr>
              <w:rFonts w:ascii="Times New Roman"/>
              <w:color w:val="000000"/>
              <w:sz w:val="24"/>
            </w:rPr>
          </w:rPrChange>
        </w:rPr>
      </w:pPr>
      <w:r w:rsidRPr="00BF4A75">
        <w:rPr>
          <w:rFonts w:ascii="UHJQMA+A030-Reg"/>
          <w:color w:val="000000"/>
          <w:sz w:val="24"/>
          <w:lang w:val="es-CO"/>
          <w:rPrChange w:id="4865" w:author="MARTHA  CERVANTES DIAZ" w:date="2023-01-02T08:55:00Z">
            <w:rPr>
              <w:rFonts w:ascii="UHJQMA+A030-Reg"/>
              <w:color w:val="000000"/>
              <w:sz w:val="24"/>
            </w:rPr>
          </w:rPrChange>
        </w:rPr>
        <w:t>5</w:t>
      </w:r>
    </w:p>
    <w:p w14:paraId="501F7894" w14:textId="77777777" w:rsidR="001D4206" w:rsidRPr="00BF4A75" w:rsidRDefault="00000000">
      <w:pPr>
        <w:framePr w:w="8686" w:wrap="auto" w:hAnchor="text" w:x="2051" w:y="5810"/>
        <w:widowControl w:val="0"/>
        <w:autoSpaceDE w:val="0"/>
        <w:autoSpaceDN w:val="0"/>
        <w:spacing w:before="0" w:after="0" w:line="275" w:lineRule="exact"/>
        <w:jc w:val="left"/>
        <w:rPr>
          <w:rFonts w:ascii="Times New Roman"/>
          <w:color w:val="000000"/>
          <w:sz w:val="24"/>
          <w:lang w:val="es-CO"/>
          <w:rPrChange w:id="4866" w:author="MARTHA  CERVANTES DIAZ" w:date="2023-01-02T08:55:00Z">
            <w:rPr>
              <w:rFonts w:ascii="Times New Roman"/>
              <w:color w:val="000000"/>
              <w:sz w:val="24"/>
            </w:rPr>
          </w:rPrChange>
        </w:rPr>
      </w:pPr>
      <w:r w:rsidRPr="00BF4A75">
        <w:rPr>
          <w:rFonts w:ascii="UHJQMA+A030-Reg"/>
          <w:color w:val="000000"/>
          <w:sz w:val="24"/>
          <w:lang w:val="es-CO"/>
          <w:rPrChange w:id="4867" w:author="MARTHA  CERVANTES DIAZ" w:date="2023-01-02T08:55:00Z">
            <w:rPr>
              <w:rFonts w:ascii="UHJQMA+A030-Reg"/>
              <w:color w:val="000000"/>
              <w:sz w:val="24"/>
            </w:rPr>
          </w:rPrChange>
        </w:rPr>
        <w:t>.4.1.</w:t>
      </w:r>
      <w:r w:rsidRPr="00BF4A75">
        <w:rPr>
          <w:rFonts w:ascii="Times New Roman"/>
          <w:color w:val="000000"/>
          <w:spacing w:val="57"/>
          <w:sz w:val="24"/>
          <w:lang w:val="es-CO"/>
          <w:rPrChange w:id="4868"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869" w:author="MARTHA  CERVANTES DIAZ" w:date="2023-01-02T08:55:00Z">
            <w:rPr>
              <w:rFonts w:ascii="UHJQMA+A030-Reg" w:hAnsi="UHJQMA+A030-Reg" w:cs="UHJQMA+A030-Reg"/>
              <w:color w:val="000000"/>
              <w:sz w:val="24"/>
            </w:rPr>
          </w:rPrChange>
        </w:rPr>
        <w:t>De</w:t>
      </w:r>
      <w:r>
        <w:rPr>
          <w:rFonts w:ascii="UHJQMA+A030-Reg" w:hAnsi="UHJQMA+A030-Reg" w:cs="UHJQMA+A030-Reg"/>
          <w:color w:val="000000"/>
          <w:sz w:val="24"/>
        </w:rPr>
        <w:t>ﬁ</w:t>
      </w:r>
      <w:r w:rsidRPr="00BF4A75">
        <w:rPr>
          <w:rFonts w:ascii="UHJQMA+A030-Reg" w:hAnsi="UHJQMA+A030-Reg" w:cs="UHJQMA+A030-Reg"/>
          <w:color w:val="000000"/>
          <w:sz w:val="24"/>
          <w:lang w:val="es-CO"/>
          <w:rPrChange w:id="4870" w:author="MARTHA  CERVANTES DIAZ" w:date="2023-01-02T08:55:00Z">
            <w:rPr>
              <w:rFonts w:ascii="UHJQMA+A030-Reg" w:hAnsi="UHJQMA+A030-Reg" w:cs="UHJQMA+A030-Reg"/>
              <w:color w:val="000000"/>
              <w:sz w:val="24"/>
            </w:rPr>
          </w:rPrChange>
        </w:rPr>
        <w:t>nición</w:t>
      </w:r>
      <w:r w:rsidRPr="00BF4A75">
        <w:rPr>
          <w:rFonts w:ascii="Times New Roman"/>
          <w:color w:val="000000"/>
          <w:spacing w:val="6"/>
          <w:sz w:val="24"/>
          <w:lang w:val="es-CO"/>
          <w:rPrChange w:id="487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872" w:author="MARTHA  CERVANTES DIAZ" w:date="2023-01-02T08:55:00Z">
            <w:rPr>
              <w:rFonts w:ascii="UHJQMA+A030-Reg"/>
              <w:color w:val="000000"/>
              <w:sz w:val="24"/>
            </w:rPr>
          </w:rPrChange>
        </w:rPr>
        <w:t>el</w:t>
      </w:r>
      <w:r w:rsidRPr="00BF4A75">
        <w:rPr>
          <w:rFonts w:ascii="Times New Roman"/>
          <w:color w:val="000000"/>
          <w:spacing w:val="7"/>
          <w:sz w:val="24"/>
          <w:lang w:val="es-CO"/>
          <w:rPrChange w:id="4873"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874" w:author="MARTHA  CERVANTES DIAZ" w:date="2023-01-02T08:55:00Z">
            <w:rPr>
              <w:rFonts w:ascii="UHJQMA+A030-Reg"/>
              <w:color w:val="000000"/>
              <w:spacing w:val="-1"/>
              <w:sz w:val="24"/>
            </w:rPr>
          </w:rPrChange>
        </w:rPr>
        <w:t>conjunto</w:t>
      </w:r>
      <w:r w:rsidRPr="00BF4A75">
        <w:rPr>
          <w:rFonts w:ascii="Times New Roman"/>
          <w:color w:val="000000"/>
          <w:spacing w:val="7"/>
          <w:sz w:val="24"/>
          <w:lang w:val="es-CO"/>
          <w:rPrChange w:id="487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76" w:author="MARTHA  CERVANTES DIAZ" w:date="2023-01-02T08:55:00Z">
            <w:rPr>
              <w:rFonts w:ascii="UHJQMA+A030-Reg"/>
              <w:color w:val="000000"/>
              <w:sz w:val="24"/>
            </w:rPr>
          </w:rPrChange>
        </w:rPr>
        <w:t>de</w:t>
      </w:r>
      <w:r w:rsidRPr="00BF4A75">
        <w:rPr>
          <w:rFonts w:ascii="Times New Roman"/>
          <w:color w:val="000000"/>
          <w:spacing w:val="6"/>
          <w:sz w:val="24"/>
          <w:lang w:val="es-CO"/>
          <w:rPrChange w:id="487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878" w:author="MARTHA  CERVANTES DIAZ" w:date="2023-01-02T08:55:00Z">
            <w:rPr>
              <w:rFonts w:ascii="UHJQMA+A030-Reg"/>
              <w:color w:val="000000"/>
              <w:spacing w:val="-1"/>
              <w:sz w:val="24"/>
            </w:rPr>
          </w:rPrChange>
        </w:rPr>
        <w:t>mecanismos</w:t>
      </w:r>
      <w:r w:rsidRPr="00BF4A75">
        <w:rPr>
          <w:rFonts w:ascii="Times New Roman"/>
          <w:color w:val="000000"/>
          <w:spacing w:val="7"/>
          <w:sz w:val="24"/>
          <w:lang w:val="es-CO"/>
          <w:rPrChange w:id="487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80" w:author="MARTHA  CERVANTES DIAZ" w:date="2023-01-02T08:55:00Z">
            <w:rPr>
              <w:rFonts w:ascii="UHJQMA+A030-Reg"/>
              <w:color w:val="000000"/>
              <w:sz w:val="24"/>
            </w:rPr>
          </w:rPrChange>
        </w:rPr>
        <w:t>de</w:t>
      </w:r>
      <w:r w:rsidRPr="00BF4A75">
        <w:rPr>
          <w:rFonts w:ascii="Times New Roman"/>
          <w:color w:val="000000"/>
          <w:spacing w:val="6"/>
          <w:sz w:val="24"/>
          <w:lang w:val="es-CO"/>
          <w:rPrChange w:id="4881"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882" w:author="MARTHA  CERVANTES DIAZ" w:date="2023-01-02T08:55:00Z">
            <w:rPr>
              <w:rFonts w:ascii="UHJQMA+A030-Reg" w:hAnsi="UHJQMA+A030-Reg" w:cs="UHJQMA+A030-Reg"/>
              <w:color w:val="000000"/>
              <w:spacing w:val="-1"/>
              <w:sz w:val="24"/>
            </w:rPr>
          </w:rPrChange>
        </w:rPr>
        <w:t>adaptación.</w:t>
      </w:r>
    </w:p>
    <w:p w14:paraId="6261AF1D" w14:textId="77777777" w:rsidR="001D4206" w:rsidRPr="00BF4A75" w:rsidRDefault="00000000">
      <w:pPr>
        <w:framePr w:w="8686" w:wrap="auto" w:hAnchor="text" w:x="2051" w:y="5810"/>
        <w:widowControl w:val="0"/>
        <w:autoSpaceDE w:val="0"/>
        <w:autoSpaceDN w:val="0"/>
        <w:spacing w:before="213" w:after="0" w:line="275" w:lineRule="exact"/>
        <w:jc w:val="left"/>
        <w:rPr>
          <w:rFonts w:ascii="Times New Roman"/>
          <w:color w:val="000000"/>
          <w:sz w:val="24"/>
          <w:lang w:val="es-CO"/>
          <w:rPrChange w:id="4883" w:author="MARTHA  CERVANTES DIAZ" w:date="2023-01-02T08:55:00Z">
            <w:rPr>
              <w:rFonts w:ascii="Times New Roman"/>
              <w:color w:val="000000"/>
              <w:sz w:val="24"/>
            </w:rPr>
          </w:rPrChange>
        </w:rPr>
      </w:pPr>
      <w:r w:rsidRPr="00BF4A75">
        <w:rPr>
          <w:rFonts w:ascii="UHJQMA+A030-Reg"/>
          <w:color w:val="000000"/>
          <w:sz w:val="24"/>
          <w:lang w:val="es-CO"/>
          <w:rPrChange w:id="4884" w:author="MARTHA  CERVANTES DIAZ" w:date="2023-01-02T08:55:00Z">
            <w:rPr>
              <w:rFonts w:ascii="UHJQMA+A030-Reg"/>
              <w:color w:val="000000"/>
              <w:sz w:val="24"/>
            </w:rPr>
          </w:rPrChange>
        </w:rPr>
        <w:t>.4.2.</w:t>
      </w:r>
      <w:r w:rsidRPr="00BF4A75">
        <w:rPr>
          <w:rFonts w:ascii="Times New Roman"/>
          <w:color w:val="000000"/>
          <w:spacing w:val="57"/>
          <w:sz w:val="24"/>
          <w:lang w:val="es-CO"/>
          <w:rPrChange w:id="4885"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886" w:author="MARTHA  CERVANTES DIAZ" w:date="2023-01-02T08:55:00Z">
            <w:rPr>
              <w:rFonts w:ascii="UHJQMA+A030-Reg" w:hAnsi="UHJQMA+A030-Reg" w:cs="UHJQMA+A030-Reg"/>
              <w:color w:val="000000"/>
              <w:sz w:val="24"/>
            </w:rPr>
          </w:rPrChange>
        </w:rPr>
        <w:t>Implementación</w:t>
      </w:r>
      <w:r w:rsidRPr="00BF4A75">
        <w:rPr>
          <w:rFonts w:ascii="Times New Roman"/>
          <w:color w:val="000000"/>
          <w:spacing w:val="6"/>
          <w:sz w:val="24"/>
          <w:lang w:val="es-CO"/>
          <w:rPrChange w:id="488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888" w:author="MARTHA  CERVANTES DIAZ" w:date="2023-01-02T08:55:00Z">
            <w:rPr>
              <w:rFonts w:ascii="UHJQMA+A030-Reg"/>
              <w:color w:val="000000"/>
              <w:sz w:val="24"/>
            </w:rPr>
          </w:rPrChange>
        </w:rPr>
        <w:t>el</w:t>
      </w:r>
      <w:r w:rsidRPr="00BF4A75">
        <w:rPr>
          <w:rFonts w:ascii="Times New Roman"/>
          <w:color w:val="000000"/>
          <w:spacing w:val="7"/>
          <w:sz w:val="24"/>
          <w:lang w:val="es-CO"/>
          <w:rPrChange w:id="488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890" w:author="MARTHA  CERVANTES DIAZ" w:date="2023-01-02T08:55:00Z">
            <w:rPr>
              <w:rFonts w:ascii="UHJQMA+A030-Reg"/>
              <w:color w:val="000000"/>
              <w:spacing w:val="-1"/>
              <w:sz w:val="24"/>
            </w:rPr>
          </w:rPrChange>
        </w:rPr>
        <w:t>conjunto</w:t>
      </w:r>
      <w:r w:rsidRPr="00BF4A75">
        <w:rPr>
          <w:rFonts w:ascii="Times New Roman"/>
          <w:color w:val="000000"/>
          <w:spacing w:val="7"/>
          <w:sz w:val="24"/>
          <w:lang w:val="es-CO"/>
          <w:rPrChange w:id="489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92" w:author="MARTHA  CERVANTES DIAZ" w:date="2023-01-02T08:55:00Z">
            <w:rPr>
              <w:rFonts w:ascii="UHJQMA+A030-Reg"/>
              <w:color w:val="000000"/>
              <w:sz w:val="24"/>
            </w:rPr>
          </w:rPrChange>
        </w:rPr>
        <w:t>de</w:t>
      </w:r>
      <w:r w:rsidRPr="00BF4A75">
        <w:rPr>
          <w:rFonts w:ascii="Times New Roman"/>
          <w:color w:val="000000"/>
          <w:spacing w:val="6"/>
          <w:sz w:val="24"/>
          <w:lang w:val="es-CO"/>
          <w:rPrChange w:id="489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894" w:author="MARTHA  CERVANTES DIAZ" w:date="2023-01-02T08:55:00Z">
            <w:rPr>
              <w:rFonts w:ascii="UHJQMA+A030-Reg"/>
              <w:color w:val="000000"/>
              <w:spacing w:val="-1"/>
              <w:sz w:val="24"/>
            </w:rPr>
          </w:rPrChange>
        </w:rPr>
        <w:t>mecanismos</w:t>
      </w:r>
      <w:r w:rsidRPr="00BF4A75">
        <w:rPr>
          <w:rFonts w:ascii="Times New Roman"/>
          <w:color w:val="000000"/>
          <w:spacing w:val="7"/>
          <w:sz w:val="24"/>
          <w:lang w:val="es-CO"/>
          <w:rPrChange w:id="489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896" w:author="MARTHA  CERVANTES DIAZ" w:date="2023-01-02T08:55:00Z">
            <w:rPr>
              <w:rFonts w:ascii="UHJQMA+A030-Reg"/>
              <w:color w:val="000000"/>
              <w:sz w:val="24"/>
            </w:rPr>
          </w:rPrChange>
        </w:rPr>
        <w:t>de</w:t>
      </w:r>
      <w:r w:rsidRPr="00BF4A75">
        <w:rPr>
          <w:rFonts w:ascii="Times New Roman"/>
          <w:color w:val="000000"/>
          <w:spacing w:val="6"/>
          <w:sz w:val="24"/>
          <w:lang w:val="es-CO"/>
          <w:rPrChange w:id="4897"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898" w:author="MARTHA  CERVANTES DIAZ" w:date="2023-01-02T08:55:00Z">
            <w:rPr>
              <w:rFonts w:ascii="UHJQMA+A030-Reg" w:hAnsi="UHJQMA+A030-Reg" w:cs="UHJQMA+A030-Reg"/>
              <w:color w:val="000000"/>
              <w:spacing w:val="-1"/>
              <w:sz w:val="24"/>
            </w:rPr>
          </w:rPrChange>
        </w:rPr>
        <w:t>adaptación</w:t>
      </w:r>
      <w:r w:rsidRPr="00BF4A75">
        <w:rPr>
          <w:rFonts w:ascii="Times New Roman"/>
          <w:color w:val="000000"/>
          <w:spacing w:val="7"/>
          <w:sz w:val="24"/>
          <w:lang w:val="es-CO"/>
          <w:rPrChange w:id="489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00" w:author="MARTHA  CERVANTES DIAZ" w:date="2023-01-02T08:55:00Z">
            <w:rPr>
              <w:rFonts w:ascii="UHJQMA+A030-Reg"/>
              <w:color w:val="000000"/>
              <w:sz w:val="24"/>
            </w:rPr>
          </w:rPrChange>
        </w:rPr>
        <w:t>seleccionados.</w:t>
      </w:r>
    </w:p>
    <w:p w14:paraId="5887D435" w14:textId="77777777" w:rsidR="001D4206" w:rsidRPr="00BF4A75" w:rsidRDefault="00000000">
      <w:pPr>
        <w:framePr w:w="8686" w:wrap="auto" w:hAnchor="text" w:x="2051" w:y="5810"/>
        <w:widowControl w:val="0"/>
        <w:autoSpaceDE w:val="0"/>
        <w:autoSpaceDN w:val="0"/>
        <w:spacing w:before="213" w:after="0" w:line="275" w:lineRule="exact"/>
        <w:jc w:val="left"/>
        <w:rPr>
          <w:rFonts w:ascii="Times New Roman"/>
          <w:color w:val="000000"/>
          <w:sz w:val="24"/>
          <w:lang w:val="es-CO"/>
          <w:rPrChange w:id="4901" w:author="MARTHA  CERVANTES DIAZ" w:date="2023-01-02T08:55:00Z">
            <w:rPr>
              <w:rFonts w:ascii="Times New Roman"/>
              <w:color w:val="000000"/>
              <w:sz w:val="24"/>
            </w:rPr>
          </w:rPrChange>
        </w:rPr>
      </w:pPr>
      <w:r w:rsidRPr="00BF4A75">
        <w:rPr>
          <w:rFonts w:ascii="UHJQMA+A030-Reg"/>
          <w:color w:val="000000"/>
          <w:sz w:val="24"/>
          <w:lang w:val="es-CO"/>
          <w:rPrChange w:id="4902" w:author="MARTHA  CERVANTES DIAZ" w:date="2023-01-02T08:55:00Z">
            <w:rPr>
              <w:rFonts w:ascii="UHJQMA+A030-Reg"/>
              <w:color w:val="000000"/>
              <w:sz w:val="24"/>
            </w:rPr>
          </w:rPrChange>
        </w:rPr>
        <w:t>.4.3.</w:t>
      </w:r>
      <w:r w:rsidRPr="00BF4A75">
        <w:rPr>
          <w:rFonts w:ascii="Times New Roman"/>
          <w:color w:val="000000"/>
          <w:spacing w:val="57"/>
          <w:sz w:val="24"/>
          <w:lang w:val="es-CO"/>
          <w:rPrChange w:id="4903" w:author="MARTHA  CERVANTES DIAZ" w:date="2023-01-02T08:55:00Z">
            <w:rPr>
              <w:rFonts w:ascii="Times New Roman"/>
              <w:color w:val="000000"/>
              <w:spacing w:val="57"/>
              <w:sz w:val="24"/>
            </w:rPr>
          </w:rPrChange>
        </w:rPr>
        <w:t xml:space="preserve"> </w:t>
      </w:r>
      <w:r w:rsidRPr="00BF4A75">
        <w:rPr>
          <w:rFonts w:ascii="UHJQMA+A030-Reg"/>
          <w:color w:val="000000"/>
          <w:spacing w:val="-1"/>
          <w:sz w:val="24"/>
          <w:lang w:val="es-CO"/>
          <w:rPrChange w:id="4904" w:author="MARTHA  CERVANTES DIAZ" w:date="2023-01-02T08:55:00Z">
            <w:rPr>
              <w:rFonts w:ascii="UHJQMA+A030-Reg"/>
              <w:color w:val="000000"/>
              <w:spacing w:val="-1"/>
              <w:sz w:val="24"/>
            </w:rPr>
          </w:rPrChange>
        </w:rPr>
        <w:t>Imprevistos.</w:t>
      </w:r>
    </w:p>
    <w:p w14:paraId="6DE4EBF0" w14:textId="77777777" w:rsidR="001D4206" w:rsidRPr="00BF4A75" w:rsidRDefault="00000000">
      <w:pPr>
        <w:framePr w:w="7910" w:wrap="auto" w:hAnchor="text" w:x="2051" w:y="7275"/>
        <w:widowControl w:val="0"/>
        <w:autoSpaceDE w:val="0"/>
        <w:autoSpaceDN w:val="0"/>
        <w:spacing w:before="0" w:after="0" w:line="275" w:lineRule="exact"/>
        <w:jc w:val="left"/>
        <w:rPr>
          <w:rFonts w:ascii="Times New Roman"/>
          <w:color w:val="000000"/>
          <w:sz w:val="24"/>
          <w:lang w:val="es-CO"/>
          <w:rPrChange w:id="4905" w:author="MARTHA  CERVANTES DIAZ" w:date="2023-01-02T08:55:00Z">
            <w:rPr>
              <w:rFonts w:ascii="Times New Roman"/>
              <w:color w:val="000000"/>
              <w:sz w:val="24"/>
            </w:rPr>
          </w:rPrChange>
        </w:rPr>
      </w:pPr>
      <w:r w:rsidRPr="00BF4A75">
        <w:rPr>
          <w:rFonts w:ascii="UHJQMA+A030-Reg"/>
          <w:color w:val="000000"/>
          <w:sz w:val="24"/>
          <w:lang w:val="es-CO"/>
          <w:rPrChange w:id="4906" w:author="MARTHA  CERVANTES DIAZ" w:date="2023-01-02T08:55:00Z">
            <w:rPr>
              <w:rFonts w:ascii="UHJQMA+A030-Reg"/>
              <w:color w:val="000000"/>
              <w:sz w:val="24"/>
            </w:rPr>
          </w:rPrChange>
        </w:rPr>
        <w:t>.4.4.</w:t>
      </w:r>
      <w:r w:rsidRPr="00BF4A75">
        <w:rPr>
          <w:rFonts w:ascii="Times New Roman"/>
          <w:color w:val="000000"/>
          <w:spacing w:val="57"/>
          <w:sz w:val="24"/>
          <w:lang w:val="es-CO"/>
          <w:rPrChange w:id="4907"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4908" w:author="MARTHA  CERVANTES DIAZ" w:date="2023-01-02T08:55:00Z">
            <w:rPr>
              <w:rFonts w:ascii="UHJQMA+A030-Reg" w:hAnsi="UHJQMA+A030-Reg" w:cs="UHJQMA+A030-Reg"/>
              <w:color w:val="000000"/>
              <w:sz w:val="24"/>
            </w:rPr>
          </w:rPrChange>
        </w:rPr>
        <w:t>Análisis,</w:t>
      </w:r>
      <w:r w:rsidRPr="00BF4A75">
        <w:rPr>
          <w:rFonts w:ascii="Times New Roman"/>
          <w:color w:val="000000"/>
          <w:spacing w:val="7"/>
          <w:sz w:val="24"/>
          <w:lang w:val="es-CO"/>
          <w:rPrChange w:id="4909"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4910" w:author="MARTHA  CERVANTES DIAZ" w:date="2023-01-02T08:55:00Z">
            <w:rPr>
              <w:rFonts w:ascii="UHJQMA+A030-Reg" w:hAnsi="UHJQMA+A030-Reg" w:cs="UHJQMA+A030-Reg"/>
              <w:color w:val="000000"/>
              <w:spacing w:val="-1"/>
              <w:sz w:val="24"/>
            </w:rPr>
          </w:rPrChange>
        </w:rPr>
        <w:t>retroalimentación</w:t>
      </w:r>
      <w:r w:rsidRPr="00BF4A75">
        <w:rPr>
          <w:rFonts w:ascii="Times New Roman"/>
          <w:color w:val="000000"/>
          <w:spacing w:val="7"/>
          <w:sz w:val="24"/>
          <w:lang w:val="es-CO"/>
          <w:rPrChange w:id="491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12" w:author="MARTHA  CERVANTES DIAZ" w:date="2023-01-02T08:55:00Z">
            <w:rPr>
              <w:rFonts w:ascii="UHJQMA+A030-Reg"/>
              <w:color w:val="000000"/>
              <w:sz w:val="24"/>
            </w:rPr>
          </w:rPrChange>
        </w:rPr>
        <w:t>y</w:t>
      </w:r>
      <w:r w:rsidRPr="00BF4A75">
        <w:rPr>
          <w:rFonts w:ascii="Times New Roman"/>
          <w:color w:val="000000"/>
          <w:spacing w:val="6"/>
          <w:sz w:val="24"/>
          <w:lang w:val="es-CO"/>
          <w:rPrChange w:id="491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14" w:author="MARTHA  CERVANTES DIAZ" w:date="2023-01-02T08:55:00Z">
            <w:rPr>
              <w:rFonts w:ascii="UHJQMA+A030-Reg"/>
              <w:color w:val="000000"/>
              <w:sz w:val="24"/>
            </w:rPr>
          </w:rPrChange>
        </w:rPr>
        <w:t>conclusiones</w:t>
      </w:r>
      <w:r w:rsidRPr="00BF4A75">
        <w:rPr>
          <w:rFonts w:ascii="Times New Roman"/>
          <w:color w:val="000000"/>
          <w:spacing w:val="6"/>
          <w:sz w:val="24"/>
          <w:lang w:val="es-CO"/>
          <w:rPrChange w:id="491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16" w:author="MARTHA  CERVANTES DIAZ" w:date="2023-01-02T08:55:00Z">
            <w:rPr>
              <w:rFonts w:ascii="UHJQMA+A030-Reg"/>
              <w:color w:val="000000"/>
              <w:sz w:val="24"/>
            </w:rPr>
          </w:rPrChange>
        </w:rPr>
        <w:t>del</w:t>
      </w:r>
      <w:r w:rsidRPr="00BF4A75">
        <w:rPr>
          <w:rFonts w:ascii="Times New Roman"/>
          <w:color w:val="000000"/>
          <w:spacing w:val="7"/>
          <w:sz w:val="24"/>
          <w:lang w:val="es-CO"/>
          <w:rPrChange w:id="491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18" w:author="MARTHA  CERVANTES DIAZ" w:date="2023-01-02T08:55:00Z">
            <w:rPr>
              <w:rFonts w:ascii="UHJQMA+A030-Reg"/>
              <w:color w:val="000000"/>
              <w:sz w:val="24"/>
            </w:rPr>
          </w:rPrChange>
        </w:rPr>
        <w:t>desarrollo</w:t>
      </w:r>
      <w:r w:rsidRPr="00BF4A75">
        <w:rPr>
          <w:rFonts w:ascii="Times New Roman"/>
          <w:color w:val="000000"/>
          <w:spacing w:val="6"/>
          <w:sz w:val="24"/>
          <w:lang w:val="es-CO"/>
          <w:rPrChange w:id="491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20" w:author="MARTHA  CERVANTES DIAZ" w:date="2023-01-02T08:55:00Z">
            <w:rPr>
              <w:rFonts w:ascii="UHJQMA+A030-Reg"/>
              <w:color w:val="000000"/>
              <w:sz w:val="24"/>
            </w:rPr>
          </w:rPrChange>
        </w:rPr>
        <w:t>de</w:t>
      </w:r>
      <w:r w:rsidRPr="00BF4A75">
        <w:rPr>
          <w:rFonts w:ascii="Times New Roman"/>
          <w:color w:val="000000"/>
          <w:spacing w:val="6"/>
          <w:sz w:val="24"/>
          <w:lang w:val="es-CO"/>
          <w:rPrChange w:id="492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22" w:author="MARTHA  CERVANTES DIAZ" w:date="2023-01-02T08:55:00Z">
            <w:rPr>
              <w:rFonts w:ascii="UHJQMA+A030-Reg"/>
              <w:color w:val="000000"/>
              <w:sz w:val="24"/>
            </w:rPr>
          </w:rPrChange>
        </w:rPr>
        <w:t>la</w:t>
      </w:r>
      <w:r w:rsidRPr="00BF4A75">
        <w:rPr>
          <w:rFonts w:ascii="Times New Roman"/>
          <w:color w:val="000000"/>
          <w:spacing w:val="6"/>
          <w:sz w:val="24"/>
          <w:lang w:val="es-CO"/>
          <w:rPrChange w:id="492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924" w:author="MARTHA  CERVANTES DIAZ" w:date="2023-01-02T08:55:00Z">
            <w:rPr>
              <w:rFonts w:ascii="UHJQMA+A030-Reg"/>
              <w:color w:val="000000"/>
              <w:spacing w:val="-1"/>
              <w:sz w:val="24"/>
            </w:rPr>
          </w:rPrChange>
        </w:rPr>
        <w:t>fase.</w:t>
      </w:r>
    </w:p>
    <w:p w14:paraId="023C4B9B" w14:textId="77777777" w:rsidR="001D4206" w:rsidRPr="00BF4A75" w:rsidRDefault="00000000">
      <w:pPr>
        <w:framePr w:w="373" w:wrap="auto" w:hAnchor="text" w:x="1440" w:y="8138"/>
        <w:widowControl w:val="0"/>
        <w:autoSpaceDE w:val="0"/>
        <w:autoSpaceDN w:val="0"/>
        <w:spacing w:before="0" w:after="0" w:line="278" w:lineRule="exact"/>
        <w:jc w:val="left"/>
        <w:rPr>
          <w:rFonts w:ascii="Times New Roman"/>
          <w:color w:val="000000"/>
          <w:sz w:val="24"/>
          <w:lang w:val="es-CO"/>
          <w:rPrChange w:id="4925" w:author="MARTHA  CERVANTES DIAZ" w:date="2023-01-02T08:55:00Z">
            <w:rPr>
              <w:rFonts w:ascii="Times New Roman"/>
              <w:color w:val="000000"/>
              <w:sz w:val="24"/>
            </w:rPr>
          </w:rPrChange>
        </w:rPr>
      </w:pPr>
      <w:r w:rsidRPr="00BF4A75">
        <w:rPr>
          <w:rFonts w:ascii="JKVKLP+A030-Bol"/>
          <w:color w:val="000000"/>
          <w:sz w:val="24"/>
          <w:lang w:val="es-CO"/>
          <w:rPrChange w:id="4926" w:author="MARTHA  CERVANTES DIAZ" w:date="2023-01-02T08:55:00Z">
            <w:rPr>
              <w:rFonts w:ascii="JKVKLP+A030-Bol"/>
              <w:color w:val="000000"/>
              <w:sz w:val="24"/>
            </w:rPr>
          </w:rPrChange>
        </w:rPr>
        <w:t>5</w:t>
      </w:r>
    </w:p>
    <w:p w14:paraId="5E2D1EB2" w14:textId="77777777" w:rsidR="001D4206" w:rsidRPr="00BF4A75" w:rsidRDefault="00000000">
      <w:pPr>
        <w:framePr w:w="4203" w:wrap="auto" w:hAnchor="text" w:x="1573" w:y="8138"/>
        <w:widowControl w:val="0"/>
        <w:autoSpaceDE w:val="0"/>
        <w:autoSpaceDN w:val="0"/>
        <w:spacing w:before="0" w:after="0" w:line="278" w:lineRule="exact"/>
        <w:jc w:val="left"/>
        <w:rPr>
          <w:rFonts w:ascii="Times New Roman"/>
          <w:color w:val="000000"/>
          <w:sz w:val="24"/>
          <w:lang w:val="es-CO"/>
          <w:rPrChange w:id="4927" w:author="MARTHA  CERVANTES DIAZ" w:date="2023-01-02T08:55:00Z">
            <w:rPr>
              <w:rFonts w:ascii="Times New Roman"/>
              <w:color w:val="000000"/>
              <w:sz w:val="24"/>
            </w:rPr>
          </w:rPrChange>
        </w:rPr>
      </w:pPr>
      <w:r w:rsidRPr="00BF4A75">
        <w:rPr>
          <w:rFonts w:ascii="JKVKLP+A030-Bol"/>
          <w:color w:val="000000"/>
          <w:sz w:val="24"/>
          <w:lang w:val="es-CO"/>
          <w:rPrChange w:id="4928" w:author="MARTHA  CERVANTES DIAZ" w:date="2023-01-02T08:55:00Z">
            <w:rPr>
              <w:rFonts w:ascii="JKVKLP+A030-Bol"/>
              <w:color w:val="000000"/>
              <w:sz w:val="24"/>
            </w:rPr>
          </w:rPrChange>
        </w:rPr>
        <w:t>.5</w:t>
      </w:r>
      <w:r w:rsidRPr="00BF4A75">
        <w:rPr>
          <w:rFonts w:ascii="Times New Roman"/>
          <w:color w:val="000000"/>
          <w:spacing w:val="179"/>
          <w:sz w:val="24"/>
          <w:lang w:val="es-CO"/>
          <w:rPrChange w:id="4929" w:author="MARTHA  CERVANTES DIAZ" w:date="2023-01-02T08:55:00Z">
            <w:rPr>
              <w:rFonts w:ascii="Times New Roman"/>
              <w:color w:val="000000"/>
              <w:spacing w:val="179"/>
              <w:sz w:val="24"/>
            </w:rPr>
          </w:rPrChange>
        </w:rPr>
        <w:t xml:space="preserve"> </w:t>
      </w:r>
      <w:r w:rsidRPr="00BF4A75">
        <w:rPr>
          <w:rFonts w:ascii="JKVKLP+A030-Bol" w:hAnsi="JKVKLP+A030-Bol" w:cs="JKVKLP+A030-Bol"/>
          <w:color w:val="000000"/>
          <w:spacing w:val="-4"/>
          <w:sz w:val="24"/>
          <w:lang w:val="es-CO"/>
          <w:rPrChange w:id="4930" w:author="MARTHA  CERVANTES DIAZ" w:date="2023-01-02T08:55:00Z">
            <w:rPr>
              <w:rFonts w:ascii="JKVKLP+A030-Bol" w:hAnsi="JKVKLP+A030-Bol" w:cs="JKVKLP+A030-Bol"/>
              <w:color w:val="000000"/>
              <w:spacing w:val="-4"/>
              <w:sz w:val="24"/>
            </w:rPr>
          </w:rPrChange>
        </w:rPr>
        <w:t>VALIDACIÓN</w:t>
      </w:r>
      <w:r w:rsidRPr="00BF4A75">
        <w:rPr>
          <w:rFonts w:ascii="Times New Roman"/>
          <w:color w:val="000000"/>
          <w:spacing w:val="10"/>
          <w:sz w:val="24"/>
          <w:lang w:val="es-CO"/>
          <w:rPrChange w:id="4931" w:author="MARTHA  CERVANTES DIAZ" w:date="2023-01-02T08:55:00Z">
            <w:rPr>
              <w:rFonts w:ascii="Times New Roman"/>
              <w:color w:val="000000"/>
              <w:spacing w:val="10"/>
              <w:sz w:val="24"/>
            </w:rPr>
          </w:rPrChange>
        </w:rPr>
        <w:t xml:space="preserve"> </w:t>
      </w:r>
      <w:r w:rsidRPr="00BF4A75">
        <w:rPr>
          <w:rFonts w:ascii="JKVKLP+A030-Bol"/>
          <w:color w:val="000000"/>
          <w:spacing w:val="-1"/>
          <w:sz w:val="24"/>
          <w:lang w:val="es-CO"/>
          <w:rPrChange w:id="4932" w:author="MARTHA  CERVANTES DIAZ" w:date="2023-01-02T08:55:00Z">
            <w:rPr>
              <w:rFonts w:ascii="JKVKLP+A030-Bol"/>
              <w:color w:val="000000"/>
              <w:spacing w:val="-1"/>
              <w:sz w:val="24"/>
            </w:rPr>
          </w:rPrChange>
        </w:rPr>
        <w:t>DE</w:t>
      </w:r>
      <w:r w:rsidRPr="00BF4A75">
        <w:rPr>
          <w:rFonts w:ascii="Times New Roman"/>
          <w:color w:val="000000"/>
          <w:spacing w:val="7"/>
          <w:sz w:val="24"/>
          <w:lang w:val="es-CO"/>
          <w:rPrChange w:id="4933" w:author="MARTHA  CERVANTES DIAZ" w:date="2023-01-02T08:55:00Z">
            <w:rPr>
              <w:rFonts w:ascii="Times New Roman"/>
              <w:color w:val="000000"/>
              <w:spacing w:val="7"/>
              <w:sz w:val="24"/>
            </w:rPr>
          </w:rPrChange>
        </w:rPr>
        <w:t xml:space="preserve"> </w:t>
      </w:r>
      <w:r w:rsidRPr="00BF4A75">
        <w:rPr>
          <w:rFonts w:ascii="JKVKLP+A030-Bol"/>
          <w:color w:val="000000"/>
          <w:spacing w:val="-5"/>
          <w:sz w:val="24"/>
          <w:lang w:val="es-CO"/>
          <w:rPrChange w:id="4934" w:author="MARTHA  CERVANTES DIAZ" w:date="2023-01-02T08:55:00Z">
            <w:rPr>
              <w:rFonts w:ascii="JKVKLP+A030-Bol"/>
              <w:color w:val="000000"/>
              <w:spacing w:val="-5"/>
              <w:sz w:val="24"/>
            </w:rPr>
          </w:rPrChange>
        </w:rPr>
        <w:t>RESULTADOS</w:t>
      </w:r>
    </w:p>
    <w:p w14:paraId="03FF8503" w14:textId="77777777" w:rsidR="001D4206" w:rsidRPr="00BF4A75" w:rsidRDefault="00000000">
      <w:pPr>
        <w:framePr w:w="9576" w:wrap="auto" w:hAnchor="text" w:x="1440" w:y="8820"/>
        <w:widowControl w:val="0"/>
        <w:autoSpaceDE w:val="0"/>
        <w:autoSpaceDN w:val="0"/>
        <w:spacing w:before="0" w:after="0" w:line="275" w:lineRule="exact"/>
        <w:jc w:val="left"/>
        <w:rPr>
          <w:rFonts w:ascii="Times New Roman"/>
          <w:color w:val="000000"/>
          <w:sz w:val="24"/>
          <w:lang w:val="es-CO"/>
          <w:rPrChange w:id="4935" w:author="MARTHA  CERVANTES DIAZ" w:date="2023-01-02T08:55:00Z">
            <w:rPr>
              <w:rFonts w:ascii="Times New Roman"/>
              <w:color w:val="000000"/>
              <w:sz w:val="24"/>
            </w:rPr>
          </w:rPrChange>
        </w:rPr>
      </w:pPr>
      <w:r w:rsidRPr="00BF4A75">
        <w:rPr>
          <w:rFonts w:ascii="UHJQMA+A030-Reg"/>
          <w:color w:val="000000"/>
          <w:sz w:val="24"/>
          <w:lang w:val="es-CO"/>
          <w:rPrChange w:id="4936" w:author="MARTHA  CERVANTES DIAZ" w:date="2023-01-02T08:55:00Z">
            <w:rPr>
              <w:rFonts w:ascii="UHJQMA+A030-Reg"/>
              <w:color w:val="000000"/>
              <w:sz w:val="24"/>
            </w:rPr>
          </w:rPrChange>
        </w:rPr>
        <w:t>La</w:t>
      </w:r>
      <w:r w:rsidRPr="00BF4A75">
        <w:rPr>
          <w:rFonts w:ascii="Times New Roman"/>
          <w:color w:val="000000"/>
          <w:spacing w:val="6"/>
          <w:sz w:val="24"/>
          <w:lang w:val="es-CO"/>
          <w:rPrChange w:id="493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938" w:author="MARTHA  CERVANTES DIAZ" w:date="2023-01-02T08:55:00Z">
            <w:rPr>
              <w:rFonts w:ascii="UHJQMA+A030-Reg"/>
              <w:color w:val="000000"/>
              <w:spacing w:val="-1"/>
              <w:sz w:val="24"/>
            </w:rPr>
          </w:rPrChange>
        </w:rPr>
        <w:t>fase</w:t>
      </w:r>
      <w:r w:rsidRPr="00BF4A75">
        <w:rPr>
          <w:rFonts w:ascii="Times New Roman"/>
          <w:color w:val="000000"/>
          <w:spacing w:val="7"/>
          <w:sz w:val="24"/>
          <w:lang w:val="es-CO"/>
          <w:rPrChange w:id="4939" w:author="MARTHA  CERVANTES DIAZ" w:date="2023-01-02T08:55:00Z">
            <w:rPr>
              <w:rFonts w:ascii="Times New Roman"/>
              <w:color w:val="000000"/>
              <w:spacing w:val="7"/>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4940" w:author="MARTHA  CERVANTES DIAZ" w:date="2023-01-02T08:55:00Z">
            <w:rPr>
              <w:rFonts w:ascii="UHJQMA+A030-Reg" w:hAnsi="UHJQMA+A030-Reg" w:cs="UHJQMA+A030-Reg"/>
              <w:color w:val="000000"/>
              <w:sz w:val="24"/>
            </w:rPr>
          </w:rPrChange>
        </w:rPr>
        <w:t>nal</w:t>
      </w:r>
      <w:r w:rsidRPr="00BF4A75">
        <w:rPr>
          <w:rFonts w:ascii="Times New Roman"/>
          <w:color w:val="000000"/>
          <w:spacing w:val="7"/>
          <w:sz w:val="24"/>
          <w:lang w:val="es-CO"/>
          <w:rPrChange w:id="494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42" w:author="MARTHA  CERVANTES DIAZ" w:date="2023-01-02T08:55:00Z">
            <w:rPr>
              <w:rFonts w:ascii="UHJQMA+A030-Reg"/>
              <w:color w:val="000000"/>
              <w:sz w:val="24"/>
            </w:rPr>
          </w:rPrChange>
        </w:rPr>
        <w:t>del</w:t>
      </w:r>
      <w:r w:rsidRPr="00BF4A75">
        <w:rPr>
          <w:rFonts w:ascii="Times New Roman"/>
          <w:color w:val="000000"/>
          <w:spacing w:val="7"/>
          <w:sz w:val="24"/>
          <w:lang w:val="es-CO"/>
          <w:rPrChange w:id="4943"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4944" w:author="MARTHA  CERVANTES DIAZ" w:date="2023-01-02T08:55:00Z">
            <w:rPr>
              <w:rFonts w:ascii="UHJQMA+A030-Reg"/>
              <w:color w:val="000000"/>
              <w:spacing w:val="-2"/>
              <w:sz w:val="24"/>
            </w:rPr>
          </w:rPrChange>
        </w:rPr>
        <w:t>proyecto</w:t>
      </w:r>
      <w:r w:rsidRPr="00BF4A75">
        <w:rPr>
          <w:rFonts w:ascii="Times New Roman"/>
          <w:color w:val="000000"/>
          <w:spacing w:val="8"/>
          <w:sz w:val="24"/>
          <w:lang w:val="es-CO"/>
          <w:rPrChange w:id="4945"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4946" w:author="MARTHA  CERVANTES DIAZ" w:date="2023-01-02T08:55:00Z">
            <w:rPr>
              <w:rFonts w:ascii="UHJQMA+A030-Reg"/>
              <w:color w:val="000000"/>
              <w:sz w:val="24"/>
            </w:rPr>
          </w:rPrChange>
        </w:rPr>
        <w:t>se</w:t>
      </w:r>
      <w:r w:rsidRPr="00BF4A75">
        <w:rPr>
          <w:rFonts w:ascii="Times New Roman"/>
          <w:color w:val="000000"/>
          <w:spacing w:val="6"/>
          <w:sz w:val="24"/>
          <w:lang w:val="es-CO"/>
          <w:rPrChange w:id="4947"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948" w:author="MARTHA  CERVANTES DIAZ" w:date="2023-01-02T08:55:00Z">
            <w:rPr>
              <w:rFonts w:ascii="UHJQMA+A030-Reg" w:hAnsi="UHJQMA+A030-Reg" w:cs="UHJQMA+A030-Reg"/>
              <w:color w:val="000000"/>
              <w:spacing w:val="-1"/>
              <w:sz w:val="24"/>
            </w:rPr>
          </w:rPrChange>
        </w:rPr>
        <w:t>encargará</w:t>
      </w:r>
      <w:r w:rsidRPr="00BF4A75">
        <w:rPr>
          <w:rFonts w:ascii="Times New Roman"/>
          <w:color w:val="000000"/>
          <w:spacing w:val="7"/>
          <w:sz w:val="24"/>
          <w:lang w:val="es-CO"/>
          <w:rPrChange w:id="494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950" w:author="MARTHA  CERVANTES DIAZ" w:date="2023-01-02T08:55:00Z">
            <w:rPr>
              <w:rFonts w:ascii="UHJQMA+A030-Reg"/>
              <w:color w:val="000000"/>
              <w:spacing w:val="-1"/>
              <w:sz w:val="24"/>
            </w:rPr>
          </w:rPrChange>
        </w:rPr>
        <w:t>principalmente</w:t>
      </w:r>
      <w:r w:rsidRPr="00BF4A75">
        <w:rPr>
          <w:rFonts w:ascii="Times New Roman"/>
          <w:color w:val="000000"/>
          <w:spacing w:val="7"/>
          <w:sz w:val="24"/>
          <w:lang w:val="es-CO"/>
          <w:rPrChange w:id="495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52" w:author="MARTHA  CERVANTES DIAZ" w:date="2023-01-02T08:55:00Z">
            <w:rPr>
              <w:rFonts w:ascii="UHJQMA+A030-Reg"/>
              <w:color w:val="000000"/>
              <w:sz w:val="24"/>
            </w:rPr>
          </w:rPrChange>
        </w:rPr>
        <w:t>de</w:t>
      </w:r>
      <w:r w:rsidRPr="00BF4A75">
        <w:rPr>
          <w:rFonts w:ascii="Times New Roman"/>
          <w:color w:val="000000"/>
          <w:spacing w:val="6"/>
          <w:sz w:val="24"/>
          <w:lang w:val="es-CO"/>
          <w:rPrChange w:id="495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54" w:author="MARTHA  CERVANTES DIAZ" w:date="2023-01-02T08:55:00Z">
            <w:rPr>
              <w:rFonts w:ascii="UHJQMA+A030-Reg"/>
              <w:color w:val="000000"/>
              <w:sz w:val="24"/>
            </w:rPr>
          </w:rPrChange>
        </w:rPr>
        <w:t>la</w:t>
      </w:r>
      <w:r w:rsidRPr="00BF4A75">
        <w:rPr>
          <w:rFonts w:ascii="Times New Roman"/>
          <w:color w:val="000000"/>
          <w:spacing w:val="6"/>
          <w:sz w:val="24"/>
          <w:lang w:val="es-CO"/>
          <w:rPrChange w:id="4955"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4956" w:author="MARTHA  CERVANTES DIAZ" w:date="2023-01-02T08:55:00Z">
            <w:rPr>
              <w:rFonts w:ascii="UHJQMA+A030-Reg" w:hAnsi="UHJQMA+A030-Reg" w:cs="UHJQMA+A030-Reg"/>
              <w:color w:val="000000"/>
              <w:spacing w:val="-1"/>
              <w:sz w:val="24"/>
            </w:rPr>
          </w:rPrChange>
        </w:rPr>
        <w:t>realización</w:t>
      </w:r>
      <w:r w:rsidRPr="00BF4A75">
        <w:rPr>
          <w:rFonts w:ascii="Times New Roman"/>
          <w:color w:val="000000"/>
          <w:spacing w:val="7"/>
          <w:sz w:val="24"/>
          <w:lang w:val="es-CO"/>
          <w:rPrChange w:id="495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58" w:author="MARTHA  CERVANTES DIAZ" w:date="2023-01-02T08:55:00Z">
            <w:rPr>
              <w:rFonts w:ascii="UHJQMA+A030-Reg"/>
              <w:color w:val="000000"/>
              <w:sz w:val="24"/>
            </w:rPr>
          </w:rPrChange>
        </w:rPr>
        <w:t>de</w:t>
      </w:r>
      <w:r w:rsidRPr="00BF4A75">
        <w:rPr>
          <w:rFonts w:ascii="Times New Roman"/>
          <w:color w:val="000000"/>
          <w:spacing w:val="6"/>
          <w:sz w:val="24"/>
          <w:lang w:val="es-CO"/>
          <w:rPrChange w:id="495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60" w:author="MARTHA  CERVANTES DIAZ" w:date="2023-01-02T08:55:00Z">
            <w:rPr>
              <w:rFonts w:ascii="UHJQMA+A030-Reg"/>
              <w:color w:val="000000"/>
              <w:sz w:val="24"/>
            </w:rPr>
          </w:rPrChange>
        </w:rPr>
        <w:t>pruebas</w:t>
      </w:r>
      <w:r w:rsidRPr="00BF4A75">
        <w:rPr>
          <w:rFonts w:ascii="Times New Roman"/>
          <w:color w:val="000000"/>
          <w:spacing w:val="6"/>
          <w:sz w:val="24"/>
          <w:lang w:val="es-CO"/>
          <w:rPrChange w:id="496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62" w:author="MARTHA  CERVANTES DIAZ" w:date="2023-01-02T08:55:00Z">
            <w:rPr>
              <w:rFonts w:ascii="UHJQMA+A030-Reg"/>
              <w:color w:val="000000"/>
              <w:sz w:val="24"/>
            </w:rPr>
          </w:rPrChange>
        </w:rPr>
        <w:t>de</w:t>
      </w:r>
    </w:p>
    <w:p w14:paraId="7C9E6F3F" w14:textId="77777777" w:rsidR="001D4206" w:rsidRPr="00BF4A75" w:rsidRDefault="00000000">
      <w:pPr>
        <w:framePr w:w="9576" w:wrap="auto" w:hAnchor="text" w:x="1440" w:y="8820"/>
        <w:widowControl w:val="0"/>
        <w:autoSpaceDE w:val="0"/>
        <w:autoSpaceDN w:val="0"/>
        <w:spacing w:before="13" w:after="0" w:line="275" w:lineRule="exact"/>
        <w:jc w:val="left"/>
        <w:rPr>
          <w:rFonts w:ascii="Times New Roman"/>
          <w:color w:val="000000"/>
          <w:sz w:val="24"/>
          <w:lang w:val="es-CO"/>
          <w:rPrChange w:id="4963" w:author="MARTHA  CERVANTES DIAZ" w:date="2023-01-02T08:55:00Z">
            <w:rPr>
              <w:rFonts w:ascii="Times New Roman"/>
              <w:color w:val="000000"/>
              <w:sz w:val="24"/>
            </w:rPr>
          </w:rPrChange>
        </w:rPr>
      </w:pPr>
      <w:r w:rsidRPr="00BF4A75">
        <w:rPr>
          <w:rFonts w:ascii="UHJQMA+A030-Reg"/>
          <w:color w:val="000000"/>
          <w:sz w:val="24"/>
          <w:lang w:val="es-CO"/>
          <w:rPrChange w:id="4964" w:author="MARTHA  CERVANTES DIAZ" w:date="2023-01-02T08:55:00Z">
            <w:rPr>
              <w:rFonts w:ascii="UHJQMA+A030-Reg"/>
              <w:color w:val="000000"/>
              <w:sz w:val="24"/>
            </w:rPr>
          </w:rPrChange>
        </w:rPr>
        <w:t>los</w:t>
      </w:r>
      <w:r w:rsidRPr="00BF4A75">
        <w:rPr>
          <w:rFonts w:ascii="Times New Roman"/>
          <w:color w:val="000000"/>
          <w:spacing w:val="6"/>
          <w:sz w:val="24"/>
          <w:lang w:val="es-CO"/>
          <w:rPrChange w:id="496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966" w:author="MARTHA  CERVANTES DIAZ" w:date="2023-01-02T08:55:00Z">
            <w:rPr>
              <w:rFonts w:ascii="UHJQMA+A030-Reg"/>
              <w:color w:val="000000"/>
              <w:spacing w:val="-1"/>
              <w:sz w:val="24"/>
            </w:rPr>
          </w:rPrChange>
        </w:rPr>
        <w:t>mecanismos</w:t>
      </w:r>
      <w:r w:rsidRPr="00BF4A75">
        <w:rPr>
          <w:rFonts w:ascii="Times New Roman"/>
          <w:color w:val="000000"/>
          <w:spacing w:val="7"/>
          <w:sz w:val="24"/>
          <w:lang w:val="es-CO"/>
          <w:rPrChange w:id="496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68" w:author="MARTHA  CERVANTES DIAZ" w:date="2023-01-02T08:55:00Z">
            <w:rPr>
              <w:rFonts w:ascii="UHJQMA+A030-Reg"/>
              <w:color w:val="000000"/>
              <w:sz w:val="24"/>
            </w:rPr>
          </w:rPrChange>
        </w:rPr>
        <w:t>implementados,</w:t>
      </w:r>
      <w:r w:rsidRPr="00BF4A75">
        <w:rPr>
          <w:rFonts w:ascii="Times New Roman"/>
          <w:color w:val="000000"/>
          <w:spacing w:val="7"/>
          <w:sz w:val="24"/>
          <w:lang w:val="es-CO"/>
          <w:rPrChange w:id="496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70" w:author="MARTHA  CERVANTES DIAZ" w:date="2023-01-02T08:55:00Z">
            <w:rPr>
              <w:rFonts w:ascii="UHJQMA+A030-Reg"/>
              <w:color w:val="000000"/>
              <w:sz w:val="24"/>
            </w:rPr>
          </w:rPrChange>
        </w:rPr>
        <w:t>los</w:t>
      </w:r>
      <w:r w:rsidRPr="00BF4A75">
        <w:rPr>
          <w:rFonts w:ascii="Times New Roman"/>
          <w:color w:val="000000"/>
          <w:spacing w:val="6"/>
          <w:sz w:val="24"/>
          <w:lang w:val="es-CO"/>
          <w:rPrChange w:id="4971"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972" w:author="MARTHA  CERVANTES DIAZ" w:date="2023-01-02T08:55:00Z">
            <w:rPr>
              <w:rFonts w:ascii="UHJQMA+A030-Reg"/>
              <w:color w:val="000000"/>
              <w:spacing w:val="-1"/>
              <w:sz w:val="24"/>
            </w:rPr>
          </w:rPrChange>
        </w:rPr>
        <w:t>resultados</w:t>
      </w:r>
      <w:r w:rsidRPr="00BF4A75">
        <w:rPr>
          <w:rFonts w:ascii="Times New Roman"/>
          <w:color w:val="000000"/>
          <w:spacing w:val="7"/>
          <w:sz w:val="24"/>
          <w:lang w:val="es-CO"/>
          <w:rPrChange w:id="4973"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4974" w:author="MARTHA  CERVANTES DIAZ" w:date="2023-01-02T08:55:00Z">
            <w:rPr>
              <w:rFonts w:ascii="UHJQMA+A030-Reg"/>
              <w:color w:val="000000"/>
              <w:spacing w:val="-1"/>
              <w:sz w:val="24"/>
            </w:rPr>
          </w:rPrChange>
        </w:rPr>
        <w:t>obtenidos</w:t>
      </w:r>
      <w:r w:rsidRPr="00BF4A75">
        <w:rPr>
          <w:rFonts w:ascii="Times New Roman"/>
          <w:color w:val="000000"/>
          <w:spacing w:val="7"/>
          <w:sz w:val="24"/>
          <w:lang w:val="es-CO"/>
          <w:rPrChange w:id="4975"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76" w:author="MARTHA  CERVANTES DIAZ" w:date="2023-01-02T08:55:00Z">
            <w:rPr>
              <w:rFonts w:ascii="UHJQMA+A030-Reg"/>
              <w:color w:val="000000"/>
              <w:sz w:val="24"/>
            </w:rPr>
          </w:rPrChange>
        </w:rPr>
        <w:t>al</w:t>
      </w:r>
      <w:r w:rsidRPr="00BF4A75">
        <w:rPr>
          <w:rFonts w:ascii="Times New Roman"/>
          <w:color w:val="000000"/>
          <w:spacing w:val="7"/>
          <w:sz w:val="24"/>
          <w:lang w:val="es-CO"/>
          <w:rPrChange w:id="497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78" w:author="MARTHA  CERVANTES DIAZ" w:date="2023-01-02T08:55:00Z">
            <w:rPr>
              <w:rFonts w:ascii="UHJQMA+A030-Reg"/>
              <w:color w:val="000000"/>
              <w:sz w:val="24"/>
            </w:rPr>
          </w:rPrChange>
        </w:rPr>
        <w:t>igual</w:t>
      </w:r>
      <w:r w:rsidRPr="00BF4A75">
        <w:rPr>
          <w:rFonts w:ascii="Times New Roman"/>
          <w:color w:val="000000"/>
          <w:spacing w:val="7"/>
          <w:sz w:val="24"/>
          <w:lang w:val="es-CO"/>
          <w:rPrChange w:id="497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80" w:author="MARTHA  CERVANTES DIAZ" w:date="2023-01-02T08:55:00Z">
            <w:rPr>
              <w:rFonts w:ascii="UHJQMA+A030-Reg"/>
              <w:color w:val="000000"/>
              <w:sz w:val="24"/>
            </w:rPr>
          </w:rPrChange>
        </w:rPr>
        <w:t>que</w:t>
      </w:r>
      <w:r w:rsidRPr="00BF4A75">
        <w:rPr>
          <w:rFonts w:ascii="Times New Roman"/>
          <w:color w:val="000000"/>
          <w:spacing w:val="6"/>
          <w:sz w:val="24"/>
          <w:lang w:val="es-CO"/>
          <w:rPrChange w:id="498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82" w:author="MARTHA  CERVANTES DIAZ" w:date="2023-01-02T08:55:00Z">
            <w:rPr>
              <w:rFonts w:ascii="UHJQMA+A030-Reg"/>
              <w:color w:val="000000"/>
              <w:sz w:val="24"/>
            </w:rPr>
          </w:rPrChange>
        </w:rPr>
        <w:t>la</w:t>
      </w:r>
      <w:r w:rsidRPr="00BF4A75">
        <w:rPr>
          <w:rFonts w:ascii="Times New Roman"/>
          <w:color w:val="000000"/>
          <w:spacing w:val="6"/>
          <w:sz w:val="24"/>
          <w:lang w:val="es-CO"/>
          <w:rPrChange w:id="4983"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984" w:author="MARTHA  CERVANTES DIAZ" w:date="2023-01-02T08:55:00Z">
            <w:rPr>
              <w:rFonts w:ascii="UHJQMA+A030-Reg" w:hAnsi="UHJQMA+A030-Reg" w:cs="UHJQMA+A030-Reg"/>
              <w:color w:val="000000"/>
              <w:sz w:val="24"/>
            </w:rPr>
          </w:rPrChange>
        </w:rPr>
        <w:t>documentación</w:t>
      </w:r>
    </w:p>
    <w:p w14:paraId="651EB5B3" w14:textId="77777777" w:rsidR="001D4206" w:rsidRPr="00BF4A75" w:rsidRDefault="00000000">
      <w:pPr>
        <w:framePr w:w="9576" w:wrap="auto" w:hAnchor="text" w:x="1440" w:y="8820"/>
        <w:widowControl w:val="0"/>
        <w:autoSpaceDE w:val="0"/>
        <w:autoSpaceDN w:val="0"/>
        <w:spacing w:before="13" w:after="0" w:line="275" w:lineRule="exact"/>
        <w:jc w:val="left"/>
        <w:rPr>
          <w:rFonts w:ascii="Times New Roman"/>
          <w:color w:val="000000"/>
          <w:sz w:val="24"/>
          <w:lang w:val="es-CO"/>
          <w:rPrChange w:id="4985" w:author="MARTHA  CERVANTES DIAZ" w:date="2023-01-02T08:55:00Z">
            <w:rPr>
              <w:rFonts w:ascii="Times New Roman"/>
              <w:color w:val="000000"/>
              <w:sz w:val="24"/>
            </w:rPr>
          </w:rPrChange>
        </w:rPr>
      </w:pPr>
      <w:r w:rsidRPr="00BF4A75">
        <w:rPr>
          <w:rFonts w:ascii="UHJQMA+A030-Reg"/>
          <w:color w:val="000000"/>
          <w:sz w:val="24"/>
          <w:lang w:val="es-CO"/>
          <w:rPrChange w:id="4986" w:author="MARTHA  CERVANTES DIAZ" w:date="2023-01-02T08:55:00Z">
            <w:rPr>
              <w:rFonts w:ascii="UHJQMA+A030-Reg"/>
              <w:color w:val="000000"/>
              <w:sz w:val="24"/>
            </w:rPr>
          </w:rPrChange>
        </w:rPr>
        <w:t>de</w:t>
      </w:r>
      <w:r w:rsidRPr="00BF4A75">
        <w:rPr>
          <w:rFonts w:ascii="Times New Roman"/>
          <w:color w:val="000000"/>
          <w:spacing w:val="6"/>
          <w:sz w:val="24"/>
          <w:lang w:val="es-CO"/>
          <w:rPrChange w:id="498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988" w:author="MARTHA  CERVANTES DIAZ" w:date="2023-01-02T08:55:00Z">
            <w:rPr>
              <w:rFonts w:ascii="UHJQMA+A030-Reg"/>
              <w:color w:val="000000"/>
              <w:spacing w:val="-1"/>
              <w:sz w:val="24"/>
            </w:rPr>
          </w:rPrChange>
        </w:rPr>
        <w:t>todo</w:t>
      </w:r>
      <w:r w:rsidRPr="00BF4A75">
        <w:rPr>
          <w:rFonts w:ascii="Times New Roman"/>
          <w:color w:val="000000"/>
          <w:spacing w:val="7"/>
          <w:sz w:val="24"/>
          <w:lang w:val="es-CO"/>
          <w:rPrChange w:id="498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4990" w:author="MARTHA  CERVANTES DIAZ" w:date="2023-01-02T08:55:00Z">
            <w:rPr>
              <w:rFonts w:ascii="UHJQMA+A030-Reg"/>
              <w:color w:val="000000"/>
              <w:sz w:val="24"/>
            </w:rPr>
          </w:rPrChange>
        </w:rPr>
        <w:t>lo</w:t>
      </w:r>
      <w:r w:rsidRPr="00BF4A75">
        <w:rPr>
          <w:rFonts w:ascii="Times New Roman"/>
          <w:color w:val="000000"/>
          <w:spacing w:val="6"/>
          <w:sz w:val="24"/>
          <w:lang w:val="es-CO"/>
          <w:rPrChange w:id="499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92" w:author="MARTHA  CERVANTES DIAZ" w:date="2023-01-02T08:55:00Z">
            <w:rPr>
              <w:rFonts w:ascii="UHJQMA+A030-Reg"/>
              <w:color w:val="000000"/>
              <w:sz w:val="24"/>
            </w:rPr>
          </w:rPrChange>
        </w:rPr>
        <w:t>que</w:t>
      </w:r>
      <w:r w:rsidRPr="00BF4A75">
        <w:rPr>
          <w:rFonts w:ascii="Times New Roman"/>
          <w:color w:val="000000"/>
          <w:spacing w:val="6"/>
          <w:sz w:val="24"/>
          <w:lang w:val="es-CO"/>
          <w:rPrChange w:id="499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4994" w:author="MARTHA  CERVANTES DIAZ" w:date="2023-01-02T08:55:00Z">
            <w:rPr>
              <w:rFonts w:ascii="UHJQMA+A030-Reg"/>
              <w:color w:val="000000"/>
              <w:sz w:val="24"/>
            </w:rPr>
          </w:rPrChange>
        </w:rPr>
        <w:t>se</w:t>
      </w:r>
      <w:r w:rsidRPr="00BF4A75">
        <w:rPr>
          <w:rFonts w:ascii="Times New Roman"/>
          <w:color w:val="000000"/>
          <w:spacing w:val="6"/>
          <w:sz w:val="24"/>
          <w:lang w:val="es-CO"/>
          <w:rPrChange w:id="4995"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4996" w:author="MARTHA  CERVANTES DIAZ" w:date="2023-01-02T08:55:00Z">
            <w:rPr>
              <w:rFonts w:ascii="UHJQMA+A030-Reg" w:hAnsi="UHJQMA+A030-Reg" w:cs="UHJQMA+A030-Reg"/>
              <w:color w:val="000000"/>
              <w:sz w:val="24"/>
            </w:rPr>
          </w:rPrChange>
        </w:rPr>
        <w:t>desarrolló</w:t>
      </w:r>
      <w:r w:rsidRPr="00BF4A75">
        <w:rPr>
          <w:rFonts w:ascii="Times New Roman"/>
          <w:color w:val="000000"/>
          <w:spacing w:val="6"/>
          <w:sz w:val="24"/>
          <w:lang w:val="es-CO"/>
          <w:rPrChange w:id="499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4998" w:author="MARTHA  CERVANTES DIAZ" w:date="2023-01-02T08:55:00Z">
            <w:rPr>
              <w:rFonts w:ascii="UHJQMA+A030-Reg"/>
              <w:color w:val="000000"/>
              <w:spacing w:val="-1"/>
              <w:sz w:val="24"/>
            </w:rPr>
          </w:rPrChange>
        </w:rPr>
        <w:t>durante</w:t>
      </w:r>
      <w:r w:rsidRPr="00BF4A75">
        <w:rPr>
          <w:rFonts w:ascii="Times New Roman"/>
          <w:color w:val="000000"/>
          <w:spacing w:val="7"/>
          <w:sz w:val="24"/>
          <w:lang w:val="es-CO"/>
          <w:rPrChange w:id="499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00" w:author="MARTHA  CERVANTES DIAZ" w:date="2023-01-02T08:55:00Z">
            <w:rPr>
              <w:rFonts w:ascii="UHJQMA+A030-Reg"/>
              <w:color w:val="000000"/>
              <w:sz w:val="24"/>
            </w:rPr>
          </w:rPrChange>
        </w:rPr>
        <w:t>el</w:t>
      </w:r>
      <w:r w:rsidRPr="00BF4A75">
        <w:rPr>
          <w:rFonts w:ascii="Times New Roman"/>
          <w:color w:val="000000"/>
          <w:spacing w:val="7"/>
          <w:sz w:val="24"/>
          <w:lang w:val="es-CO"/>
          <w:rPrChange w:id="5001"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5002" w:author="MARTHA  CERVANTES DIAZ" w:date="2023-01-02T08:55:00Z">
            <w:rPr>
              <w:rFonts w:ascii="UHJQMA+A030-Reg"/>
              <w:color w:val="000000"/>
              <w:spacing w:val="-2"/>
              <w:sz w:val="24"/>
            </w:rPr>
          </w:rPrChange>
        </w:rPr>
        <w:t>proyecto.</w:t>
      </w:r>
    </w:p>
    <w:p w14:paraId="662D90EE" w14:textId="77777777" w:rsidR="001D4206" w:rsidRPr="00BF4A75" w:rsidRDefault="00000000">
      <w:pPr>
        <w:framePr w:w="1861" w:wrap="auto" w:hAnchor="text" w:x="1440" w:y="10261"/>
        <w:widowControl w:val="0"/>
        <w:autoSpaceDE w:val="0"/>
        <w:autoSpaceDN w:val="0"/>
        <w:spacing w:before="0" w:after="0" w:line="278" w:lineRule="exact"/>
        <w:jc w:val="left"/>
        <w:rPr>
          <w:rFonts w:ascii="Times New Roman"/>
          <w:color w:val="000000"/>
          <w:sz w:val="24"/>
          <w:lang w:val="es-CO"/>
          <w:rPrChange w:id="5003" w:author="MARTHA  CERVANTES DIAZ" w:date="2023-01-02T08:55:00Z">
            <w:rPr>
              <w:rFonts w:ascii="Times New Roman"/>
              <w:color w:val="000000"/>
              <w:sz w:val="24"/>
            </w:rPr>
          </w:rPrChange>
        </w:rPr>
      </w:pPr>
      <w:r w:rsidRPr="00BF4A75">
        <w:rPr>
          <w:rFonts w:ascii="JKVKLP+A030-Bol"/>
          <w:color w:val="000000"/>
          <w:spacing w:val="-2"/>
          <w:sz w:val="24"/>
          <w:lang w:val="es-CO"/>
          <w:rPrChange w:id="5004" w:author="MARTHA  CERVANTES DIAZ" w:date="2023-01-02T08:55:00Z">
            <w:rPr>
              <w:rFonts w:ascii="JKVKLP+A030-Bol"/>
              <w:color w:val="000000"/>
              <w:spacing w:val="-2"/>
              <w:sz w:val="24"/>
            </w:rPr>
          </w:rPrChange>
        </w:rPr>
        <w:t>ACTIVIDADES</w:t>
      </w:r>
    </w:p>
    <w:p w14:paraId="7D1DF2CB" w14:textId="77777777" w:rsidR="001D4206" w:rsidRPr="00BF4A75" w:rsidRDefault="00000000">
      <w:pPr>
        <w:framePr w:w="373" w:wrap="auto" w:hAnchor="text" w:x="1918" w:y="10943"/>
        <w:widowControl w:val="0"/>
        <w:autoSpaceDE w:val="0"/>
        <w:autoSpaceDN w:val="0"/>
        <w:spacing w:before="0" w:after="0" w:line="275" w:lineRule="exact"/>
        <w:jc w:val="left"/>
        <w:rPr>
          <w:rFonts w:ascii="Times New Roman"/>
          <w:color w:val="000000"/>
          <w:sz w:val="24"/>
          <w:lang w:val="es-CO"/>
          <w:rPrChange w:id="5005" w:author="MARTHA  CERVANTES DIAZ" w:date="2023-01-02T08:55:00Z">
            <w:rPr>
              <w:rFonts w:ascii="Times New Roman"/>
              <w:color w:val="000000"/>
              <w:sz w:val="24"/>
            </w:rPr>
          </w:rPrChange>
        </w:rPr>
      </w:pPr>
      <w:r w:rsidRPr="00BF4A75">
        <w:rPr>
          <w:rFonts w:ascii="UHJQMA+A030-Reg"/>
          <w:color w:val="000000"/>
          <w:sz w:val="24"/>
          <w:lang w:val="es-CO"/>
          <w:rPrChange w:id="5006" w:author="MARTHA  CERVANTES DIAZ" w:date="2023-01-02T08:55:00Z">
            <w:rPr>
              <w:rFonts w:ascii="UHJQMA+A030-Reg"/>
              <w:color w:val="000000"/>
              <w:sz w:val="24"/>
            </w:rPr>
          </w:rPrChange>
        </w:rPr>
        <w:t>5</w:t>
      </w:r>
    </w:p>
    <w:p w14:paraId="00F84B03" w14:textId="77777777" w:rsidR="001D4206" w:rsidRPr="00BF4A75" w:rsidRDefault="00000000">
      <w:pPr>
        <w:framePr w:w="373" w:wrap="auto" w:hAnchor="text" w:x="1918" w:y="10943"/>
        <w:widowControl w:val="0"/>
        <w:autoSpaceDE w:val="0"/>
        <w:autoSpaceDN w:val="0"/>
        <w:spacing w:before="502" w:after="0" w:line="275" w:lineRule="exact"/>
        <w:jc w:val="left"/>
        <w:rPr>
          <w:rFonts w:ascii="Times New Roman"/>
          <w:color w:val="000000"/>
          <w:sz w:val="24"/>
          <w:lang w:val="es-CO"/>
          <w:rPrChange w:id="5007" w:author="MARTHA  CERVANTES DIAZ" w:date="2023-01-02T08:55:00Z">
            <w:rPr>
              <w:rFonts w:ascii="Times New Roman"/>
              <w:color w:val="000000"/>
              <w:sz w:val="24"/>
            </w:rPr>
          </w:rPrChange>
        </w:rPr>
      </w:pPr>
      <w:r w:rsidRPr="00BF4A75">
        <w:rPr>
          <w:rFonts w:ascii="UHJQMA+A030-Reg"/>
          <w:color w:val="000000"/>
          <w:sz w:val="24"/>
          <w:lang w:val="es-CO"/>
          <w:rPrChange w:id="5008" w:author="MARTHA  CERVANTES DIAZ" w:date="2023-01-02T08:55:00Z">
            <w:rPr>
              <w:rFonts w:ascii="UHJQMA+A030-Reg"/>
              <w:color w:val="000000"/>
              <w:sz w:val="24"/>
            </w:rPr>
          </w:rPrChange>
        </w:rPr>
        <w:t>5</w:t>
      </w:r>
    </w:p>
    <w:p w14:paraId="50626FE8" w14:textId="77777777" w:rsidR="001D4206" w:rsidRPr="00BF4A75" w:rsidRDefault="00000000">
      <w:pPr>
        <w:framePr w:w="8085" w:wrap="auto" w:hAnchor="text" w:x="2051" w:y="10943"/>
        <w:widowControl w:val="0"/>
        <w:autoSpaceDE w:val="0"/>
        <w:autoSpaceDN w:val="0"/>
        <w:spacing w:before="0" w:after="0" w:line="275" w:lineRule="exact"/>
        <w:jc w:val="left"/>
        <w:rPr>
          <w:rFonts w:ascii="Times New Roman"/>
          <w:color w:val="000000"/>
          <w:sz w:val="24"/>
          <w:lang w:val="es-CO"/>
          <w:rPrChange w:id="5009" w:author="MARTHA  CERVANTES DIAZ" w:date="2023-01-02T08:55:00Z">
            <w:rPr>
              <w:rFonts w:ascii="Times New Roman"/>
              <w:color w:val="000000"/>
              <w:sz w:val="24"/>
            </w:rPr>
          </w:rPrChange>
        </w:rPr>
      </w:pPr>
      <w:r w:rsidRPr="00BF4A75">
        <w:rPr>
          <w:rFonts w:ascii="UHJQMA+A030-Reg"/>
          <w:color w:val="000000"/>
          <w:sz w:val="24"/>
          <w:lang w:val="es-CO"/>
          <w:rPrChange w:id="5010" w:author="MARTHA  CERVANTES DIAZ" w:date="2023-01-02T08:55:00Z">
            <w:rPr>
              <w:rFonts w:ascii="UHJQMA+A030-Reg"/>
              <w:color w:val="000000"/>
              <w:sz w:val="24"/>
            </w:rPr>
          </w:rPrChange>
        </w:rPr>
        <w:t>.5.1.</w:t>
      </w:r>
      <w:r w:rsidRPr="00BF4A75">
        <w:rPr>
          <w:rFonts w:ascii="Times New Roman"/>
          <w:color w:val="000000"/>
          <w:spacing w:val="57"/>
          <w:sz w:val="24"/>
          <w:lang w:val="es-CO"/>
          <w:rPrChange w:id="5011"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5012" w:author="MARTHA  CERVANTES DIAZ" w:date="2023-01-02T08:55:00Z">
            <w:rPr>
              <w:rFonts w:ascii="UHJQMA+A030-Reg" w:hAnsi="UHJQMA+A030-Reg" w:cs="UHJQMA+A030-Reg"/>
              <w:color w:val="000000"/>
              <w:spacing w:val="-1"/>
              <w:sz w:val="24"/>
            </w:rPr>
          </w:rPrChange>
        </w:rPr>
        <w:t>Realización</w:t>
      </w:r>
      <w:r w:rsidRPr="00BF4A75">
        <w:rPr>
          <w:rFonts w:ascii="Times New Roman"/>
          <w:color w:val="000000"/>
          <w:spacing w:val="7"/>
          <w:sz w:val="24"/>
          <w:lang w:val="es-CO"/>
          <w:rPrChange w:id="501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14" w:author="MARTHA  CERVANTES DIAZ" w:date="2023-01-02T08:55:00Z">
            <w:rPr>
              <w:rFonts w:ascii="UHJQMA+A030-Reg"/>
              <w:color w:val="000000"/>
              <w:sz w:val="24"/>
            </w:rPr>
          </w:rPrChange>
        </w:rPr>
        <w:t>de</w:t>
      </w:r>
      <w:r w:rsidRPr="00BF4A75">
        <w:rPr>
          <w:rFonts w:ascii="Times New Roman"/>
          <w:color w:val="000000"/>
          <w:spacing w:val="6"/>
          <w:sz w:val="24"/>
          <w:lang w:val="es-CO"/>
          <w:rPrChange w:id="501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16" w:author="MARTHA  CERVANTES DIAZ" w:date="2023-01-02T08:55:00Z">
            <w:rPr>
              <w:rFonts w:ascii="UHJQMA+A030-Reg"/>
              <w:color w:val="000000"/>
              <w:sz w:val="24"/>
            </w:rPr>
          </w:rPrChange>
        </w:rPr>
        <w:t>las</w:t>
      </w:r>
      <w:r w:rsidRPr="00BF4A75">
        <w:rPr>
          <w:rFonts w:ascii="Times New Roman"/>
          <w:color w:val="000000"/>
          <w:spacing w:val="6"/>
          <w:sz w:val="24"/>
          <w:lang w:val="es-CO"/>
          <w:rPrChange w:id="501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18" w:author="MARTHA  CERVANTES DIAZ" w:date="2023-01-02T08:55:00Z">
            <w:rPr>
              <w:rFonts w:ascii="UHJQMA+A030-Reg"/>
              <w:color w:val="000000"/>
              <w:sz w:val="24"/>
            </w:rPr>
          </w:rPrChange>
        </w:rPr>
        <w:t>pruebas</w:t>
      </w:r>
      <w:r w:rsidRPr="00BF4A75">
        <w:rPr>
          <w:rFonts w:ascii="Times New Roman"/>
          <w:color w:val="000000"/>
          <w:spacing w:val="6"/>
          <w:sz w:val="24"/>
          <w:lang w:val="es-CO"/>
          <w:rPrChange w:id="501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20" w:author="MARTHA  CERVANTES DIAZ" w:date="2023-01-02T08:55:00Z">
            <w:rPr>
              <w:rFonts w:ascii="UHJQMA+A030-Reg"/>
              <w:color w:val="000000"/>
              <w:sz w:val="24"/>
            </w:rPr>
          </w:rPrChange>
        </w:rPr>
        <w:t>del</w:t>
      </w:r>
      <w:r w:rsidRPr="00BF4A75">
        <w:rPr>
          <w:rFonts w:ascii="Times New Roman"/>
          <w:color w:val="000000"/>
          <w:spacing w:val="7"/>
          <w:sz w:val="24"/>
          <w:lang w:val="es-CO"/>
          <w:rPrChange w:id="502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022" w:author="MARTHA  CERVANTES DIAZ" w:date="2023-01-02T08:55:00Z">
            <w:rPr>
              <w:rFonts w:ascii="UHJQMA+A030-Reg"/>
              <w:color w:val="000000"/>
              <w:spacing w:val="-1"/>
              <w:sz w:val="24"/>
            </w:rPr>
          </w:rPrChange>
        </w:rPr>
        <w:t>funcionamiento</w:t>
      </w:r>
      <w:r w:rsidRPr="00BF4A75">
        <w:rPr>
          <w:rFonts w:ascii="Times New Roman"/>
          <w:color w:val="000000"/>
          <w:spacing w:val="7"/>
          <w:sz w:val="24"/>
          <w:lang w:val="es-CO"/>
          <w:rPrChange w:id="502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24" w:author="MARTHA  CERVANTES DIAZ" w:date="2023-01-02T08:55:00Z">
            <w:rPr>
              <w:rFonts w:ascii="UHJQMA+A030-Reg"/>
              <w:color w:val="000000"/>
              <w:sz w:val="24"/>
            </w:rPr>
          </w:rPrChange>
        </w:rPr>
        <w:t>de</w:t>
      </w:r>
      <w:r w:rsidRPr="00BF4A75">
        <w:rPr>
          <w:rFonts w:ascii="Times New Roman"/>
          <w:color w:val="000000"/>
          <w:spacing w:val="6"/>
          <w:sz w:val="24"/>
          <w:lang w:val="es-CO"/>
          <w:rPrChange w:id="502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26" w:author="MARTHA  CERVANTES DIAZ" w:date="2023-01-02T08:55:00Z">
            <w:rPr>
              <w:rFonts w:ascii="UHJQMA+A030-Reg"/>
              <w:color w:val="000000"/>
              <w:sz w:val="24"/>
            </w:rPr>
          </w:rPrChange>
        </w:rPr>
        <w:t>la</w:t>
      </w:r>
      <w:r w:rsidRPr="00BF4A75">
        <w:rPr>
          <w:rFonts w:ascii="Times New Roman"/>
          <w:color w:val="000000"/>
          <w:spacing w:val="6"/>
          <w:sz w:val="24"/>
          <w:lang w:val="es-CO"/>
          <w:rPrChange w:id="5027"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5028" w:author="MARTHA  CERVANTES DIAZ" w:date="2023-01-02T08:55:00Z">
            <w:rPr>
              <w:rFonts w:ascii="UHJQMA+A030-Reg" w:hAnsi="UHJQMA+A030-Reg" w:cs="UHJQMA+A030-Reg"/>
              <w:color w:val="000000"/>
              <w:sz w:val="24"/>
            </w:rPr>
          </w:rPrChange>
        </w:rPr>
        <w:t>implementación</w:t>
      </w:r>
    </w:p>
    <w:p w14:paraId="6B6BEB80" w14:textId="77777777" w:rsidR="001D4206" w:rsidRPr="00BF4A75" w:rsidRDefault="00000000">
      <w:pPr>
        <w:framePr w:w="8085" w:wrap="auto" w:hAnchor="text" w:x="2051" w:y="10943"/>
        <w:widowControl w:val="0"/>
        <w:autoSpaceDE w:val="0"/>
        <w:autoSpaceDN w:val="0"/>
        <w:spacing w:before="13" w:after="0" w:line="275" w:lineRule="exact"/>
        <w:ind w:left="584"/>
        <w:jc w:val="left"/>
        <w:rPr>
          <w:rFonts w:ascii="Times New Roman"/>
          <w:color w:val="000000"/>
          <w:sz w:val="24"/>
          <w:lang w:val="es-CO"/>
          <w:rPrChange w:id="5029" w:author="MARTHA  CERVANTES DIAZ" w:date="2023-01-02T08:55:00Z">
            <w:rPr>
              <w:rFonts w:ascii="Times New Roman"/>
              <w:color w:val="000000"/>
              <w:sz w:val="24"/>
            </w:rPr>
          </w:rPrChange>
        </w:rPr>
      </w:pPr>
      <w:r w:rsidRPr="00BF4A75">
        <w:rPr>
          <w:rFonts w:ascii="UHJQMA+A030-Reg"/>
          <w:color w:val="000000"/>
          <w:spacing w:val="-1"/>
          <w:sz w:val="24"/>
          <w:lang w:val="es-CO"/>
          <w:rPrChange w:id="5030" w:author="MARTHA  CERVANTES DIAZ" w:date="2023-01-02T08:55:00Z">
            <w:rPr>
              <w:rFonts w:ascii="UHJQMA+A030-Reg"/>
              <w:color w:val="000000"/>
              <w:spacing w:val="-1"/>
              <w:sz w:val="24"/>
            </w:rPr>
          </w:rPrChange>
        </w:rPr>
        <w:t>realizada</w:t>
      </w:r>
      <w:r w:rsidRPr="00BF4A75">
        <w:rPr>
          <w:rFonts w:ascii="Times New Roman"/>
          <w:color w:val="000000"/>
          <w:spacing w:val="7"/>
          <w:sz w:val="24"/>
          <w:lang w:val="es-CO"/>
          <w:rPrChange w:id="503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32" w:author="MARTHA  CERVANTES DIAZ" w:date="2023-01-02T08:55:00Z">
            <w:rPr>
              <w:rFonts w:ascii="UHJQMA+A030-Reg"/>
              <w:color w:val="000000"/>
              <w:sz w:val="24"/>
            </w:rPr>
          </w:rPrChange>
        </w:rPr>
        <w:t>con</w:t>
      </w:r>
      <w:r w:rsidRPr="00BF4A75">
        <w:rPr>
          <w:rFonts w:ascii="Times New Roman"/>
          <w:color w:val="000000"/>
          <w:spacing w:val="6"/>
          <w:sz w:val="24"/>
          <w:lang w:val="es-CO"/>
          <w:rPrChange w:id="5033"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034" w:author="MARTHA  CERVANTES DIAZ" w:date="2023-01-02T08:55:00Z">
            <w:rPr>
              <w:rFonts w:ascii="UHJQMA+A030-Reg"/>
              <w:color w:val="000000"/>
              <w:spacing w:val="-1"/>
              <w:sz w:val="24"/>
            </w:rPr>
          </w:rPrChange>
        </w:rPr>
        <w:t>diversas</w:t>
      </w:r>
      <w:r w:rsidRPr="00BF4A75">
        <w:rPr>
          <w:rFonts w:ascii="Times New Roman"/>
          <w:color w:val="000000"/>
          <w:spacing w:val="7"/>
          <w:sz w:val="24"/>
          <w:lang w:val="es-CO"/>
          <w:rPrChange w:id="5035"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036" w:author="MARTHA  CERVANTES DIAZ" w:date="2023-01-02T08:55:00Z">
            <w:rPr>
              <w:rFonts w:ascii="UHJQMA+A030-Reg"/>
              <w:color w:val="000000"/>
              <w:spacing w:val="-1"/>
              <w:sz w:val="24"/>
            </w:rPr>
          </w:rPrChange>
        </w:rPr>
        <w:t>arquitecturas</w:t>
      </w:r>
      <w:r w:rsidRPr="00BF4A75">
        <w:rPr>
          <w:rFonts w:ascii="Times New Roman"/>
          <w:color w:val="000000"/>
          <w:spacing w:val="7"/>
          <w:sz w:val="24"/>
          <w:lang w:val="es-CO"/>
          <w:rPrChange w:id="5037"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038" w:author="MARTHA  CERVANTES DIAZ" w:date="2023-01-02T08:55:00Z">
            <w:rPr>
              <w:rFonts w:ascii="UHJQMA+A030-Reg"/>
              <w:color w:val="000000"/>
              <w:spacing w:val="-1"/>
              <w:sz w:val="24"/>
            </w:rPr>
          </w:rPrChange>
        </w:rPr>
        <w:t>objetivo.</w:t>
      </w:r>
    </w:p>
    <w:p w14:paraId="26367919" w14:textId="77777777" w:rsidR="001D4206" w:rsidRPr="00BF4A75" w:rsidRDefault="00000000">
      <w:pPr>
        <w:framePr w:w="8825" w:wrap="auto" w:hAnchor="text" w:x="2051" w:y="11720"/>
        <w:widowControl w:val="0"/>
        <w:autoSpaceDE w:val="0"/>
        <w:autoSpaceDN w:val="0"/>
        <w:spacing w:before="0" w:after="0" w:line="275" w:lineRule="exact"/>
        <w:jc w:val="left"/>
        <w:rPr>
          <w:rFonts w:ascii="Times New Roman"/>
          <w:color w:val="000000"/>
          <w:sz w:val="24"/>
          <w:lang w:val="es-CO"/>
          <w:rPrChange w:id="5039" w:author="MARTHA  CERVANTES DIAZ" w:date="2023-01-02T08:55:00Z">
            <w:rPr>
              <w:rFonts w:ascii="Times New Roman"/>
              <w:color w:val="000000"/>
              <w:sz w:val="24"/>
            </w:rPr>
          </w:rPrChange>
        </w:rPr>
      </w:pPr>
      <w:r w:rsidRPr="00BF4A75">
        <w:rPr>
          <w:rFonts w:ascii="UHJQMA+A030-Reg"/>
          <w:color w:val="000000"/>
          <w:sz w:val="24"/>
          <w:lang w:val="es-CO"/>
          <w:rPrChange w:id="5040" w:author="MARTHA  CERVANTES DIAZ" w:date="2023-01-02T08:55:00Z">
            <w:rPr>
              <w:rFonts w:ascii="UHJQMA+A030-Reg"/>
              <w:color w:val="000000"/>
              <w:sz w:val="24"/>
            </w:rPr>
          </w:rPrChange>
        </w:rPr>
        <w:t>.5.2.</w:t>
      </w:r>
      <w:r w:rsidRPr="00BF4A75">
        <w:rPr>
          <w:rFonts w:ascii="Times New Roman"/>
          <w:color w:val="000000"/>
          <w:spacing w:val="57"/>
          <w:sz w:val="24"/>
          <w:lang w:val="es-CO"/>
          <w:rPrChange w:id="5041"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pacing w:val="-1"/>
          <w:sz w:val="24"/>
          <w:lang w:val="es-CO"/>
          <w:rPrChange w:id="5042" w:author="MARTHA  CERVANTES DIAZ" w:date="2023-01-02T08:55:00Z">
            <w:rPr>
              <w:rFonts w:ascii="UHJQMA+A030-Reg" w:hAnsi="UHJQMA+A030-Reg" w:cs="UHJQMA+A030-Reg"/>
              <w:color w:val="000000"/>
              <w:spacing w:val="-1"/>
              <w:sz w:val="24"/>
            </w:rPr>
          </w:rPrChange>
        </w:rPr>
        <w:t>Recopilación</w:t>
      </w:r>
      <w:r w:rsidRPr="00BF4A75">
        <w:rPr>
          <w:rFonts w:ascii="Times New Roman"/>
          <w:color w:val="000000"/>
          <w:spacing w:val="7"/>
          <w:sz w:val="24"/>
          <w:lang w:val="es-CO"/>
          <w:rPrChange w:id="504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44" w:author="MARTHA  CERVANTES DIAZ" w:date="2023-01-02T08:55:00Z">
            <w:rPr>
              <w:rFonts w:ascii="UHJQMA+A030-Reg"/>
              <w:color w:val="000000"/>
              <w:sz w:val="24"/>
            </w:rPr>
          </w:rPrChange>
        </w:rPr>
        <w:t>la</w:t>
      </w:r>
      <w:r w:rsidRPr="00BF4A75">
        <w:rPr>
          <w:rFonts w:ascii="Times New Roman"/>
          <w:color w:val="000000"/>
          <w:spacing w:val="6"/>
          <w:sz w:val="24"/>
          <w:lang w:val="es-CO"/>
          <w:rPrChange w:id="5045"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5046" w:author="MARTHA  CERVANTES DIAZ" w:date="2023-01-02T08:55:00Z">
            <w:rPr>
              <w:rFonts w:ascii="UHJQMA+A030-Reg" w:hAnsi="UHJQMA+A030-Reg" w:cs="UHJQMA+A030-Reg"/>
              <w:color w:val="000000"/>
              <w:sz w:val="24"/>
            </w:rPr>
          </w:rPrChange>
        </w:rPr>
        <w:t>documentación</w:t>
      </w:r>
      <w:r w:rsidRPr="00BF4A75">
        <w:rPr>
          <w:rFonts w:ascii="Times New Roman"/>
          <w:color w:val="000000"/>
          <w:spacing w:val="6"/>
          <w:sz w:val="24"/>
          <w:lang w:val="es-CO"/>
          <w:rPrChange w:id="5047"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048" w:author="MARTHA  CERVANTES DIAZ" w:date="2023-01-02T08:55:00Z">
            <w:rPr>
              <w:rFonts w:ascii="UHJQMA+A030-Reg"/>
              <w:color w:val="000000"/>
              <w:spacing w:val="-1"/>
              <w:sz w:val="24"/>
            </w:rPr>
          </w:rPrChange>
        </w:rPr>
        <w:t>generada</w:t>
      </w:r>
      <w:r w:rsidRPr="00BF4A75">
        <w:rPr>
          <w:rFonts w:ascii="Times New Roman"/>
          <w:color w:val="000000"/>
          <w:spacing w:val="7"/>
          <w:sz w:val="24"/>
          <w:lang w:val="es-CO"/>
          <w:rPrChange w:id="5049"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050" w:author="MARTHA  CERVANTES DIAZ" w:date="2023-01-02T08:55:00Z">
            <w:rPr>
              <w:rFonts w:ascii="UHJQMA+A030-Reg"/>
              <w:color w:val="000000"/>
              <w:spacing w:val="-1"/>
              <w:sz w:val="24"/>
            </w:rPr>
          </w:rPrChange>
        </w:rPr>
        <w:t>durante</w:t>
      </w:r>
      <w:r w:rsidRPr="00BF4A75">
        <w:rPr>
          <w:rFonts w:ascii="Times New Roman"/>
          <w:color w:val="000000"/>
          <w:spacing w:val="7"/>
          <w:sz w:val="24"/>
          <w:lang w:val="es-CO"/>
          <w:rPrChange w:id="505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52" w:author="MARTHA  CERVANTES DIAZ" w:date="2023-01-02T08:55:00Z">
            <w:rPr>
              <w:rFonts w:ascii="UHJQMA+A030-Reg"/>
              <w:color w:val="000000"/>
              <w:sz w:val="24"/>
            </w:rPr>
          </w:rPrChange>
        </w:rPr>
        <w:t>el</w:t>
      </w:r>
      <w:r w:rsidRPr="00BF4A75">
        <w:rPr>
          <w:rFonts w:ascii="Times New Roman"/>
          <w:color w:val="000000"/>
          <w:spacing w:val="7"/>
          <w:sz w:val="24"/>
          <w:lang w:val="es-CO"/>
          <w:rPrChange w:id="505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54" w:author="MARTHA  CERVANTES DIAZ" w:date="2023-01-02T08:55:00Z">
            <w:rPr>
              <w:rFonts w:ascii="UHJQMA+A030-Reg"/>
              <w:color w:val="000000"/>
              <w:sz w:val="24"/>
            </w:rPr>
          </w:rPrChange>
        </w:rPr>
        <w:t>desarrollo</w:t>
      </w:r>
      <w:r w:rsidRPr="00BF4A75">
        <w:rPr>
          <w:rFonts w:ascii="Times New Roman"/>
          <w:color w:val="000000"/>
          <w:spacing w:val="6"/>
          <w:sz w:val="24"/>
          <w:lang w:val="es-CO"/>
          <w:rPrChange w:id="5055"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56" w:author="MARTHA  CERVANTES DIAZ" w:date="2023-01-02T08:55:00Z">
            <w:rPr>
              <w:rFonts w:ascii="UHJQMA+A030-Reg"/>
              <w:color w:val="000000"/>
              <w:sz w:val="24"/>
            </w:rPr>
          </w:rPrChange>
        </w:rPr>
        <w:t>de</w:t>
      </w:r>
      <w:r w:rsidRPr="00BF4A75">
        <w:rPr>
          <w:rFonts w:ascii="Times New Roman"/>
          <w:color w:val="000000"/>
          <w:spacing w:val="6"/>
          <w:sz w:val="24"/>
          <w:lang w:val="es-CO"/>
          <w:rPrChange w:id="5057"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58" w:author="MARTHA  CERVANTES DIAZ" w:date="2023-01-02T08:55:00Z">
            <w:rPr>
              <w:rFonts w:ascii="UHJQMA+A030-Reg"/>
              <w:color w:val="000000"/>
              <w:sz w:val="24"/>
            </w:rPr>
          </w:rPrChange>
        </w:rPr>
        <w:t>cada</w:t>
      </w:r>
      <w:r w:rsidRPr="00BF4A75">
        <w:rPr>
          <w:rFonts w:ascii="Times New Roman"/>
          <w:color w:val="000000"/>
          <w:spacing w:val="6"/>
          <w:sz w:val="24"/>
          <w:lang w:val="es-CO"/>
          <w:rPrChange w:id="505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60" w:author="MARTHA  CERVANTES DIAZ" w:date="2023-01-02T08:55:00Z">
            <w:rPr>
              <w:rFonts w:ascii="UHJQMA+A030-Reg"/>
              <w:color w:val="000000"/>
              <w:sz w:val="24"/>
            </w:rPr>
          </w:rPrChange>
        </w:rPr>
        <w:t>una</w:t>
      </w:r>
    </w:p>
    <w:p w14:paraId="12D087A1" w14:textId="77777777" w:rsidR="001D4206" w:rsidRPr="00BF4A75" w:rsidRDefault="00000000">
      <w:pPr>
        <w:framePr w:w="8825" w:wrap="auto" w:hAnchor="text" w:x="2051" w:y="11720"/>
        <w:widowControl w:val="0"/>
        <w:autoSpaceDE w:val="0"/>
        <w:autoSpaceDN w:val="0"/>
        <w:spacing w:before="13" w:after="0" w:line="275" w:lineRule="exact"/>
        <w:ind w:left="584"/>
        <w:jc w:val="left"/>
        <w:rPr>
          <w:rFonts w:ascii="Times New Roman"/>
          <w:color w:val="000000"/>
          <w:sz w:val="24"/>
          <w:lang w:val="es-CO"/>
          <w:rPrChange w:id="5061" w:author="MARTHA  CERVANTES DIAZ" w:date="2023-01-02T08:55:00Z">
            <w:rPr>
              <w:rFonts w:ascii="Times New Roman"/>
              <w:color w:val="000000"/>
              <w:sz w:val="24"/>
            </w:rPr>
          </w:rPrChange>
        </w:rPr>
      </w:pPr>
      <w:r w:rsidRPr="00BF4A75">
        <w:rPr>
          <w:rFonts w:ascii="UHJQMA+A030-Reg"/>
          <w:color w:val="000000"/>
          <w:sz w:val="24"/>
          <w:lang w:val="es-CO"/>
          <w:rPrChange w:id="5062" w:author="MARTHA  CERVANTES DIAZ" w:date="2023-01-02T08:55:00Z">
            <w:rPr>
              <w:rFonts w:ascii="UHJQMA+A030-Reg"/>
              <w:color w:val="000000"/>
              <w:sz w:val="24"/>
            </w:rPr>
          </w:rPrChange>
        </w:rPr>
        <w:t>de</w:t>
      </w:r>
      <w:r w:rsidRPr="00BF4A75">
        <w:rPr>
          <w:rFonts w:ascii="Times New Roman"/>
          <w:color w:val="000000"/>
          <w:spacing w:val="6"/>
          <w:sz w:val="24"/>
          <w:lang w:val="es-CO"/>
          <w:rPrChange w:id="506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64" w:author="MARTHA  CERVANTES DIAZ" w:date="2023-01-02T08:55:00Z">
            <w:rPr>
              <w:rFonts w:ascii="UHJQMA+A030-Reg"/>
              <w:color w:val="000000"/>
              <w:sz w:val="24"/>
            </w:rPr>
          </w:rPrChange>
        </w:rPr>
        <w:t>las</w:t>
      </w:r>
      <w:r w:rsidRPr="00BF4A75">
        <w:rPr>
          <w:rFonts w:ascii="Times New Roman"/>
          <w:color w:val="000000"/>
          <w:spacing w:val="6"/>
          <w:sz w:val="24"/>
          <w:lang w:val="es-CO"/>
          <w:rPrChange w:id="506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066" w:author="MARTHA  CERVANTES DIAZ" w:date="2023-01-02T08:55:00Z">
            <w:rPr>
              <w:rFonts w:ascii="UHJQMA+A030-Reg"/>
              <w:color w:val="000000"/>
              <w:spacing w:val="-1"/>
              <w:sz w:val="24"/>
            </w:rPr>
          </w:rPrChange>
        </w:rPr>
        <w:t>fases</w:t>
      </w:r>
      <w:r w:rsidRPr="00BF4A75">
        <w:rPr>
          <w:rFonts w:ascii="Times New Roman"/>
          <w:color w:val="000000"/>
          <w:spacing w:val="7"/>
          <w:sz w:val="24"/>
          <w:lang w:val="es-CO"/>
          <w:rPrChange w:id="506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68" w:author="MARTHA  CERVANTES DIAZ" w:date="2023-01-02T08:55:00Z">
            <w:rPr>
              <w:rFonts w:ascii="UHJQMA+A030-Reg"/>
              <w:color w:val="000000"/>
              <w:sz w:val="24"/>
            </w:rPr>
          </w:rPrChange>
        </w:rPr>
        <w:t>del</w:t>
      </w:r>
      <w:r w:rsidRPr="00BF4A75">
        <w:rPr>
          <w:rFonts w:ascii="Times New Roman"/>
          <w:color w:val="000000"/>
          <w:spacing w:val="7"/>
          <w:sz w:val="24"/>
          <w:lang w:val="es-CO"/>
          <w:rPrChange w:id="5069"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5070" w:author="MARTHA  CERVANTES DIAZ" w:date="2023-01-02T08:55:00Z">
            <w:rPr>
              <w:rFonts w:ascii="UHJQMA+A030-Reg"/>
              <w:color w:val="000000"/>
              <w:spacing w:val="-2"/>
              <w:sz w:val="24"/>
            </w:rPr>
          </w:rPrChange>
        </w:rPr>
        <w:t>proyecto.</w:t>
      </w:r>
    </w:p>
    <w:p w14:paraId="64EFF345" w14:textId="77777777" w:rsidR="001D4206" w:rsidRPr="00BF4A75" w:rsidRDefault="00000000">
      <w:pPr>
        <w:framePr w:w="373" w:wrap="auto" w:hAnchor="text" w:x="1918" w:y="12497"/>
        <w:widowControl w:val="0"/>
        <w:autoSpaceDE w:val="0"/>
        <w:autoSpaceDN w:val="0"/>
        <w:spacing w:before="0" w:after="0" w:line="275" w:lineRule="exact"/>
        <w:jc w:val="left"/>
        <w:rPr>
          <w:rFonts w:ascii="Times New Roman"/>
          <w:color w:val="000000"/>
          <w:sz w:val="24"/>
          <w:lang w:val="es-CO"/>
          <w:rPrChange w:id="5071" w:author="MARTHA  CERVANTES DIAZ" w:date="2023-01-02T08:55:00Z">
            <w:rPr>
              <w:rFonts w:ascii="Times New Roman"/>
              <w:color w:val="000000"/>
              <w:sz w:val="24"/>
            </w:rPr>
          </w:rPrChange>
        </w:rPr>
      </w:pPr>
      <w:r w:rsidRPr="00BF4A75">
        <w:rPr>
          <w:rFonts w:ascii="UHJQMA+A030-Reg"/>
          <w:color w:val="000000"/>
          <w:sz w:val="24"/>
          <w:lang w:val="es-CO"/>
          <w:rPrChange w:id="5072" w:author="MARTHA  CERVANTES DIAZ" w:date="2023-01-02T08:55:00Z">
            <w:rPr>
              <w:rFonts w:ascii="UHJQMA+A030-Reg"/>
              <w:color w:val="000000"/>
              <w:sz w:val="24"/>
            </w:rPr>
          </w:rPrChange>
        </w:rPr>
        <w:t>5</w:t>
      </w:r>
    </w:p>
    <w:p w14:paraId="6454785A" w14:textId="77777777" w:rsidR="001D4206" w:rsidRPr="00BF4A75" w:rsidRDefault="00000000">
      <w:pPr>
        <w:framePr w:w="373" w:wrap="auto" w:hAnchor="text" w:x="1918" w:y="12497"/>
        <w:widowControl w:val="0"/>
        <w:autoSpaceDE w:val="0"/>
        <w:autoSpaceDN w:val="0"/>
        <w:spacing w:before="213" w:after="0" w:line="275" w:lineRule="exact"/>
        <w:jc w:val="left"/>
        <w:rPr>
          <w:rFonts w:ascii="Times New Roman"/>
          <w:color w:val="000000"/>
          <w:sz w:val="24"/>
          <w:lang w:val="es-CO"/>
          <w:rPrChange w:id="5073" w:author="MARTHA  CERVANTES DIAZ" w:date="2023-01-02T08:55:00Z">
            <w:rPr>
              <w:rFonts w:ascii="Times New Roman"/>
              <w:color w:val="000000"/>
              <w:sz w:val="24"/>
            </w:rPr>
          </w:rPrChange>
        </w:rPr>
      </w:pPr>
      <w:r w:rsidRPr="00BF4A75">
        <w:rPr>
          <w:rFonts w:ascii="UHJQMA+A030-Reg"/>
          <w:color w:val="000000"/>
          <w:sz w:val="24"/>
          <w:lang w:val="es-CO"/>
          <w:rPrChange w:id="5074" w:author="MARTHA  CERVANTES DIAZ" w:date="2023-01-02T08:55:00Z">
            <w:rPr>
              <w:rFonts w:ascii="UHJQMA+A030-Reg"/>
              <w:color w:val="000000"/>
              <w:sz w:val="24"/>
            </w:rPr>
          </w:rPrChange>
        </w:rPr>
        <w:t>5</w:t>
      </w:r>
    </w:p>
    <w:p w14:paraId="179A102E" w14:textId="77777777" w:rsidR="001D4206" w:rsidRPr="00BF4A75" w:rsidRDefault="00000000">
      <w:pPr>
        <w:framePr w:w="8655" w:wrap="auto" w:hAnchor="text" w:x="2051" w:y="12497"/>
        <w:widowControl w:val="0"/>
        <w:autoSpaceDE w:val="0"/>
        <w:autoSpaceDN w:val="0"/>
        <w:spacing w:before="0" w:after="0" w:line="275" w:lineRule="exact"/>
        <w:jc w:val="left"/>
        <w:rPr>
          <w:rFonts w:ascii="Times New Roman"/>
          <w:color w:val="000000"/>
          <w:sz w:val="24"/>
          <w:lang w:val="es-CO"/>
          <w:rPrChange w:id="5075" w:author="MARTHA  CERVANTES DIAZ" w:date="2023-01-02T08:55:00Z">
            <w:rPr>
              <w:rFonts w:ascii="Times New Roman"/>
              <w:color w:val="000000"/>
              <w:sz w:val="24"/>
            </w:rPr>
          </w:rPrChange>
        </w:rPr>
      </w:pPr>
      <w:r w:rsidRPr="00BF4A75">
        <w:rPr>
          <w:rFonts w:ascii="UHJQMA+A030-Reg"/>
          <w:color w:val="000000"/>
          <w:sz w:val="24"/>
          <w:lang w:val="es-CO"/>
          <w:rPrChange w:id="5076" w:author="MARTHA  CERVANTES DIAZ" w:date="2023-01-02T08:55:00Z">
            <w:rPr>
              <w:rFonts w:ascii="UHJQMA+A030-Reg"/>
              <w:color w:val="000000"/>
              <w:sz w:val="24"/>
            </w:rPr>
          </w:rPrChange>
        </w:rPr>
        <w:t>.5.3.</w:t>
      </w:r>
      <w:r w:rsidRPr="00BF4A75">
        <w:rPr>
          <w:rFonts w:ascii="Times New Roman"/>
          <w:color w:val="000000"/>
          <w:spacing w:val="57"/>
          <w:sz w:val="24"/>
          <w:lang w:val="es-CO"/>
          <w:rPrChange w:id="5077" w:author="MARTHA  CERVANTES DIAZ" w:date="2023-01-02T08:55:00Z">
            <w:rPr>
              <w:rFonts w:ascii="Times New Roman"/>
              <w:color w:val="000000"/>
              <w:spacing w:val="57"/>
              <w:sz w:val="24"/>
            </w:rPr>
          </w:rPrChange>
        </w:rPr>
        <w:t xml:space="preserve"> </w:t>
      </w:r>
      <w:r w:rsidRPr="00BF4A75">
        <w:rPr>
          <w:rFonts w:ascii="UHJQMA+A030-Reg" w:hAnsi="UHJQMA+A030-Reg" w:cs="UHJQMA+A030-Reg"/>
          <w:color w:val="000000"/>
          <w:sz w:val="24"/>
          <w:lang w:val="es-CO"/>
          <w:rPrChange w:id="5078" w:author="MARTHA  CERVANTES DIAZ" w:date="2023-01-02T08:55:00Z">
            <w:rPr>
              <w:rFonts w:ascii="UHJQMA+A030-Reg" w:hAnsi="UHJQMA+A030-Reg" w:cs="UHJQMA+A030-Reg"/>
              <w:color w:val="000000"/>
              <w:sz w:val="24"/>
            </w:rPr>
          </w:rPrChange>
        </w:rPr>
        <w:t>Compilación</w:t>
      </w:r>
      <w:r w:rsidRPr="00BF4A75">
        <w:rPr>
          <w:rFonts w:ascii="Times New Roman"/>
          <w:color w:val="000000"/>
          <w:spacing w:val="6"/>
          <w:sz w:val="24"/>
          <w:lang w:val="es-CO"/>
          <w:rPrChange w:id="5079"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80" w:author="MARTHA  CERVANTES DIAZ" w:date="2023-01-02T08:55:00Z">
            <w:rPr>
              <w:rFonts w:ascii="UHJQMA+A030-Reg"/>
              <w:color w:val="000000"/>
              <w:sz w:val="24"/>
            </w:rPr>
          </w:rPrChange>
        </w:rPr>
        <w:t>de</w:t>
      </w:r>
      <w:r w:rsidRPr="00BF4A75">
        <w:rPr>
          <w:rFonts w:ascii="Times New Roman"/>
          <w:color w:val="000000"/>
          <w:spacing w:val="6"/>
          <w:sz w:val="24"/>
          <w:lang w:val="es-CO"/>
          <w:rPrChange w:id="5081"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082" w:author="MARTHA  CERVANTES DIAZ" w:date="2023-01-02T08:55:00Z">
            <w:rPr>
              <w:rFonts w:ascii="UHJQMA+A030-Reg"/>
              <w:color w:val="000000"/>
              <w:sz w:val="24"/>
            </w:rPr>
          </w:rPrChange>
        </w:rPr>
        <w:t>la</w:t>
      </w:r>
      <w:r w:rsidRPr="00BF4A75">
        <w:rPr>
          <w:rFonts w:ascii="Times New Roman"/>
          <w:color w:val="000000"/>
          <w:spacing w:val="6"/>
          <w:sz w:val="24"/>
          <w:lang w:val="es-CO"/>
          <w:rPrChange w:id="5083"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z w:val="24"/>
          <w:lang w:val="es-CO"/>
          <w:rPrChange w:id="5084" w:author="MARTHA  CERVANTES DIAZ" w:date="2023-01-02T08:55:00Z">
            <w:rPr>
              <w:rFonts w:ascii="UHJQMA+A030-Reg" w:hAnsi="UHJQMA+A030-Reg" w:cs="UHJQMA+A030-Reg"/>
              <w:color w:val="000000"/>
              <w:sz w:val="24"/>
            </w:rPr>
          </w:rPrChange>
        </w:rPr>
        <w:t>documentación</w:t>
      </w:r>
      <w:r w:rsidRPr="00BF4A75">
        <w:rPr>
          <w:rFonts w:ascii="Times New Roman"/>
          <w:color w:val="000000"/>
          <w:spacing w:val="6"/>
          <w:sz w:val="24"/>
          <w:lang w:val="es-CO"/>
          <w:rPrChange w:id="508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086"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5087"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088" w:author="MARTHA  CERVANTES DIAZ" w:date="2023-01-02T08:55:00Z">
            <w:rPr>
              <w:rFonts w:ascii="UHJQMA+A030-Reg"/>
              <w:color w:val="000000"/>
              <w:spacing w:val="-1"/>
              <w:sz w:val="24"/>
            </w:rPr>
          </w:rPrChange>
        </w:rPr>
        <w:t>generar</w:t>
      </w:r>
      <w:r w:rsidRPr="00BF4A75">
        <w:rPr>
          <w:rFonts w:ascii="Times New Roman"/>
          <w:color w:val="000000"/>
          <w:spacing w:val="7"/>
          <w:sz w:val="24"/>
          <w:lang w:val="es-CO"/>
          <w:rPrChange w:id="508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90" w:author="MARTHA  CERVANTES DIAZ" w:date="2023-01-02T08:55:00Z">
            <w:rPr>
              <w:rFonts w:ascii="UHJQMA+A030-Reg"/>
              <w:color w:val="000000"/>
              <w:sz w:val="24"/>
            </w:rPr>
          </w:rPrChange>
        </w:rPr>
        <w:t>el</w:t>
      </w:r>
      <w:r w:rsidRPr="00BF4A75">
        <w:rPr>
          <w:rFonts w:ascii="Times New Roman"/>
          <w:color w:val="000000"/>
          <w:spacing w:val="7"/>
          <w:sz w:val="24"/>
          <w:lang w:val="es-CO"/>
          <w:rPrChange w:id="5091"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092" w:author="MARTHA  CERVANTES DIAZ" w:date="2023-01-02T08:55:00Z">
            <w:rPr>
              <w:rFonts w:ascii="UHJQMA+A030-Reg"/>
              <w:color w:val="000000"/>
              <w:spacing w:val="-1"/>
              <w:sz w:val="24"/>
            </w:rPr>
          </w:rPrChange>
        </w:rPr>
        <w:t>documento</w:t>
      </w:r>
      <w:r w:rsidRPr="00BF4A75">
        <w:rPr>
          <w:rFonts w:ascii="Times New Roman"/>
          <w:color w:val="000000"/>
          <w:spacing w:val="7"/>
          <w:sz w:val="24"/>
          <w:lang w:val="es-CO"/>
          <w:rPrChange w:id="509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094" w:author="MARTHA  CERVANTES DIAZ" w:date="2023-01-02T08:55:00Z">
            <w:rPr>
              <w:rFonts w:ascii="UHJQMA+A030-Reg"/>
              <w:color w:val="000000"/>
              <w:sz w:val="24"/>
            </w:rPr>
          </w:rPrChange>
        </w:rPr>
        <w:t>de</w:t>
      </w:r>
      <w:r w:rsidRPr="00BF4A75">
        <w:rPr>
          <w:rFonts w:ascii="Times New Roman"/>
          <w:color w:val="000000"/>
          <w:spacing w:val="6"/>
          <w:sz w:val="24"/>
          <w:lang w:val="es-CO"/>
          <w:rPrChange w:id="5095" w:author="MARTHA  CERVANTES DIAZ" w:date="2023-01-02T08:55:00Z">
            <w:rPr>
              <w:rFonts w:ascii="Times New Roman"/>
              <w:color w:val="000000"/>
              <w:spacing w:val="6"/>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5096" w:author="MARTHA  CERVANTES DIAZ" w:date="2023-01-02T08:55:00Z">
            <w:rPr>
              <w:rFonts w:ascii="UHJQMA+A030-Reg" w:hAnsi="UHJQMA+A030-Reg" w:cs="UHJQMA+A030-Reg"/>
              <w:color w:val="000000"/>
              <w:sz w:val="24"/>
            </w:rPr>
          </w:rPrChange>
        </w:rPr>
        <w:t>nal.</w:t>
      </w:r>
    </w:p>
    <w:p w14:paraId="0C6B7561" w14:textId="77777777" w:rsidR="001D4206" w:rsidRPr="00BF4A75" w:rsidRDefault="00000000">
      <w:pPr>
        <w:framePr w:w="8655" w:wrap="auto" w:hAnchor="text" w:x="2051" w:y="12497"/>
        <w:widowControl w:val="0"/>
        <w:autoSpaceDE w:val="0"/>
        <w:autoSpaceDN w:val="0"/>
        <w:spacing w:before="213" w:after="0" w:line="275" w:lineRule="exact"/>
        <w:jc w:val="left"/>
        <w:rPr>
          <w:rFonts w:ascii="Times New Roman"/>
          <w:color w:val="000000"/>
          <w:sz w:val="24"/>
          <w:lang w:val="es-CO"/>
          <w:rPrChange w:id="5097" w:author="MARTHA  CERVANTES DIAZ" w:date="2023-01-02T08:55:00Z">
            <w:rPr>
              <w:rFonts w:ascii="Times New Roman"/>
              <w:color w:val="000000"/>
              <w:sz w:val="24"/>
            </w:rPr>
          </w:rPrChange>
        </w:rPr>
      </w:pPr>
      <w:r w:rsidRPr="00BF4A75">
        <w:rPr>
          <w:rFonts w:ascii="UHJQMA+A030-Reg"/>
          <w:color w:val="000000"/>
          <w:sz w:val="24"/>
          <w:lang w:val="es-CO"/>
          <w:rPrChange w:id="5098" w:author="MARTHA  CERVANTES DIAZ" w:date="2023-01-02T08:55:00Z">
            <w:rPr>
              <w:rFonts w:ascii="UHJQMA+A030-Reg"/>
              <w:color w:val="000000"/>
              <w:sz w:val="24"/>
            </w:rPr>
          </w:rPrChange>
        </w:rPr>
        <w:t>.5.4.</w:t>
      </w:r>
      <w:r w:rsidRPr="00BF4A75">
        <w:rPr>
          <w:rFonts w:ascii="Times New Roman"/>
          <w:color w:val="000000"/>
          <w:spacing w:val="57"/>
          <w:sz w:val="24"/>
          <w:lang w:val="es-CO"/>
          <w:rPrChange w:id="5099" w:author="MARTHA  CERVANTES DIAZ" w:date="2023-01-02T08:55:00Z">
            <w:rPr>
              <w:rFonts w:ascii="Times New Roman"/>
              <w:color w:val="000000"/>
              <w:spacing w:val="57"/>
              <w:sz w:val="24"/>
            </w:rPr>
          </w:rPrChange>
        </w:rPr>
        <w:t xml:space="preserve"> </w:t>
      </w:r>
      <w:r w:rsidRPr="00BF4A75">
        <w:rPr>
          <w:rFonts w:ascii="UHJQMA+A030-Reg"/>
          <w:color w:val="000000"/>
          <w:spacing w:val="-1"/>
          <w:sz w:val="24"/>
          <w:lang w:val="es-CO"/>
          <w:rPrChange w:id="5100" w:author="MARTHA  CERVANTES DIAZ" w:date="2023-01-02T08:55:00Z">
            <w:rPr>
              <w:rFonts w:ascii="UHJQMA+A030-Reg"/>
              <w:color w:val="000000"/>
              <w:spacing w:val="-1"/>
              <w:sz w:val="24"/>
            </w:rPr>
          </w:rPrChange>
        </w:rPr>
        <w:t>Correcciones</w:t>
      </w:r>
      <w:r w:rsidRPr="00BF4A75">
        <w:rPr>
          <w:rFonts w:ascii="Times New Roman"/>
          <w:color w:val="000000"/>
          <w:spacing w:val="7"/>
          <w:sz w:val="24"/>
          <w:lang w:val="es-CO"/>
          <w:rPrChange w:id="510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02" w:author="MARTHA  CERVANTES DIAZ" w:date="2023-01-02T08:55:00Z">
            <w:rPr>
              <w:rFonts w:ascii="UHJQMA+A030-Reg"/>
              <w:color w:val="000000"/>
              <w:sz w:val="24"/>
            </w:rPr>
          </w:rPrChange>
        </w:rPr>
        <w:t>y</w:t>
      </w:r>
      <w:r w:rsidRPr="00BF4A75">
        <w:rPr>
          <w:rFonts w:ascii="Times New Roman"/>
          <w:color w:val="000000"/>
          <w:spacing w:val="6"/>
          <w:sz w:val="24"/>
          <w:lang w:val="es-CO"/>
          <w:rPrChange w:id="5103"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04" w:author="MARTHA  CERVANTES DIAZ" w:date="2023-01-02T08:55:00Z">
            <w:rPr>
              <w:rFonts w:ascii="UHJQMA+A030-Reg"/>
              <w:color w:val="000000"/>
              <w:sz w:val="24"/>
            </w:rPr>
          </w:rPrChange>
        </w:rPr>
        <w:t>adiciones</w:t>
      </w:r>
      <w:r w:rsidRPr="00BF4A75">
        <w:rPr>
          <w:rFonts w:ascii="Times New Roman"/>
          <w:color w:val="000000"/>
          <w:spacing w:val="6"/>
          <w:sz w:val="24"/>
          <w:lang w:val="es-CO"/>
          <w:rPrChange w:id="5105"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106" w:author="MARTHA  CERVANTES DIAZ" w:date="2023-01-02T08:55:00Z">
            <w:rPr>
              <w:rFonts w:ascii="UHJQMA+A030-Reg"/>
              <w:color w:val="000000"/>
              <w:spacing w:val="-1"/>
              <w:sz w:val="24"/>
            </w:rPr>
          </w:rPrChange>
        </w:rPr>
        <w:t>para</w:t>
      </w:r>
      <w:r w:rsidRPr="00BF4A75">
        <w:rPr>
          <w:rFonts w:ascii="Times New Roman"/>
          <w:color w:val="000000"/>
          <w:spacing w:val="7"/>
          <w:sz w:val="24"/>
          <w:lang w:val="es-CO"/>
          <w:rPrChange w:id="5107"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08" w:author="MARTHA  CERVANTES DIAZ" w:date="2023-01-02T08:55:00Z">
            <w:rPr>
              <w:rFonts w:ascii="UHJQMA+A030-Reg"/>
              <w:color w:val="000000"/>
              <w:sz w:val="24"/>
            </w:rPr>
          </w:rPrChange>
        </w:rPr>
        <w:t>la</w:t>
      </w:r>
      <w:r w:rsidRPr="00BF4A75">
        <w:rPr>
          <w:rFonts w:ascii="Times New Roman"/>
          <w:color w:val="000000"/>
          <w:spacing w:val="6"/>
          <w:sz w:val="24"/>
          <w:lang w:val="es-CO"/>
          <w:rPrChange w:id="5109"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5110" w:author="MARTHA  CERVANTES DIAZ" w:date="2023-01-02T08:55:00Z">
            <w:rPr>
              <w:rFonts w:ascii="UHJQMA+A030-Reg" w:hAnsi="UHJQMA+A030-Reg" w:cs="UHJQMA+A030-Reg"/>
              <w:color w:val="000000"/>
              <w:spacing w:val="-1"/>
              <w:sz w:val="24"/>
            </w:rPr>
          </w:rPrChange>
        </w:rPr>
        <w:t>presentación</w:t>
      </w:r>
      <w:r w:rsidRPr="00BF4A75">
        <w:rPr>
          <w:rFonts w:ascii="Times New Roman"/>
          <w:color w:val="000000"/>
          <w:spacing w:val="7"/>
          <w:sz w:val="24"/>
          <w:lang w:val="es-CO"/>
          <w:rPrChange w:id="5111" w:author="MARTHA  CERVANTES DIAZ" w:date="2023-01-02T08:55:00Z">
            <w:rPr>
              <w:rFonts w:ascii="Times New Roman"/>
              <w:color w:val="000000"/>
              <w:spacing w:val="7"/>
              <w:sz w:val="24"/>
            </w:rPr>
          </w:rPrChange>
        </w:rPr>
        <w:t xml:space="preserve"> </w:t>
      </w:r>
      <w:r>
        <w:rPr>
          <w:rFonts w:ascii="UHJQMA+A030-Reg" w:hAnsi="UHJQMA+A030-Reg" w:cs="UHJQMA+A030-Reg"/>
          <w:color w:val="000000"/>
          <w:sz w:val="24"/>
        </w:rPr>
        <w:t>ﬁ</w:t>
      </w:r>
      <w:r w:rsidRPr="00BF4A75">
        <w:rPr>
          <w:rFonts w:ascii="UHJQMA+A030-Reg" w:hAnsi="UHJQMA+A030-Reg" w:cs="UHJQMA+A030-Reg"/>
          <w:color w:val="000000"/>
          <w:sz w:val="24"/>
          <w:lang w:val="es-CO"/>
          <w:rPrChange w:id="5112" w:author="MARTHA  CERVANTES DIAZ" w:date="2023-01-02T08:55:00Z">
            <w:rPr>
              <w:rFonts w:ascii="UHJQMA+A030-Reg" w:hAnsi="UHJQMA+A030-Reg" w:cs="UHJQMA+A030-Reg"/>
              <w:color w:val="000000"/>
              <w:sz w:val="24"/>
            </w:rPr>
          </w:rPrChange>
        </w:rPr>
        <w:t>nal</w:t>
      </w:r>
      <w:r w:rsidRPr="00BF4A75">
        <w:rPr>
          <w:rFonts w:ascii="Times New Roman"/>
          <w:color w:val="000000"/>
          <w:spacing w:val="7"/>
          <w:sz w:val="24"/>
          <w:lang w:val="es-CO"/>
          <w:rPrChange w:id="511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14" w:author="MARTHA  CERVANTES DIAZ" w:date="2023-01-02T08:55:00Z">
            <w:rPr>
              <w:rFonts w:ascii="UHJQMA+A030-Reg"/>
              <w:color w:val="000000"/>
              <w:sz w:val="24"/>
            </w:rPr>
          </w:rPrChange>
        </w:rPr>
        <w:t>del</w:t>
      </w:r>
      <w:r w:rsidRPr="00BF4A75">
        <w:rPr>
          <w:rFonts w:ascii="Times New Roman"/>
          <w:color w:val="000000"/>
          <w:spacing w:val="7"/>
          <w:sz w:val="24"/>
          <w:lang w:val="es-CO"/>
          <w:rPrChange w:id="5115"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5116" w:author="MARTHA  CERVANTES DIAZ" w:date="2023-01-02T08:55:00Z">
            <w:rPr>
              <w:rFonts w:ascii="UHJQMA+A030-Reg"/>
              <w:color w:val="000000"/>
              <w:spacing w:val="-2"/>
              <w:sz w:val="24"/>
            </w:rPr>
          </w:rPrChange>
        </w:rPr>
        <w:t>proyecto</w:t>
      </w:r>
      <w:r w:rsidRPr="00BF4A75">
        <w:rPr>
          <w:rFonts w:ascii="Times New Roman"/>
          <w:color w:val="000000"/>
          <w:spacing w:val="8"/>
          <w:sz w:val="24"/>
          <w:lang w:val="es-CO"/>
          <w:rPrChange w:id="5117"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5118" w:author="MARTHA  CERVANTES DIAZ" w:date="2023-01-02T08:55:00Z">
            <w:rPr>
              <w:rFonts w:ascii="UHJQMA+A030-Reg"/>
              <w:color w:val="000000"/>
              <w:sz w:val="24"/>
            </w:rPr>
          </w:rPrChange>
        </w:rPr>
        <w:t>de</w:t>
      </w:r>
      <w:r w:rsidRPr="00BF4A75">
        <w:rPr>
          <w:rFonts w:ascii="Times New Roman"/>
          <w:color w:val="000000"/>
          <w:spacing w:val="6"/>
          <w:sz w:val="24"/>
          <w:lang w:val="es-CO"/>
          <w:rPrChange w:id="5119"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120" w:author="MARTHA  CERVANTES DIAZ" w:date="2023-01-02T08:55:00Z">
            <w:rPr>
              <w:rFonts w:ascii="UHJQMA+A030-Reg"/>
              <w:color w:val="000000"/>
              <w:spacing w:val="-1"/>
              <w:sz w:val="24"/>
            </w:rPr>
          </w:rPrChange>
        </w:rPr>
        <w:t>grado.</w:t>
      </w:r>
    </w:p>
    <w:p w14:paraId="1182B45A" w14:textId="77777777" w:rsidR="001D4206" w:rsidRPr="00BF4A75" w:rsidRDefault="00000000">
      <w:pPr>
        <w:framePr w:w="373" w:wrap="auto" w:hAnchor="text" w:x="5987" w:y="14774"/>
        <w:widowControl w:val="0"/>
        <w:autoSpaceDE w:val="0"/>
        <w:autoSpaceDN w:val="0"/>
        <w:spacing w:before="0" w:after="0" w:line="275" w:lineRule="exact"/>
        <w:jc w:val="left"/>
        <w:rPr>
          <w:rFonts w:ascii="Times New Roman"/>
          <w:color w:val="000000"/>
          <w:sz w:val="24"/>
          <w:lang w:val="es-CO"/>
          <w:rPrChange w:id="5121" w:author="MARTHA  CERVANTES DIAZ" w:date="2023-01-02T08:55:00Z">
            <w:rPr>
              <w:rFonts w:ascii="Times New Roman"/>
              <w:color w:val="000000"/>
              <w:sz w:val="24"/>
            </w:rPr>
          </w:rPrChange>
        </w:rPr>
      </w:pPr>
      <w:r w:rsidRPr="00BF4A75">
        <w:rPr>
          <w:rFonts w:ascii="UHJQMA+A030-Reg"/>
          <w:color w:val="000000"/>
          <w:sz w:val="24"/>
          <w:lang w:val="es-CO"/>
          <w:rPrChange w:id="5122" w:author="MARTHA  CERVANTES DIAZ" w:date="2023-01-02T08:55:00Z">
            <w:rPr>
              <w:rFonts w:ascii="UHJQMA+A030-Reg"/>
              <w:color w:val="000000"/>
              <w:sz w:val="24"/>
            </w:rPr>
          </w:rPrChange>
        </w:rPr>
        <w:t>1</w:t>
      </w:r>
    </w:p>
    <w:p w14:paraId="5E4D9751" w14:textId="77777777" w:rsidR="001D4206" w:rsidRPr="00BF4A75" w:rsidRDefault="00000000">
      <w:pPr>
        <w:framePr w:w="373" w:wrap="auto" w:hAnchor="text" w:x="6120" w:y="14774"/>
        <w:widowControl w:val="0"/>
        <w:autoSpaceDE w:val="0"/>
        <w:autoSpaceDN w:val="0"/>
        <w:spacing w:before="0" w:after="0" w:line="275" w:lineRule="exact"/>
        <w:jc w:val="left"/>
        <w:rPr>
          <w:rFonts w:ascii="Times New Roman"/>
          <w:color w:val="000000"/>
          <w:sz w:val="24"/>
          <w:lang w:val="es-CO"/>
          <w:rPrChange w:id="5123" w:author="MARTHA  CERVANTES DIAZ" w:date="2023-01-02T08:55:00Z">
            <w:rPr>
              <w:rFonts w:ascii="Times New Roman"/>
              <w:color w:val="000000"/>
              <w:sz w:val="24"/>
            </w:rPr>
          </w:rPrChange>
        </w:rPr>
      </w:pPr>
      <w:r w:rsidRPr="00BF4A75">
        <w:rPr>
          <w:rFonts w:ascii="UHJQMA+A030-Reg"/>
          <w:color w:val="000000"/>
          <w:sz w:val="24"/>
          <w:lang w:val="es-CO"/>
          <w:rPrChange w:id="5124" w:author="MARTHA  CERVANTES DIAZ" w:date="2023-01-02T08:55:00Z">
            <w:rPr>
              <w:rFonts w:ascii="UHJQMA+A030-Reg"/>
              <w:color w:val="000000"/>
              <w:sz w:val="24"/>
            </w:rPr>
          </w:rPrChange>
        </w:rPr>
        <w:t>0</w:t>
      </w:r>
    </w:p>
    <w:p w14:paraId="61B2E839" w14:textId="77777777" w:rsidR="001D4206" w:rsidRPr="00BF4A75" w:rsidRDefault="001D4206">
      <w:pPr>
        <w:spacing w:before="0" w:after="0" w:line="0" w:lineRule="atLeast"/>
        <w:jc w:val="left"/>
        <w:rPr>
          <w:rFonts w:ascii="Arial"/>
          <w:color w:val="FF0000"/>
          <w:sz w:val="2"/>
          <w:lang w:val="es-CO"/>
          <w:rPrChange w:id="5125" w:author="MARTHA  CERVANTES DIAZ" w:date="2023-01-02T08:55:00Z">
            <w:rPr>
              <w:rFonts w:ascii="Arial"/>
              <w:color w:val="FF0000"/>
              <w:sz w:val="2"/>
            </w:rPr>
          </w:rPrChange>
        </w:rPr>
      </w:pPr>
    </w:p>
    <w:p w14:paraId="2783BED5" w14:textId="77777777" w:rsidR="001D4206" w:rsidRPr="00BF4A75" w:rsidRDefault="00000000">
      <w:pPr>
        <w:spacing w:before="0" w:after="0" w:line="0" w:lineRule="atLeast"/>
        <w:jc w:val="left"/>
        <w:rPr>
          <w:rFonts w:ascii="Arial"/>
          <w:color w:val="FF0000"/>
          <w:sz w:val="2"/>
          <w:lang w:val="es-CO"/>
          <w:rPrChange w:id="5126" w:author="MARTHA  CERVANTES DIAZ" w:date="2023-01-02T08:55:00Z">
            <w:rPr>
              <w:rFonts w:ascii="Arial"/>
              <w:color w:val="FF0000"/>
              <w:sz w:val="2"/>
            </w:rPr>
          </w:rPrChange>
        </w:rPr>
      </w:pPr>
      <w:r w:rsidRPr="00BF4A75">
        <w:rPr>
          <w:rFonts w:ascii="Arial"/>
          <w:color w:val="FF0000"/>
          <w:sz w:val="2"/>
          <w:lang w:val="es-CO"/>
          <w:rPrChange w:id="5127" w:author="MARTHA  CERVANTES DIAZ" w:date="2023-01-02T08:55:00Z">
            <w:rPr>
              <w:rFonts w:ascii="Arial"/>
              <w:color w:val="FF0000"/>
              <w:sz w:val="2"/>
            </w:rPr>
          </w:rPrChange>
        </w:rPr>
        <w:cr/>
      </w:r>
      <w:r w:rsidRPr="00BF4A75">
        <w:rPr>
          <w:rFonts w:ascii="Arial"/>
          <w:color w:val="FF0000"/>
          <w:sz w:val="2"/>
          <w:lang w:val="es-CO"/>
          <w:rPrChange w:id="5128" w:author="MARTHA  CERVANTES DIAZ" w:date="2023-01-02T08:55:00Z">
            <w:rPr>
              <w:rFonts w:ascii="Arial"/>
              <w:color w:val="FF0000"/>
              <w:sz w:val="2"/>
            </w:rPr>
          </w:rPrChange>
        </w:rPr>
        <w:br w:type="page"/>
      </w:r>
    </w:p>
    <w:p w14:paraId="043CA8FB" w14:textId="77777777" w:rsidR="001D4206" w:rsidRPr="00BF4A75" w:rsidRDefault="00000000">
      <w:pPr>
        <w:spacing w:before="0" w:after="0" w:line="0" w:lineRule="atLeast"/>
        <w:jc w:val="left"/>
        <w:rPr>
          <w:rFonts w:ascii="Arial"/>
          <w:color w:val="FF0000"/>
          <w:sz w:val="2"/>
          <w:lang w:val="es-CO"/>
          <w:rPrChange w:id="5129" w:author="MARTHA  CERVANTES DIAZ" w:date="2023-01-02T08:55:00Z">
            <w:rPr>
              <w:rFonts w:ascii="Arial"/>
              <w:color w:val="FF0000"/>
              <w:sz w:val="2"/>
            </w:rPr>
          </w:rPrChange>
        </w:rPr>
      </w:pPr>
      <w:bookmarkStart w:id="5130" w:name="br12"/>
      <w:bookmarkEnd w:id="5130"/>
      <w:r w:rsidRPr="00BF4A75">
        <w:rPr>
          <w:rFonts w:ascii="Arial"/>
          <w:color w:val="FF0000"/>
          <w:sz w:val="2"/>
          <w:lang w:val="es-CO"/>
          <w:rPrChange w:id="5131" w:author="MARTHA  CERVANTES DIAZ" w:date="2023-01-02T08:55:00Z">
            <w:rPr>
              <w:rFonts w:ascii="Arial"/>
              <w:color w:val="FF0000"/>
              <w:sz w:val="2"/>
            </w:rPr>
          </w:rPrChange>
        </w:rPr>
        <w:lastRenderedPageBreak/>
        <w:t xml:space="preserve"> </w:t>
      </w:r>
    </w:p>
    <w:p w14:paraId="262B501F" w14:textId="77777777" w:rsidR="001D4206" w:rsidRPr="00BF4A75" w:rsidRDefault="00000000">
      <w:pPr>
        <w:framePr w:w="373" w:wrap="auto" w:hAnchor="text" w:x="1440" w:y="1456"/>
        <w:widowControl w:val="0"/>
        <w:autoSpaceDE w:val="0"/>
        <w:autoSpaceDN w:val="0"/>
        <w:spacing w:before="0" w:after="0" w:line="278" w:lineRule="exact"/>
        <w:jc w:val="left"/>
        <w:rPr>
          <w:rFonts w:ascii="Times New Roman"/>
          <w:color w:val="000000"/>
          <w:sz w:val="24"/>
          <w:lang w:val="es-CO"/>
          <w:rPrChange w:id="5132" w:author="MARTHA  CERVANTES DIAZ" w:date="2023-01-02T08:55:00Z">
            <w:rPr>
              <w:rFonts w:ascii="Times New Roman"/>
              <w:color w:val="000000"/>
              <w:sz w:val="24"/>
            </w:rPr>
          </w:rPrChange>
        </w:rPr>
      </w:pPr>
      <w:r w:rsidRPr="00BF4A75">
        <w:rPr>
          <w:rFonts w:ascii="JKVKLP+A030-Bol"/>
          <w:color w:val="000000"/>
          <w:sz w:val="24"/>
          <w:lang w:val="es-CO"/>
          <w:rPrChange w:id="5133" w:author="MARTHA  CERVANTES DIAZ" w:date="2023-01-02T08:55:00Z">
            <w:rPr>
              <w:rFonts w:ascii="JKVKLP+A030-Bol"/>
              <w:color w:val="000000"/>
              <w:sz w:val="24"/>
            </w:rPr>
          </w:rPrChange>
        </w:rPr>
        <w:t>6</w:t>
      </w:r>
    </w:p>
    <w:p w14:paraId="66AD6BCF" w14:textId="77777777" w:rsidR="001D4206" w:rsidRPr="00BF4A75" w:rsidRDefault="00000000">
      <w:pPr>
        <w:framePr w:w="2033" w:wrap="auto" w:hAnchor="text" w:x="1812" w:y="1456"/>
        <w:widowControl w:val="0"/>
        <w:autoSpaceDE w:val="0"/>
        <w:autoSpaceDN w:val="0"/>
        <w:spacing w:before="0" w:after="0" w:line="278" w:lineRule="exact"/>
        <w:jc w:val="left"/>
        <w:rPr>
          <w:rFonts w:ascii="Times New Roman"/>
          <w:color w:val="000000"/>
          <w:sz w:val="24"/>
          <w:lang w:val="es-CO"/>
          <w:rPrChange w:id="5134" w:author="MARTHA  CERVANTES DIAZ" w:date="2023-01-02T08:55:00Z">
            <w:rPr>
              <w:rFonts w:ascii="Times New Roman"/>
              <w:color w:val="000000"/>
              <w:sz w:val="24"/>
            </w:rPr>
          </w:rPrChange>
        </w:rPr>
      </w:pPr>
      <w:r w:rsidRPr="00BF4A75">
        <w:rPr>
          <w:rFonts w:ascii="JKVKLP+A030-Bol"/>
          <w:color w:val="000000"/>
          <w:spacing w:val="-1"/>
          <w:sz w:val="24"/>
          <w:lang w:val="es-CO"/>
          <w:rPrChange w:id="5135" w:author="MARTHA  CERVANTES DIAZ" w:date="2023-01-02T08:55:00Z">
            <w:rPr>
              <w:rFonts w:ascii="JKVKLP+A030-Bol"/>
              <w:color w:val="000000"/>
              <w:spacing w:val="-1"/>
              <w:sz w:val="24"/>
            </w:rPr>
          </w:rPrChange>
        </w:rPr>
        <w:t>CRONOGRAMA</w:t>
      </w:r>
    </w:p>
    <w:p w14:paraId="260DC708" w14:textId="77777777" w:rsidR="001D4206" w:rsidRPr="00BF4A75" w:rsidRDefault="00000000">
      <w:pPr>
        <w:framePr w:w="9509" w:wrap="auto" w:hAnchor="text" w:x="1440" w:y="2220"/>
        <w:widowControl w:val="0"/>
        <w:autoSpaceDE w:val="0"/>
        <w:autoSpaceDN w:val="0"/>
        <w:spacing w:before="0" w:after="0" w:line="275" w:lineRule="exact"/>
        <w:jc w:val="left"/>
        <w:rPr>
          <w:rFonts w:ascii="Times New Roman"/>
          <w:color w:val="000000"/>
          <w:sz w:val="24"/>
          <w:lang w:val="es-CO"/>
          <w:rPrChange w:id="5136" w:author="MARTHA  CERVANTES DIAZ" w:date="2023-01-02T08:55:00Z">
            <w:rPr>
              <w:rFonts w:ascii="Times New Roman"/>
              <w:color w:val="000000"/>
              <w:sz w:val="24"/>
            </w:rPr>
          </w:rPrChange>
        </w:rPr>
      </w:pPr>
      <w:r w:rsidRPr="00BF4A75">
        <w:rPr>
          <w:rFonts w:ascii="UHJQMA+A030-Reg"/>
          <w:color w:val="000000"/>
          <w:spacing w:val="-1"/>
          <w:sz w:val="24"/>
          <w:lang w:val="es-CO"/>
          <w:rPrChange w:id="5137" w:author="MARTHA  CERVANTES DIAZ" w:date="2023-01-02T08:55:00Z">
            <w:rPr>
              <w:rFonts w:ascii="UHJQMA+A030-Reg"/>
              <w:color w:val="000000"/>
              <w:spacing w:val="-1"/>
              <w:sz w:val="24"/>
            </w:rPr>
          </w:rPrChange>
        </w:rPr>
        <w:t>Se</w:t>
      </w:r>
      <w:r w:rsidRPr="00BF4A75">
        <w:rPr>
          <w:rFonts w:ascii="Times New Roman"/>
          <w:color w:val="000000"/>
          <w:spacing w:val="7"/>
          <w:sz w:val="24"/>
          <w:lang w:val="es-CO"/>
          <w:rPrChange w:id="513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39" w:author="MARTHA  CERVANTES DIAZ" w:date="2023-01-02T08:55:00Z">
            <w:rPr>
              <w:rFonts w:ascii="UHJQMA+A030-Reg"/>
              <w:color w:val="000000"/>
              <w:sz w:val="24"/>
            </w:rPr>
          </w:rPrChange>
        </w:rPr>
        <w:t>debe</w:t>
      </w:r>
      <w:r w:rsidRPr="00BF4A75">
        <w:rPr>
          <w:rFonts w:ascii="Times New Roman"/>
          <w:color w:val="000000"/>
          <w:spacing w:val="6"/>
          <w:sz w:val="24"/>
          <w:lang w:val="es-CO"/>
          <w:rPrChange w:id="5140"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141" w:author="MARTHA  CERVANTES DIAZ" w:date="2023-01-02T08:55:00Z">
            <w:rPr>
              <w:rFonts w:ascii="UHJQMA+A030-Reg"/>
              <w:color w:val="000000"/>
              <w:spacing w:val="-1"/>
              <w:sz w:val="24"/>
            </w:rPr>
          </w:rPrChange>
        </w:rPr>
        <w:t>realizar</w:t>
      </w:r>
      <w:r w:rsidRPr="00BF4A75">
        <w:rPr>
          <w:rFonts w:ascii="Times New Roman"/>
          <w:color w:val="000000"/>
          <w:spacing w:val="7"/>
          <w:sz w:val="24"/>
          <w:lang w:val="es-CO"/>
          <w:rPrChange w:id="514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43" w:author="MARTHA  CERVANTES DIAZ" w:date="2023-01-02T08:55:00Z">
            <w:rPr>
              <w:rFonts w:ascii="UHJQMA+A030-Reg"/>
              <w:color w:val="000000"/>
              <w:sz w:val="24"/>
            </w:rPr>
          </w:rPrChange>
        </w:rPr>
        <w:t>un</w:t>
      </w:r>
      <w:r w:rsidRPr="00BF4A75">
        <w:rPr>
          <w:rFonts w:ascii="Times New Roman"/>
          <w:color w:val="000000"/>
          <w:spacing w:val="6"/>
          <w:sz w:val="24"/>
          <w:lang w:val="es-CO"/>
          <w:rPrChange w:id="5144"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145" w:author="MARTHA  CERVANTES DIAZ" w:date="2023-01-02T08:55:00Z">
            <w:rPr>
              <w:rFonts w:ascii="UHJQMA+A030-Reg"/>
              <w:color w:val="000000"/>
              <w:spacing w:val="-1"/>
              <w:sz w:val="24"/>
            </w:rPr>
          </w:rPrChange>
        </w:rPr>
        <w:t>cronograma</w:t>
      </w:r>
      <w:r w:rsidRPr="00BF4A75">
        <w:rPr>
          <w:rFonts w:ascii="Times New Roman"/>
          <w:color w:val="000000"/>
          <w:spacing w:val="7"/>
          <w:sz w:val="24"/>
          <w:lang w:val="es-CO"/>
          <w:rPrChange w:id="514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47" w:author="MARTHA  CERVANTES DIAZ" w:date="2023-01-02T08:55:00Z">
            <w:rPr>
              <w:rFonts w:ascii="UHJQMA+A030-Reg"/>
              <w:color w:val="000000"/>
              <w:sz w:val="24"/>
            </w:rPr>
          </w:rPrChange>
        </w:rPr>
        <w:t>que</w:t>
      </w:r>
      <w:r w:rsidRPr="00BF4A75">
        <w:rPr>
          <w:rFonts w:ascii="Times New Roman"/>
          <w:color w:val="000000"/>
          <w:spacing w:val="6"/>
          <w:sz w:val="24"/>
          <w:lang w:val="es-CO"/>
          <w:rPrChange w:id="5148"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149" w:author="MARTHA  CERVANTES DIAZ" w:date="2023-01-02T08:55:00Z">
            <w:rPr>
              <w:rFonts w:ascii="UHJQMA+A030-Reg"/>
              <w:color w:val="000000"/>
              <w:spacing w:val="-1"/>
              <w:sz w:val="24"/>
            </w:rPr>
          </w:rPrChange>
        </w:rPr>
        <w:t>relacione</w:t>
      </w:r>
      <w:r w:rsidRPr="00BF4A75">
        <w:rPr>
          <w:rFonts w:ascii="Times New Roman"/>
          <w:color w:val="000000"/>
          <w:spacing w:val="7"/>
          <w:sz w:val="24"/>
          <w:lang w:val="es-CO"/>
          <w:rPrChange w:id="515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51" w:author="MARTHA  CERVANTES DIAZ" w:date="2023-01-02T08:55:00Z">
            <w:rPr>
              <w:rFonts w:ascii="UHJQMA+A030-Reg"/>
              <w:color w:val="000000"/>
              <w:sz w:val="24"/>
            </w:rPr>
          </w:rPrChange>
        </w:rPr>
        <w:t>las</w:t>
      </w:r>
      <w:r w:rsidRPr="00BF4A75">
        <w:rPr>
          <w:rFonts w:ascii="Times New Roman"/>
          <w:color w:val="000000"/>
          <w:spacing w:val="6"/>
          <w:sz w:val="24"/>
          <w:lang w:val="es-CO"/>
          <w:rPrChange w:id="515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53" w:author="MARTHA  CERVANTES DIAZ" w:date="2023-01-02T08:55:00Z">
            <w:rPr>
              <w:rFonts w:ascii="UHJQMA+A030-Reg"/>
              <w:color w:val="000000"/>
              <w:sz w:val="24"/>
            </w:rPr>
          </w:rPrChange>
        </w:rPr>
        <w:t>actividades</w:t>
      </w:r>
      <w:r w:rsidRPr="00BF4A75">
        <w:rPr>
          <w:rFonts w:ascii="Times New Roman"/>
          <w:color w:val="000000"/>
          <w:spacing w:val="6"/>
          <w:sz w:val="24"/>
          <w:lang w:val="es-CO"/>
          <w:rPrChange w:id="515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55" w:author="MARTHA  CERVANTES DIAZ" w:date="2023-01-02T08:55:00Z">
            <w:rPr>
              <w:rFonts w:ascii="UHJQMA+A030-Reg"/>
              <w:color w:val="000000"/>
              <w:sz w:val="24"/>
            </w:rPr>
          </w:rPrChange>
        </w:rPr>
        <w:t>prioritarias</w:t>
      </w:r>
      <w:r w:rsidRPr="00BF4A75">
        <w:rPr>
          <w:rFonts w:ascii="Times New Roman"/>
          <w:color w:val="000000"/>
          <w:spacing w:val="6"/>
          <w:sz w:val="24"/>
          <w:lang w:val="es-CO"/>
          <w:rPrChange w:id="515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57" w:author="MARTHA  CERVANTES DIAZ" w:date="2023-01-02T08:55:00Z">
            <w:rPr>
              <w:rFonts w:ascii="UHJQMA+A030-Reg"/>
              <w:color w:val="000000"/>
              <w:sz w:val="24"/>
            </w:rPr>
          </w:rPrChange>
        </w:rPr>
        <w:t>del</w:t>
      </w:r>
      <w:r w:rsidRPr="00BF4A75">
        <w:rPr>
          <w:rFonts w:ascii="Times New Roman"/>
          <w:color w:val="000000"/>
          <w:spacing w:val="7"/>
          <w:sz w:val="24"/>
          <w:lang w:val="es-CO"/>
          <w:rPrChange w:id="5158"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5159" w:author="MARTHA  CERVANTES DIAZ" w:date="2023-01-02T08:55:00Z">
            <w:rPr>
              <w:rFonts w:ascii="UHJQMA+A030-Reg"/>
              <w:color w:val="000000"/>
              <w:spacing w:val="-2"/>
              <w:sz w:val="24"/>
            </w:rPr>
          </w:rPrChange>
        </w:rPr>
        <w:t>proyecto</w:t>
      </w:r>
      <w:r w:rsidRPr="00BF4A75">
        <w:rPr>
          <w:rFonts w:ascii="Times New Roman"/>
          <w:color w:val="000000"/>
          <w:spacing w:val="8"/>
          <w:sz w:val="24"/>
          <w:lang w:val="es-CO"/>
          <w:rPrChange w:id="5160"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5161" w:author="MARTHA  CERVANTES DIAZ" w:date="2023-01-02T08:55:00Z">
            <w:rPr>
              <w:rFonts w:ascii="UHJQMA+A030-Reg"/>
              <w:color w:val="000000"/>
              <w:sz w:val="24"/>
            </w:rPr>
          </w:rPrChange>
        </w:rPr>
        <w:t>y</w:t>
      </w:r>
    </w:p>
    <w:p w14:paraId="799947C8" w14:textId="77777777" w:rsidR="001D4206" w:rsidRPr="00BF4A75" w:rsidRDefault="00000000">
      <w:pPr>
        <w:framePr w:w="9509" w:wrap="auto" w:hAnchor="text" w:x="1440" w:y="2220"/>
        <w:widowControl w:val="0"/>
        <w:autoSpaceDE w:val="0"/>
        <w:autoSpaceDN w:val="0"/>
        <w:spacing w:before="13" w:after="0" w:line="275" w:lineRule="exact"/>
        <w:jc w:val="left"/>
        <w:rPr>
          <w:rFonts w:ascii="Times New Roman"/>
          <w:color w:val="000000"/>
          <w:sz w:val="24"/>
          <w:lang w:val="es-CO"/>
          <w:rPrChange w:id="5162" w:author="MARTHA  CERVANTES DIAZ" w:date="2023-01-02T08:55:00Z">
            <w:rPr>
              <w:rFonts w:ascii="Times New Roman"/>
              <w:color w:val="000000"/>
              <w:sz w:val="24"/>
            </w:rPr>
          </w:rPrChange>
        </w:rPr>
      </w:pPr>
      <w:r w:rsidRPr="00BF4A75">
        <w:rPr>
          <w:rFonts w:ascii="UHJQMA+A030-Reg"/>
          <w:color w:val="000000"/>
          <w:sz w:val="24"/>
          <w:lang w:val="es-CO"/>
          <w:rPrChange w:id="5163" w:author="MARTHA  CERVANTES DIAZ" w:date="2023-01-02T08:55:00Z">
            <w:rPr>
              <w:rFonts w:ascii="UHJQMA+A030-Reg"/>
              <w:color w:val="000000"/>
              <w:sz w:val="24"/>
            </w:rPr>
          </w:rPrChange>
        </w:rPr>
        <w:t>el</w:t>
      </w:r>
      <w:r w:rsidRPr="00BF4A75">
        <w:rPr>
          <w:rFonts w:ascii="Times New Roman"/>
          <w:color w:val="000000"/>
          <w:spacing w:val="7"/>
          <w:sz w:val="24"/>
          <w:lang w:val="es-CO"/>
          <w:rPrChange w:id="516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65" w:author="MARTHA  CERVANTES DIAZ" w:date="2023-01-02T08:55:00Z">
            <w:rPr>
              <w:rFonts w:ascii="UHJQMA+A030-Reg"/>
              <w:color w:val="000000"/>
              <w:sz w:val="24"/>
            </w:rPr>
          </w:rPrChange>
        </w:rPr>
        <w:t>tiempo</w:t>
      </w:r>
      <w:r w:rsidRPr="00BF4A75">
        <w:rPr>
          <w:rFonts w:ascii="Times New Roman"/>
          <w:color w:val="000000"/>
          <w:spacing w:val="6"/>
          <w:sz w:val="24"/>
          <w:lang w:val="es-CO"/>
          <w:rPrChange w:id="516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67" w:author="MARTHA  CERVANTES DIAZ" w:date="2023-01-02T08:55:00Z">
            <w:rPr>
              <w:rFonts w:ascii="UHJQMA+A030-Reg"/>
              <w:color w:val="000000"/>
              <w:sz w:val="24"/>
            </w:rPr>
          </w:rPrChange>
        </w:rPr>
        <w:t>que</w:t>
      </w:r>
      <w:r w:rsidRPr="00BF4A75">
        <w:rPr>
          <w:rFonts w:ascii="Times New Roman"/>
          <w:color w:val="000000"/>
          <w:spacing w:val="6"/>
          <w:sz w:val="24"/>
          <w:lang w:val="es-CO"/>
          <w:rPrChange w:id="5168"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1"/>
          <w:sz w:val="24"/>
          <w:lang w:val="es-CO"/>
          <w:rPrChange w:id="5169" w:author="MARTHA  CERVANTES DIAZ" w:date="2023-01-02T08:55:00Z">
            <w:rPr>
              <w:rFonts w:ascii="UHJQMA+A030-Reg" w:hAnsi="UHJQMA+A030-Reg" w:cs="UHJQMA+A030-Reg"/>
              <w:color w:val="000000"/>
              <w:spacing w:val="-1"/>
              <w:sz w:val="24"/>
            </w:rPr>
          </w:rPrChange>
        </w:rPr>
        <w:t>destinará</w:t>
      </w:r>
      <w:r w:rsidRPr="00BF4A75">
        <w:rPr>
          <w:rFonts w:ascii="Times New Roman"/>
          <w:color w:val="000000"/>
          <w:spacing w:val="7"/>
          <w:sz w:val="24"/>
          <w:lang w:val="es-CO"/>
          <w:rPrChange w:id="517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71" w:author="MARTHA  CERVANTES DIAZ" w:date="2023-01-02T08:55:00Z">
            <w:rPr>
              <w:rFonts w:ascii="UHJQMA+A030-Reg"/>
              <w:color w:val="000000"/>
              <w:sz w:val="24"/>
            </w:rPr>
          </w:rPrChange>
        </w:rPr>
        <w:t>a</w:t>
      </w:r>
      <w:r w:rsidRPr="00BF4A75">
        <w:rPr>
          <w:rFonts w:ascii="Times New Roman"/>
          <w:color w:val="000000"/>
          <w:spacing w:val="6"/>
          <w:sz w:val="24"/>
          <w:lang w:val="es-CO"/>
          <w:rPrChange w:id="517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73" w:author="MARTHA  CERVANTES DIAZ" w:date="2023-01-02T08:55:00Z">
            <w:rPr>
              <w:rFonts w:ascii="UHJQMA+A030-Reg"/>
              <w:color w:val="000000"/>
              <w:sz w:val="24"/>
            </w:rPr>
          </w:rPrChange>
        </w:rPr>
        <w:t>cada</w:t>
      </w:r>
      <w:r w:rsidRPr="00BF4A75">
        <w:rPr>
          <w:rFonts w:ascii="Times New Roman"/>
          <w:color w:val="000000"/>
          <w:spacing w:val="6"/>
          <w:sz w:val="24"/>
          <w:lang w:val="es-CO"/>
          <w:rPrChange w:id="517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75" w:author="MARTHA  CERVANTES DIAZ" w:date="2023-01-02T08:55:00Z">
            <w:rPr>
              <w:rFonts w:ascii="UHJQMA+A030-Reg"/>
              <w:color w:val="000000"/>
              <w:sz w:val="24"/>
            </w:rPr>
          </w:rPrChange>
        </w:rPr>
        <w:t>una</w:t>
      </w:r>
      <w:r w:rsidRPr="00BF4A75">
        <w:rPr>
          <w:rFonts w:ascii="Times New Roman"/>
          <w:color w:val="000000"/>
          <w:spacing w:val="6"/>
          <w:sz w:val="24"/>
          <w:lang w:val="es-CO"/>
          <w:rPrChange w:id="517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77" w:author="MARTHA  CERVANTES DIAZ" w:date="2023-01-02T08:55:00Z">
            <w:rPr>
              <w:rFonts w:ascii="UHJQMA+A030-Reg"/>
              <w:color w:val="000000"/>
              <w:sz w:val="24"/>
            </w:rPr>
          </w:rPrChange>
        </w:rPr>
        <w:t>de</w:t>
      </w:r>
      <w:r w:rsidRPr="00BF4A75">
        <w:rPr>
          <w:rFonts w:ascii="Times New Roman"/>
          <w:color w:val="000000"/>
          <w:spacing w:val="6"/>
          <w:sz w:val="24"/>
          <w:lang w:val="es-CO"/>
          <w:rPrChange w:id="517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79" w:author="MARTHA  CERVANTES DIAZ" w:date="2023-01-02T08:55:00Z">
            <w:rPr>
              <w:rFonts w:ascii="UHJQMA+A030-Reg"/>
              <w:color w:val="000000"/>
              <w:sz w:val="24"/>
            </w:rPr>
          </w:rPrChange>
        </w:rPr>
        <w:t>ellas.</w:t>
      </w:r>
      <w:r w:rsidRPr="00BF4A75">
        <w:rPr>
          <w:rFonts w:ascii="Times New Roman"/>
          <w:color w:val="000000"/>
          <w:spacing w:val="7"/>
          <w:sz w:val="24"/>
          <w:lang w:val="es-CO"/>
          <w:rPrChange w:id="5180" w:author="MARTHA  CERVANTES DIAZ" w:date="2023-01-02T08:55:00Z">
            <w:rPr>
              <w:rFonts w:ascii="Times New Roman"/>
              <w:color w:val="000000"/>
              <w:spacing w:val="7"/>
              <w:sz w:val="24"/>
            </w:rPr>
          </w:rPrChange>
        </w:rPr>
        <w:t xml:space="preserve"> </w:t>
      </w:r>
      <w:r w:rsidRPr="00BF4A75">
        <w:rPr>
          <w:rFonts w:ascii="UHJQMA+A030-Reg"/>
          <w:color w:val="000000"/>
          <w:spacing w:val="-6"/>
          <w:sz w:val="24"/>
          <w:lang w:val="es-CO"/>
          <w:rPrChange w:id="5181" w:author="MARTHA  CERVANTES DIAZ" w:date="2023-01-02T08:55:00Z">
            <w:rPr>
              <w:rFonts w:ascii="UHJQMA+A030-Reg"/>
              <w:color w:val="000000"/>
              <w:spacing w:val="-6"/>
              <w:sz w:val="24"/>
            </w:rPr>
          </w:rPrChange>
        </w:rPr>
        <w:t>Tenga</w:t>
      </w:r>
      <w:r w:rsidRPr="00BF4A75">
        <w:rPr>
          <w:rFonts w:ascii="Times New Roman"/>
          <w:color w:val="000000"/>
          <w:spacing w:val="12"/>
          <w:sz w:val="24"/>
          <w:lang w:val="es-CO"/>
          <w:rPrChange w:id="5182" w:author="MARTHA  CERVANTES DIAZ" w:date="2023-01-02T08:55:00Z">
            <w:rPr>
              <w:rFonts w:ascii="Times New Roman"/>
              <w:color w:val="000000"/>
              <w:spacing w:val="12"/>
              <w:sz w:val="24"/>
            </w:rPr>
          </w:rPrChange>
        </w:rPr>
        <w:t xml:space="preserve"> </w:t>
      </w:r>
      <w:r w:rsidRPr="00BF4A75">
        <w:rPr>
          <w:rFonts w:ascii="UHJQMA+A030-Reg"/>
          <w:color w:val="000000"/>
          <w:sz w:val="24"/>
          <w:lang w:val="es-CO"/>
          <w:rPrChange w:id="5183" w:author="MARTHA  CERVANTES DIAZ" w:date="2023-01-02T08:55:00Z">
            <w:rPr>
              <w:rFonts w:ascii="UHJQMA+A030-Reg"/>
              <w:color w:val="000000"/>
              <w:sz w:val="24"/>
            </w:rPr>
          </w:rPrChange>
        </w:rPr>
        <w:t>en</w:t>
      </w:r>
      <w:r w:rsidRPr="00BF4A75">
        <w:rPr>
          <w:rFonts w:ascii="Times New Roman"/>
          <w:color w:val="000000"/>
          <w:spacing w:val="6"/>
          <w:sz w:val="24"/>
          <w:lang w:val="es-CO"/>
          <w:rPrChange w:id="518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85" w:author="MARTHA  CERVANTES DIAZ" w:date="2023-01-02T08:55:00Z">
            <w:rPr>
              <w:rFonts w:ascii="UHJQMA+A030-Reg"/>
              <w:color w:val="000000"/>
              <w:sz w:val="24"/>
            </w:rPr>
          </w:rPrChange>
        </w:rPr>
        <w:t>cuenta</w:t>
      </w:r>
      <w:r w:rsidRPr="00BF4A75">
        <w:rPr>
          <w:rFonts w:ascii="Times New Roman"/>
          <w:color w:val="000000"/>
          <w:spacing w:val="6"/>
          <w:sz w:val="24"/>
          <w:lang w:val="es-CO"/>
          <w:rPrChange w:id="5186"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87" w:author="MARTHA  CERVANTES DIAZ" w:date="2023-01-02T08:55:00Z">
            <w:rPr>
              <w:rFonts w:ascii="UHJQMA+A030-Reg"/>
              <w:color w:val="000000"/>
              <w:sz w:val="24"/>
            </w:rPr>
          </w:rPrChange>
        </w:rPr>
        <w:t>que</w:t>
      </w:r>
      <w:r w:rsidRPr="00BF4A75">
        <w:rPr>
          <w:rFonts w:ascii="Times New Roman"/>
          <w:color w:val="000000"/>
          <w:spacing w:val="6"/>
          <w:sz w:val="24"/>
          <w:lang w:val="es-CO"/>
          <w:rPrChange w:id="5188"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89" w:author="MARTHA  CERVANTES DIAZ" w:date="2023-01-02T08:55:00Z">
            <w:rPr>
              <w:rFonts w:ascii="UHJQMA+A030-Reg"/>
              <w:color w:val="000000"/>
              <w:sz w:val="24"/>
            </w:rPr>
          </w:rPrChange>
        </w:rPr>
        <w:t>el</w:t>
      </w:r>
      <w:r w:rsidRPr="00BF4A75">
        <w:rPr>
          <w:rFonts w:ascii="Times New Roman"/>
          <w:color w:val="000000"/>
          <w:spacing w:val="7"/>
          <w:sz w:val="24"/>
          <w:lang w:val="es-CO"/>
          <w:rPrChange w:id="5190"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191" w:author="MARTHA  CERVANTES DIAZ" w:date="2023-01-02T08:55:00Z">
            <w:rPr>
              <w:rFonts w:ascii="UHJQMA+A030-Reg"/>
              <w:color w:val="000000"/>
              <w:spacing w:val="-1"/>
              <w:sz w:val="24"/>
            </w:rPr>
          </w:rPrChange>
        </w:rPr>
        <w:t>semestre</w:t>
      </w:r>
      <w:r w:rsidRPr="00BF4A75">
        <w:rPr>
          <w:rFonts w:ascii="Times New Roman"/>
          <w:color w:val="000000"/>
          <w:spacing w:val="7"/>
          <w:sz w:val="24"/>
          <w:lang w:val="es-CO"/>
          <w:rPrChange w:id="519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93" w:author="MARTHA  CERVANTES DIAZ" w:date="2023-01-02T08:55:00Z">
            <w:rPr>
              <w:rFonts w:ascii="UHJQMA+A030-Reg"/>
              <w:color w:val="000000"/>
              <w:sz w:val="24"/>
            </w:rPr>
          </w:rPrChange>
        </w:rPr>
        <w:t>tiene</w:t>
      </w:r>
      <w:r w:rsidRPr="00BF4A75">
        <w:rPr>
          <w:rFonts w:ascii="Times New Roman"/>
          <w:color w:val="000000"/>
          <w:spacing w:val="6"/>
          <w:sz w:val="24"/>
          <w:lang w:val="es-CO"/>
          <w:rPrChange w:id="519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195" w:author="MARTHA  CERVANTES DIAZ" w:date="2023-01-02T08:55:00Z">
            <w:rPr>
              <w:rFonts w:ascii="UHJQMA+A030-Reg"/>
              <w:color w:val="000000"/>
              <w:sz w:val="24"/>
            </w:rPr>
          </w:rPrChange>
        </w:rPr>
        <w:t>16</w:t>
      </w:r>
    </w:p>
    <w:p w14:paraId="0863C79C" w14:textId="77777777" w:rsidR="001D4206" w:rsidRPr="00BF4A75" w:rsidRDefault="00000000">
      <w:pPr>
        <w:framePr w:w="9509" w:wrap="auto" w:hAnchor="text" w:x="1440" w:y="2220"/>
        <w:widowControl w:val="0"/>
        <w:autoSpaceDE w:val="0"/>
        <w:autoSpaceDN w:val="0"/>
        <w:spacing w:before="13" w:after="0" w:line="275" w:lineRule="exact"/>
        <w:jc w:val="left"/>
        <w:rPr>
          <w:rFonts w:ascii="Times New Roman"/>
          <w:color w:val="000000"/>
          <w:sz w:val="24"/>
          <w:lang w:val="es-CO"/>
          <w:rPrChange w:id="5196" w:author="MARTHA  CERVANTES DIAZ" w:date="2023-01-02T08:55:00Z">
            <w:rPr>
              <w:rFonts w:ascii="Times New Roman"/>
              <w:color w:val="000000"/>
              <w:sz w:val="24"/>
            </w:rPr>
          </w:rPrChange>
        </w:rPr>
      </w:pPr>
      <w:r w:rsidRPr="00BF4A75">
        <w:rPr>
          <w:rFonts w:ascii="UHJQMA+A030-Reg"/>
          <w:color w:val="000000"/>
          <w:spacing w:val="-1"/>
          <w:sz w:val="24"/>
          <w:lang w:val="es-CO"/>
          <w:rPrChange w:id="5197" w:author="MARTHA  CERVANTES DIAZ" w:date="2023-01-02T08:55:00Z">
            <w:rPr>
              <w:rFonts w:ascii="UHJQMA+A030-Reg"/>
              <w:color w:val="000000"/>
              <w:spacing w:val="-1"/>
              <w:sz w:val="24"/>
            </w:rPr>
          </w:rPrChange>
        </w:rPr>
        <w:t>semanas</w:t>
      </w:r>
      <w:r w:rsidRPr="00BF4A75">
        <w:rPr>
          <w:rFonts w:ascii="Times New Roman"/>
          <w:color w:val="000000"/>
          <w:spacing w:val="7"/>
          <w:sz w:val="24"/>
          <w:lang w:val="es-CO"/>
          <w:rPrChange w:id="5198"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199" w:author="MARTHA  CERVANTES DIAZ" w:date="2023-01-02T08:55:00Z">
            <w:rPr>
              <w:rFonts w:ascii="UHJQMA+A030-Reg"/>
              <w:color w:val="000000"/>
              <w:sz w:val="24"/>
            </w:rPr>
          </w:rPrChange>
        </w:rPr>
        <w:t>y</w:t>
      </w:r>
      <w:r w:rsidRPr="00BF4A75">
        <w:rPr>
          <w:rFonts w:ascii="Times New Roman"/>
          <w:color w:val="000000"/>
          <w:spacing w:val="6"/>
          <w:sz w:val="24"/>
          <w:lang w:val="es-CO"/>
          <w:rPrChange w:id="5200"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201" w:author="MARTHA  CERVANTES DIAZ" w:date="2023-01-02T08:55:00Z">
            <w:rPr>
              <w:rFonts w:ascii="UHJQMA+A030-Reg"/>
              <w:color w:val="000000"/>
              <w:sz w:val="24"/>
            </w:rPr>
          </w:rPrChange>
        </w:rPr>
        <w:t>debe</w:t>
      </w:r>
      <w:r w:rsidRPr="00BF4A75">
        <w:rPr>
          <w:rFonts w:ascii="Times New Roman"/>
          <w:color w:val="000000"/>
          <w:spacing w:val="6"/>
          <w:sz w:val="24"/>
          <w:lang w:val="es-CO"/>
          <w:rPrChange w:id="5202"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203" w:author="MARTHA  CERVANTES DIAZ" w:date="2023-01-02T08:55:00Z">
            <w:rPr>
              <w:rFonts w:ascii="UHJQMA+A030-Reg"/>
              <w:color w:val="000000"/>
              <w:sz w:val="24"/>
            </w:rPr>
          </w:rPrChange>
        </w:rPr>
        <w:t>desarrollar</w:t>
      </w:r>
      <w:r w:rsidRPr="00BF4A75">
        <w:rPr>
          <w:rFonts w:ascii="Times New Roman"/>
          <w:color w:val="000000"/>
          <w:spacing w:val="7"/>
          <w:sz w:val="24"/>
          <w:lang w:val="es-CO"/>
          <w:rPrChange w:id="5204"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205" w:author="MARTHA  CERVANTES DIAZ" w:date="2023-01-02T08:55:00Z">
            <w:rPr>
              <w:rFonts w:ascii="UHJQMA+A030-Reg"/>
              <w:color w:val="000000"/>
              <w:spacing w:val="-1"/>
              <w:sz w:val="24"/>
            </w:rPr>
          </w:rPrChange>
        </w:rPr>
        <w:t>todo</w:t>
      </w:r>
      <w:r w:rsidRPr="00BF4A75">
        <w:rPr>
          <w:rFonts w:ascii="Times New Roman"/>
          <w:color w:val="000000"/>
          <w:spacing w:val="7"/>
          <w:sz w:val="24"/>
          <w:lang w:val="es-CO"/>
          <w:rPrChange w:id="520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207" w:author="MARTHA  CERVANTES DIAZ" w:date="2023-01-02T08:55:00Z">
            <w:rPr>
              <w:rFonts w:ascii="UHJQMA+A030-Reg"/>
              <w:color w:val="000000"/>
              <w:sz w:val="24"/>
            </w:rPr>
          </w:rPrChange>
        </w:rPr>
        <w:t>el</w:t>
      </w:r>
      <w:r w:rsidRPr="00BF4A75">
        <w:rPr>
          <w:rFonts w:ascii="Times New Roman"/>
          <w:color w:val="000000"/>
          <w:spacing w:val="7"/>
          <w:sz w:val="24"/>
          <w:lang w:val="es-CO"/>
          <w:rPrChange w:id="5208"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209" w:author="MARTHA  CERVANTES DIAZ" w:date="2023-01-02T08:55:00Z">
            <w:rPr>
              <w:rFonts w:ascii="UHJQMA+A030-Reg"/>
              <w:color w:val="000000"/>
              <w:spacing w:val="-1"/>
              <w:sz w:val="24"/>
            </w:rPr>
          </w:rPrChange>
        </w:rPr>
        <w:t>trabajo</w:t>
      </w:r>
      <w:r w:rsidRPr="00BF4A75">
        <w:rPr>
          <w:rFonts w:ascii="Times New Roman"/>
          <w:color w:val="000000"/>
          <w:spacing w:val="7"/>
          <w:sz w:val="24"/>
          <w:lang w:val="es-CO"/>
          <w:rPrChange w:id="521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211" w:author="MARTHA  CERVANTES DIAZ" w:date="2023-01-02T08:55:00Z">
            <w:rPr>
              <w:rFonts w:ascii="UHJQMA+A030-Reg"/>
              <w:color w:val="000000"/>
              <w:sz w:val="24"/>
            </w:rPr>
          </w:rPrChange>
        </w:rPr>
        <w:t>de</w:t>
      </w:r>
      <w:r w:rsidRPr="00BF4A75">
        <w:rPr>
          <w:rFonts w:ascii="Times New Roman"/>
          <w:color w:val="000000"/>
          <w:spacing w:val="6"/>
          <w:sz w:val="24"/>
          <w:lang w:val="es-CO"/>
          <w:rPrChange w:id="5212" w:author="MARTHA  CERVANTES DIAZ" w:date="2023-01-02T08:55:00Z">
            <w:rPr>
              <w:rFonts w:ascii="Times New Roman"/>
              <w:color w:val="000000"/>
              <w:spacing w:val="6"/>
              <w:sz w:val="24"/>
            </w:rPr>
          </w:rPrChange>
        </w:rPr>
        <w:t xml:space="preserve"> </w:t>
      </w:r>
      <w:r w:rsidRPr="00BF4A75">
        <w:rPr>
          <w:rFonts w:ascii="UHJQMA+A030-Reg"/>
          <w:color w:val="000000"/>
          <w:spacing w:val="-1"/>
          <w:sz w:val="24"/>
          <w:lang w:val="es-CO"/>
          <w:rPrChange w:id="5213" w:author="MARTHA  CERVANTES DIAZ" w:date="2023-01-02T08:55:00Z">
            <w:rPr>
              <w:rFonts w:ascii="UHJQMA+A030-Reg"/>
              <w:color w:val="000000"/>
              <w:spacing w:val="-1"/>
              <w:sz w:val="24"/>
            </w:rPr>
          </w:rPrChange>
        </w:rPr>
        <w:t>grado</w:t>
      </w:r>
      <w:r w:rsidRPr="00BF4A75">
        <w:rPr>
          <w:rFonts w:ascii="Times New Roman"/>
          <w:color w:val="000000"/>
          <w:spacing w:val="7"/>
          <w:sz w:val="24"/>
          <w:lang w:val="es-CO"/>
          <w:rPrChange w:id="521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215" w:author="MARTHA  CERVANTES DIAZ" w:date="2023-01-02T08:55:00Z">
            <w:rPr>
              <w:rFonts w:ascii="UHJQMA+A030-Reg"/>
              <w:color w:val="000000"/>
              <w:sz w:val="24"/>
            </w:rPr>
          </w:rPrChange>
        </w:rPr>
        <w:t>en</w:t>
      </w:r>
      <w:r w:rsidRPr="00BF4A75">
        <w:rPr>
          <w:rFonts w:ascii="Times New Roman"/>
          <w:color w:val="000000"/>
          <w:spacing w:val="6"/>
          <w:sz w:val="24"/>
          <w:lang w:val="es-CO"/>
          <w:rPrChange w:id="5216" w:author="MARTHA  CERVANTES DIAZ" w:date="2023-01-02T08:55:00Z">
            <w:rPr>
              <w:rFonts w:ascii="Times New Roman"/>
              <w:color w:val="000000"/>
              <w:spacing w:val="6"/>
              <w:sz w:val="24"/>
            </w:rPr>
          </w:rPrChange>
        </w:rPr>
        <w:t xml:space="preserve"> </w:t>
      </w:r>
      <w:r w:rsidRPr="00BF4A75">
        <w:rPr>
          <w:rFonts w:ascii="UHJQMA+A030-Reg"/>
          <w:color w:val="000000"/>
          <w:spacing w:val="-2"/>
          <w:sz w:val="24"/>
          <w:lang w:val="es-CO"/>
          <w:rPrChange w:id="5217" w:author="MARTHA  CERVANTES DIAZ" w:date="2023-01-02T08:55:00Z">
            <w:rPr>
              <w:rFonts w:ascii="UHJQMA+A030-Reg"/>
              <w:color w:val="000000"/>
              <w:spacing w:val="-2"/>
              <w:sz w:val="24"/>
            </w:rPr>
          </w:rPrChange>
        </w:rPr>
        <w:t>este</w:t>
      </w:r>
      <w:r w:rsidRPr="00BF4A75">
        <w:rPr>
          <w:rFonts w:ascii="Times New Roman"/>
          <w:color w:val="000000"/>
          <w:spacing w:val="8"/>
          <w:sz w:val="24"/>
          <w:lang w:val="es-CO"/>
          <w:rPrChange w:id="5218"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5219" w:author="MARTHA  CERVANTES DIAZ" w:date="2023-01-02T08:55:00Z">
            <w:rPr>
              <w:rFonts w:ascii="UHJQMA+A030-Reg"/>
              <w:color w:val="000000"/>
              <w:sz w:val="24"/>
            </w:rPr>
          </w:rPrChange>
        </w:rPr>
        <w:t>tiempo.</w:t>
      </w:r>
    </w:p>
    <w:p w14:paraId="76ED5A33" w14:textId="77777777" w:rsidR="001D4206" w:rsidRPr="00BF4A75" w:rsidRDefault="00000000">
      <w:pPr>
        <w:framePr w:w="373" w:wrap="auto" w:hAnchor="text" w:x="1440" w:y="3687"/>
        <w:widowControl w:val="0"/>
        <w:autoSpaceDE w:val="0"/>
        <w:autoSpaceDN w:val="0"/>
        <w:spacing w:before="0" w:after="0" w:line="278" w:lineRule="exact"/>
        <w:jc w:val="left"/>
        <w:rPr>
          <w:rFonts w:ascii="Times New Roman"/>
          <w:color w:val="000000"/>
          <w:sz w:val="24"/>
          <w:lang w:val="es-CO"/>
          <w:rPrChange w:id="5220" w:author="MARTHA  CERVANTES DIAZ" w:date="2023-01-02T08:55:00Z">
            <w:rPr>
              <w:rFonts w:ascii="Times New Roman"/>
              <w:color w:val="000000"/>
              <w:sz w:val="24"/>
            </w:rPr>
          </w:rPrChange>
        </w:rPr>
      </w:pPr>
      <w:r w:rsidRPr="00BF4A75">
        <w:rPr>
          <w:rFonts w:ascii="JKVKLP+A030-Bol"/>
          <w:color w:val="000000"/>
          <w:sz w:val="24"/>
          <w:lang w:val="es-CO"/>
          <w:rPrChange w:id="5221" w:author="MARTHA  CERVANTES DIAZ" w:date="2023-01-02T08:55:00Z">
            <w:rPr>
              <w:rFonts w:ascii="JKVKLP+A030-Bol"/>
              <w:color w:val="000000"/>
              <w:sz w:val="24"/>
            </w:rPr>
          </w:rPrChange>
        </w:rPr>
        <w:t>7</w:t>
      </w:r>
    </w:p>
    <w:p w14:paraId="0AAA4F04" w14:textId="77777777" w:rsidR="001D4206" w:rsidRPr="00BF4A75" w:rsidRDefault="00000000">
      <w:pPr>
        <w:framePr w:w="2047" w:wrap="auto" w:hAnchor="text" w:x="1812" w:y="3687"/>
        <w:widowControl w:val="0"/>
        <w:autoSpaceDE w:val="0"/>
        <w:autoSpaceDN w:val="0"/>
        <w:spacing w:before="0" w:after="0" w:line="278" w:lineRule="exact"/>
        <w:jc w:val="left"/>
        <w:rPr>
          <w:rFonts w:ascii="Times New Roman"/>
          <w:color w:val="000000"/>
          <w:sz w:val="24"/>
          <w:lang w:val="es-CO"/>
          <w:rPrChange w:id="5222" w:author="MARTHA  CERVANTES DIAZ" w:date="2023-01-02T08:55:00Z">
            <w:rPr>
              <w:rFonts w:ascii="Times New Roman"/>
              <w:color w:val="000000"/>
              <w:sz w:val="24"/>
            </w:rPr>
          </w:rPrChange>
        </w:rPr>
      </w:pPr>
      <w:r w:rsidRPr="00BF4A75">
        <w:rPr>
          <w:rFonts w:ascii="JKVKLP+A030-Bol"/>
          <w:color w:val="000000"/>
          <w:spacing w:val="-1"/>
          <w:sz w:val="24"/>
          <w:lang w:val="es-CO"/>
          <w:rPrChange w:id="5223" w:author="MARTHA  CERVANTES DIAZ" w:date="2023-01-02T08:55:00Z">
            <w:rPr>
              <w:rFonts w:ascii="JKVKLP+A030-Bol"/>
              <w:color w:val="000000"/>
              <w:spacing w:val="-1"/>
              <w:sz w:val="24"/>
            </w:rPr>
          </w:rPrChange>
        </w:rPr>
        <w:t>PRESUPUESTO</w:t>
      </w:r>
    </w:p>
    <w:p w14:paraId="42A602ED" w14:textId="77777777" w:rsidR="001D4206" w:rsidRPr="00BF4A75" w:rsidRDefault="00000000">
      <w:pPr>
        <w:framePr w:w="1930" w:wrap="auto" w:hAnchor="text" w:x="1568" w:y="4505"/>
        <w:widowControl w:val="0"/>
        <w:autoSpaceDE w:val="0"/>
        <w:autoSpaceDN w:val="0"/>
        <w:spacing w:before="0" w:after="0" w:line="255" w:lineRule="exact"/>
        <w:ind w:left="225"/>
        <w:jc w:val="left"/>
        <w:rPr>
          <w:rFonts w:ascii="Times New Roman"/>
          <w:color w:val="000000"/>
          <w:lang w:val="es-CO"/>
          <w:rPrChange w:id="5224" w:author="MARTHA  CERVANTES DIAZ" w:date="2023-01-02T08:55:00Z">
            <w:rPr>
              <w:rFonts w:ascii="Times New Roman"/>
              <w:color w:val="000000"/>
            </w:rPr>
          </w:rPrChange>
        </w:rPr>
      </w:pPr>
      <w:r w:rsidRPr="00BF4A75">
        <w:rPr>
          <w:rFonts w:ascii="JKVKLP+A030-Bol" w:hAnsi="JKVKLP+A030-Bol" w:cs="JKVKLP+A030-Bol"/>
          <w:color w:val="000000"/>
          <w:spacing w:val="-1"/>
          <w:lang w:val="es-CO"/>
          <w:rPrChange w:id="5225" w:author="MARTHA  CERVANTES DIAZ" w:date="2023-01-02T08:55:00Z">
            <w:rPr>
              <w:rFonts w:ascii="JKVKLP+A030-Bol" w:hAnsi="JKVKLP+A030-Bol" w:cs="JKVKLP+A030-Bol"/>
              <w:color w:val="000000"/>
              <w:spacing w:val="-1"/>
            </w:rPr>
          </w:rPrChange>
        </w:rPr>
        <w:t>Descripción</w:t>
      </w:r>
    </w:p>
    <w:p w14:paraId="75CB19F5" w14:textId="77777777" w:rsidR="001D4206" w:rsidRPr="00BF4A75" w:rsidRDefault="00000000">
      <w:pPr>
        <w:framePr w:w="1930" w:wrap="auto" w:hAnchor="text" w:x="1568" w:y="4505"/>
        <w:widowControl w:val="0"/>
        <w:autoSpaceDE w:val="0"/>
        <w:autoSpaceDN w:val="0"/>
        <w:spacing w:before="25" w:after="0" w:line="253" w:lineRule="exact"/>
        <w:jc w:val="left"/>
        <w:rPr>
          <w:rFonts w:ascii="Times New Roman"/>
          <w:color w:val="000000"/>
          <w:lang w:val="es-CO"/>
          <w:rPrChange w:id="5226" w:author="MARTHA  CERVANTES DIAZ" w:date="2023-01-02T08:55:00Z">
            <w:rPr>
              <w:rFonts w:ascii="Times New Roman"/>
              <w:color w:val="000000"/>
            </w:rPr>
          </w:rPrChange>
        </w:rPr>
      </w:pPr>
      <w:r w:rsidRPr="00BF4A75">
        <w:rPr>
          <w:rFonts w:ascii="UHJQMA+A030-Reg"/>
          <w:color w:val="000000"/>
          <w:spacing w:val="-2"/>
          <w:lang w:val="es-CO"/>
          <w:rPrChange w:id="5227" w:author="MARTHA  CERVANTES DIAZ" w:date="2023-01-02T08:55:00Z">
            <w:rPr>
              <w:rFonts w:ascii="UHJQMA+A030-Reg"/>
              <w:color w:val="000000"/>
              <w:spacing w:val="-2"/>
            </w:rPr>
          </w:rPrChange>
        </w:rPr>
        <w:t>DIRECTOR</w:t>
      </w:r>
      <w:r w:rsidRPr="00BF4A75">
        <w:rPr>
          <w:rFonts w:ascii="Times New Roman"/>
          <w:color w:val="000000"/>
          <w:spacing w:val="203"/>
          <w:lang w:val="es-CO"/>
          <w:rPrChange w:id="5228" w:author="MARTHA  CERVANTES DIAZ" w:date="2023-01-02T08:55:00Z">
            <w:rPr>
              <w:rFonts w:ascii="Times New Roman"/>
              <w:color w:val="000000"/>
              <w:spacing w:val="203"/>
            </w:rPr>
          </w:rPrChange>
        </w:rPr>
        <w:t xml:space="preserve"> </w:t>
      </w:r>
      <w:r w:rsidRPr="00BF4A75">
        <w:rPr>
          <w:rFonts w:ascii="UHJQMA+A030-Reg"/>
          <w:color w:val="000000"/>
          <w:spacing w:val="-1"/>
          <w:lang w:val="es-CO"/>
          <w:rPrChange w:id="5229" w:author="MARTHA  CERVANTES DIAZ" w:date="2023-01-02T08:55:00Z">
            <w:rPr>
              <w:rFonts w:ascii="UHJQMA+A030-Reg"/>
              <w:color w:val="000000"/>
              <w:spacing w:val="-1"/>
            </w:rPr>
          </w:rPrChange>
        </w:rPr>
        <w:t>DE</w:t>
      </w:r>
    </w:p>
    <w:p w14:paraId="0BAFC05F" w14:textId="77777777" w:rsidR="001D4206" w:rsidRPr="00BF4A75" w:rsidRDefault="00000000">
      <w:pPr>
        <w:framePr w:w="1930" w:wrap="auto" w:hAnchor="text" w:x="1568" w:y="4505"/>
        <w:widowControl w:val="0"/>
        <w:autoSpaceDE w:val="0"/>
        <w:autoSpaceDN w:val="0"/>
        <w:spacing w:before="21" w:after="0" w:line="251" w:lineRule="exact"/>
        <w:jc w:val="left"/>
        <w:rPr>
          <w:rFonts w:ascii="Times New Roman"/>
          <w:color w:val="000000"/>
          <w:lang w:val="es-CO"/>
          <w:rPrChange w:id="5230" w:author="MARTHA  CERVANTES DIAZ" w:date="2023-01-02T08:55:00Z">
            <w:rPr>
              <w:rFonts w:ascii="Times New Roman"/>
              <w:color w:val="000000"/>
            </w:rPr>
          </w:rPrChange>
        </w:rPr>
      </w:pPr>
      <w:r w:rsidRPr="00BF4A75">
        <w:rPr>
          <w:rFonts w:ascii="UHJQMA+A030-Reg"/>
          <w:color w:val="000000"/>
          <w:spacing w:val="-5"/>
          <w:lang w:val="es-CO"/>
          <w:rPrChange w:id="5231" w:author="MARTHA  CERVANTES DIAZ" w:date="2023-01-02T08:55:00Z">
            <w:rPr>
              <w:rFonts w:ascii="UHJQMA+A030-Reg"/>
              <w:color w:val="000000"/>
              <w:spacing w:val="-5"/>
            </w:rPr>
          </w:rPrChange>
        </w:rPr>
        <w:t>PROYECTO</w:t>
      </w:r>
    </w:p>
    <w:p w14:paraId="7073B36E" w14:textId="77777777" w:rsidR="001D4206" w:rsidRPr="00BF4A75" w:rsidRDefault="00000000">
      <w:pPr>
        <w:framePr w:w="1598" w:wrap="auto" w:hAnchor="text" w:x="3513" w:y="4505"/>
        <w:widowControl w:val="0"/>
        <w:autoSpaceDE w:val="0"/>
        <w:autoSpaceDN w:val="0"/>
        <w:spacing w:before="0" w:after="0" w:line="255" w:lineRule="exact"/>
        <w:jc w:val="left"/>
        <w:rPr>
          <w:rFonts w:ascii="Times New Roman"/>
          <w:color w:val="000000"/>
          <w:lang w:val="es-CO"/>
          <w:rPrChange w:id="5232" w:author="MARTHA  CERVANTES DIAZ" w:date="2023-01-02T08:55:00Z">
            <w:rPr>
              <w:rFonts w:ascii="Times New Roman"/>
              <w:color w:val="000000"/>
            </w:rPr>
          </w:rPrChange>
        </w:rPr>
      </w:pPr>
      <w:r w:rsidRPr="00BF4A75">
        <w:rPr>
          <w:rFonts w:ascii="JKVKLP+A030-Bol"/>
          <w:color w:val="000000"/>
          <w:spacing w:val="-1"/>
          <w:lang w:val="es-CO"/>
          <w:rPrChange w:id="5233" w:author="MARTHA  CERVANTES DIAZ" w:date="2023-01-02T08:55:00Z">
            <w:rPr>
              <w:rFonts w:ascii="JKVKLP+A030-Bol"/>
              <w:color w:val="000000"/>
              <w:spacing w:val="-1"/>
            </w:rPr>
          </w:rPrChange>
        </w:rPr>
        <w:t>Responsable</w:t>
      </w:r>
    </w:p>
    <w:p w14:paraId="21B788A3" w14:textId="77777777" w:rsidR="001D4206" w:rsidRPr="00BF4A75" w:rsidRDefault="00000000">
      <w:pPr>
        <w:framePr w:w="1598" w:wrap="auto" w:hAnchor="text" w:x="3513" w:y="4505"/>
        <w:widowControl w:val="0"/>
        <w:autoSpaceDE w:val="0"/>
        <w:autoSpaceDN w:val="0"/>
        <w:spacing w:before="25" w:after="0" w:line="253" w:lineRule="exact"/>
        <w:ind w:left="488"/>
        <w:jc w:val="left"/>
        <w:rPr>
          <w:rFonts w:ascii="Times New Roman"/>
          <w:color w:val="000000"/>
          <w:lang w:val="es-CO"/>
          <w:rPrChange w:id="5234" w:author="MARTHA  CERVANTES DIAZ" w:date="2023-01-02T08:55:00Z">
            <w:rPr>
              <w:rFonts w:ascii="Times New Roman"/>
              <w:color w:val="000000"/>
            </w:rPr>
          </w:rPrChange>
        </w:rPr>
      </w:pPr>
      <w:r w:rsidRPr="00BF4A75">
        <w:rPr>
          <w:rFonts w:ascii="UHJQMA+A030-Reg"/>
          <w:color w:val="000000"/>
          <w:spacing w:val="-1"/>
          <w:lang w:val="es-CO"/>
          <w:rPrChange w:id="5235" w:author="MARTHA  CERVANTES DIAZ" w:date="2023-01-02T08:55:00Z">
            <w:rPr>
              <w:rFonts w:ascii="UHJQMA+A030-Reg"/>
              <w:color w:val="000000"/>
              <w:spacing w:val="-1"/>
            </w:rPr>
          </w:rPrChange>
        </w:rPr>
        <w:t>UIS</w:t>
      </w:r>
    </w:p>
    <w:p w14:paraId="19018A7E" w14:textId="77777777" w:rsidR="001D4206" w:rsidRPr="00BF4A75" w:rsidRDefault="00000000">
      <w:pPr>
        <w:framePr w:w="1562" w:wrap="auto" w:hAnchor="text" w:x="5108" w:y="4505"/>
        <w:widowControl w:val="0"/>
        <w:autoSpaceDE w:val="0"/>
        <w:autoSpaceDN w:val="0"/>
        <w:spacing w:before="0" w:after="0" w:line="255" w:lineRule="exact"/>
        <w:ind w:left="585"/>
        <w:jc w:val="left"/>
        <w:rPr>
          <w:rFonts w:ascii="Times New Roman"/>
          <w:color w:val="000000"/>
          <w:lang w:val="es-CO"/>
          <w:rPrChange w:id="5236" w:author="MARTHA  CERVANTES DIAZ" w:date="2023-01-02T08:55:00Z">
            <w:rPr>
              <w:rFonts w:ascii="Times New Roman"/>
              <w:color w:val="000000"/>
            </w:rPr>
          </w:rPrChange>
        </w:rPr>
      </w:pPr>
      <w:r w:rsidRPr="00BF4A75">
        <w:rPr>
          <w:rFonts w:ascii="JKVKLP+A030-Bol"/>
          <w:color w:val="000000"/>
          <w:spacing w:val="-3"/>
          <w:lang w:val="es-CO"/>
          <w:rPrChange w:id="5237" w:author="MARTHA  CERVANTES DIAZ" w:date="2023-01-02T08:55:00Z">
            <w:rPr>
              <w:rFonts w:ascii="JKVKLP+A030-Bol"/>
              <w:color w:val="000000"/>
              <w:spacing w:val="-3"/>
            </w:rPr>
          </w:rPrChange>
        </w:rPr>
        <w:t>Valor</w:t>
      </w:r>
    </w:p>
    <w:p w14:paraId="6B2ABCDE" w14:textId="77777777" w:rsidR="001D4206" w:rsidRPr="00BF4A75" w:rsidRDefault="00000000">
      <w:pPr>
        <w:framePr w:w="1562" w:wrap="auto" w:hAnchor="text" w:x="5108" w:y="4505"/>
        <w:widowControl w:val="0"/>
        <w:autoSpaceDE w:val="0"/>
        <w:autoSpaceDN w:val="0"/>
        <w:spacing w:before="25" w:after="0" w:line="253" w:lineRule="exact"/>
        <w:jc w:val="left"/>
        <w:rPr>
          <w:rFonts w:ascii="Times New Roman"/>
          <w:color w:val="000000"/>
          <w:lang w:val="es-CO"/>
          <w:rPrChange w:id="5238" w:author="MARTHA  CERVANTES DIAZ" w:date="2023-01-02T08:55:00Z">
            <w:rPr>
              <w:rFonts w:ascii="Times New Roman"/>
              <w:color w:val="000000"/>
            </w:rPr>
          </w:rPrChange>
        </w:rPr>
      </w:pPr>
      <w:r w:rsidRPr="00BF4A75">
        <w:rPr>
          <w:rFonts w:ascii="UHJQMA+A030-Reg"/>
          <w:color w:val="000000"/>
          <w:spacing w:val="-2"/>
          <w:lang w:val="es-CO"/>
          <w:rPrChange w:id="5239" w:author="MARTHA  CERVANTES DIAZ" w:date="2023-01-02T08:55:00Z">
            <w:rPr>
              <w:rFonts w:ascii="UHJQMA+A030-Reg"/>
              <w:color w:val="000000"/>
              <w:spacing w:val="-2"/>
            </w:rPr>
          </w:rPrChange>
        </w:rPr>
        <w:t>COP</w:t>
      </w:r>
    </w:p>
    <w:p w14:paraId="619C7A38" w14:textId="77777777" w:rsidR="001D4206" w:rsidRPr="00BF4A75" w:rsidRDefault="00000000">
      <w:pPr>
        <w:framePr w:w="1562" w:wrap="auto" w:hAnchor="text" w:x="5108" w:y="4505"/>
        <w:widowControl w:val="0"/>
        <w:autoSpaceDE w:val="0"/>
        <w:autoSpaceDN w:val="0"/>
        <w:spacing w:before="21" w:after="0" w:line="251" w:lineRule="exact"/>
        <w:jc w:val="left"/>
        <w:rPr>
          <w:rFonts w:ascii="Times New Roman"/>
          <w:color w:val="000000"/>
          <w:lang w:val="es-CO"/>
          <w:rPrChange w:id="5240" w:author="MARTHA  CERVANTES DIAZ" w:date="2023-01-02T08:55:00Z">
            <w:rPr>
              <w:rFonts w:ascii="Times New Roman"/>
              <w:color w:val="000000"/>
            </w:rPr>
          </w:rPrChange>
        </w:rPr>
      </w:pPr>
      <w:r w:rsidRPr="00BF4A75">
        <w:rPr>
          <w:rFonts w:ascii="UHJQMA+A030-Reg"/>
          <w:color w:val="000000"/>
          <w:spacing w:val="-1"/>
          <w:lang w:val="es-CO"/>
          <w:rPrChange w:id="5241" w:author="MARTHA  CERVANTES DIAZ" w:date="2023-01-02T08:55:00Z">
            <w:rPr>
              <w:rFonts w:ascii="UHJQMA+A030-Reg"/>
              <w:color w:val="000000"/>
              <w:spacing w:val="-1"/>
            </w:rPr>
          </w:rPrChange>
        </w:rPr>
        <w:t>305.000/Hora</w:t>
      </w:r>
    </w:p>
    <w:p w14:paraId="4B09B400" w14:textId="77777777" w:rsidR="001D4206" w:rsidRPr="00BF4A75" w:rsidRDefault="00000000">
      <w:pPr>
        <w:framePr w:w="1853" w:wrap="auto" w:hAnchor="text" w:x="7045" w:y="4505"/>
        <w:widowControl w:val="0"/>
        <w:autoSpaceDE w:val="0"/>
        <w:autoSpaceDN w:val="0"/>
        <w:spacing w:before="0" w:after="0" w:line="255" w:lineRule="exact"/>
        <w:ind w:left="386"/>
        <w:jc w:val="left"/>
        <w:rPr>
          <w:rFonts w:ascii="Times New Roman"/>
          <w:color w:val="000000"/>
          <w:lang w:val="es-CO"/>
          <w:rPrChange w:id="5242" w:author="MARTHA  CERVANTES DIAZ" w:date="2023-01-02T08:55:00Z">
            <w:rPr>
              <w:rFonts w:ascii="Times New Roman"/>
              <w:color w:val="000000"/>
            </w:rPr>
          </w:rPrChange>
        </w:rPr>
      </w:pPr>
      <w:r w:rsidRPr="00BF4A75">
        <w:rPr>
          <w:rFonts w:ascii="JKVKLP+A030-Bol"/>
          <w:color w:val="000000"/>
          <w:spacing w:val="-1"/>
          <w:lang w:val="es-CO"/>
          <w:rPrChange w:id="5243" w:author="MARTHA  CERVANTES DIAZ" w:date="2023-01-02T08:55:00Z">
            <w:rPr>
              <w:rFonts w:ascii="JKVKLP+A030-Bol"/>
              <w:color w:val="000000"/>
              <w:spacing w:val="-1"/>
            </w:rPr>
          </w:rPrChange>
        </w:rPr>
        <w:t>Cantidad</w:t>
      </w:r>
    </w:p>
    <w:p w14:paraId="4E4B2EEE" w14:textId="77777777" w:rsidR="001D4206" w:rsidRPr="00BF4A75" w:rsidRDefault="00000000">
      <w:pPr>
        <w:framePr w:w="1853" w:wrap="auto" w:hAnchor="text" w:x="7045" w:y="4505"/>
        <w:widowControl w:val="0"/>
        <w:autoSpaceDE w:val="0"/>
        <w:autoSpaceDN w:val="0"/>
        <w:spacing w:before="25" w:after="0" w:line="253" w:lineRule="exact"/>
        <w:jc w:val="left"/>
        <w:rPr>
          <w:rFonts w:ascii="Times New Roman"/>
          <w:color w:val="000000"/>
          <w:lang w:val="es-CO"/>
          <w:rPrChange w:id="5244" w:author="MARTHA  CERVANTES DIAZ" w:date="2023-01-02T08:55:00Z">
            <w:rPr>
              <w:rFonts w:ascii="Times New Roman"/>
              <w:color w:val="000000"/>
            </w:rPr>
          </w:rPrChange>
        </w:rPr>
      </w:pPr>
      <w:r w:rsidRPr="00BF4A75">
        <w:rPr>
          <w:rFonts w:ascii="UHJQMA+A030-Reg"/>
          <w:color w:val="000000"/>
          <w:lang w:val="es-CO"/>
          <w:rPrChange w:id="5245" w:author="MARTHA  CERVANTES DIAZ" w:date="2023-01-02T08:55:00Z">
            <w:rPr>
              <w:rFonts w:ascii="UHJQMA+A030-Reg"/>
              <w:color w:val="000000"/>
            </w:rPr>
          </w:rPrChange>
        </w:rPr>
        <w:t>4</w:t>
      </w:r>
      <w:r w:rsidRPr="00BF4A75">
        <w:rPr>
          <w:rFonts w:ascii="Times New Roman"/>
          <w:color w:val="000000"/>
          <w:spacing w:val="5"/>
          <w:lang w:val="es-CO"/>
          <w:rPrChange w:id="5246" w:author="MARTHA  CERVANTES DIAZ" w:date="2023-01-02T08:55:00Z">
            <w:rPr>
              <w:rFonts w:ascii="Times New Roman"/>
              <w:color w:val="000000"/>
              <w:spacing w:val="5"/>
            </w:rPr>
          </w:rPrChange>
        </w:rPr>
        <w:t xml:space="preserve"> </w:t>
      </w:r>
      <w:r w:rsidRPr="00BF4A75">
        <w:rPr>
          <w:rFonts w:ascii="UHJQMA+A030-Reg"/>
          <w:color w:val="000000"/>
          <w:spacing w:val="-1"/>
          <w:lang w:val="es-CO"/>
          <w:rPrChange w:id="5247" w:author="MARTHA  CERVANTES DIAZ" w:date="2023-01-02T08:55:00Z">
            <w:rPr>
              <w:rFonts w:ascii="UHJQMA+A030-Reg"/>
              <w:color w:val="000000"/>
              <w:spacing w:val="-1"/>
            </w:rPr>
          </w:rPrChange>
        </w:rPr>
        <w:t>horas</w:t>
      </w:r>
    </w:p>
    <w:p w14:paraId="35542C84" w14:textId="77777777" w:rsidR="001D4206" w:rsidRPr="00BF4A75" w:rsidRDefault="00000000">
      <w:pPr>
        <w:framePr w:w="1853" w:wrap="auto" w:hAnchor="text" w:x="7045" w:y="4505"/>
        <w:widowControl w:val="0"/>
        <w:autoSpaceDE w:val="0"/>
        <w:autoSpaceDN w:val="0"/>
        <w:spacing w:before="21" w:after="0" w:line="251" w:lineRule="exact"/>
        <w:jc w:val="left"/>
        <w:rPr>
          <w:rFonts w:ascii="Times New Roman"/>
          <w:color w:val="000000"/>
          <w:lang w:val="es-CO"/>
          <w:rPrChange w:id="5248" w:author="MARTHA  CERVANTES DIAZ" w:date="2023-01-02T08:55:00Z">
            <w:rPr>
              <w:rFonts w:ascii="Times New Roman"/>
              <w:color w:val="000000"/>
            </w:rPr>
          </w:rPrChange>
        </w:rPr>
      </w:pPr>
      <w:r w:rsidRPr="00BF4A75">
        <w:rPr>
          <w:rFonts w:ascii="UHJQMA+A030-Reg"/>
          <w:color w:val="000000"/>
          <w:spacing w:val="-1"/>
          <w:lang w:val="es-CO"/>
          <w:rPrChange w:id="5249" w:author="MARTHA  CERVANTES DIAZ" w:date="2023-01-02T08:55:00Z">
            <w:rPr>
              <w:rFonts w:ascii="UHJQMA+A030-Reg"/>
              <w:color w:val="000000"/>
              <w:spacing w:val="-1"/>
            </w:rPr>
          </w:rPrChange>
        </w:rPr>
        <w:t>mensuales</w:t>
      </w:r>
      <w:r w:rsidRPr="00BF4A75">
        <w:rPr>
          <w:rFonts w:ascii="Times New Roman"/>
          <w:color w:val="000000"/>
          <w:spacing w:val="6"/>
          <w:lang w:val="es-CO"/>
          <w:rPrChange w:id="5250" w:author="MARTHA  CERVANTES DIAZ" w:date="2023-01-02T08:55:00Z">
            <w:rPr>
              <w:rFonts w:ascii="Times New Roman"/>
              <w:color w:val="000000"/>
              <w:spacing w:val="6"/>
            </w:rPr>
          </w:rPrChange>
        </w:rPr>
        <w:t xml:space="preserve"> </w:t>
      </w:r>
      <w:r w:rsidRPr="00BF4A75">
        <w:rPr>
          <w:rFonts w:ascii="UHJQMA+A030-Reg"/>
          <w:color w:val="000000"/>
          <w:spacing w:val="-1"/>
          <w:lang w:val="es-CO"/>
          <w:rPrChange w:id="5251" w:author="MARTHA  CERVANTES DIAZ" w:date="2023-01-02T08:55:00Z">
            <w:rPr>
              <w:rFonts w:ascii="UHJQMA+A030-Reg"/>
              <w:color w:val="000000"/>
              <w:spacing w:val="-1"/>
            </w:rPr>
          </w:rPrChange>
        </w:rPr>
        <w:t>por</w:t>
      </w:r>
      <w:r w:rsidRPr="00BF4A75">
        <w:rPr>
          <w:rFonts w:ascii="Times New Roman"/>
          <w:color w:val="000000"/>
          <w:spacing w:val="6"/>
          <w:lang w:val="es-CO"/>
          <w:rPrChange w:id="5252" w:author="MARTHA  CERVANTES DIAZ" w:date="2023-01-02T08:55:00Z">
            <w:rPr>
              <w:rFonts w:ascii="Times New Roman"/>
              <w:color w:val="000000"/>
              <w:spacing w:val="6"/>
            </w:rPr>
          </w:rPrChange>
        </w:rPr>
        <w:t xml:space="preserve"> </w:t>
      </w:r>
      <w:r w:rsidRPr="00BF4A75">
        <w:rPr>
          <w:rFonts w:ascii="UHJQMA+A030-Reg"/>
          <w:color w:val="000000"/>
          <w:lang w:val="es-CO"/>
          <w:rPrChange w:id="5253" w:author="MARTHA  CERVANTES DIAZ" w:date="2023-01-02T08:55:00Z">
            <w:rPr>
              <w:rFonts w:ascii="UHJQMA+A030-Reg"/>
              <w:color w:val="000000"/>
            </w:rPr>
          </w:rPrChange>
        </w:rPr>
        <w:t>4</w:t>
      </w:r>
    </w:p>
    <w:p w14:paraId="793C8570" w14:textId="77777777" w:rsidR="001D4206" w:rsidRPr="00BF4A75" w:rsidRDefault="00000000">
      <w:pPr>
        <w:framePr w:w="1853" w:wrap="auto" w:hAnchor="text" w:x="7045" w:y="4505"/>
        <w:widowControl w:val="0"/>
        <w:autoSpaceDE w:val="0"/>
        <w:autoSpaceDN w:val="0"/>
        <w:spacing w:before="20" w:after="0" w:line="251" w:lineRule="exact"/>
        <w:jc w:val="left"/>
        <w:rPr>
          <w:rFonts w:ascii="Times New Roman"/>
          <w:color w:val="000000"/>
          <w:lang w:val="es-CO"/>
          <w:rPrChange w:id="5254" w:author="MARTHA  CERVANTES DIAZ" w:date="2023-01-02T08:55:00Z">
            <w:rPr>
              <w:rFonts w:ascii="Times New Roman"/>
              <w:color w:val="000000"/>
            </w:rPr>
          </w:rPrChange>
        </w:rPr>
      </w:pPr>
      <w:r w:rsidRPr="00BF4A75">
        <w:rPr>
          <w:rFonts w:ascii="UHJQMA+A030-Reg"/>
          <w:color w:val="000000"/>
          <w:spacing w:val="-1"/>
          <w:lang w:val="es-CO"/>
          <w:rPrChange w:id="5255" w:author="MARTHA  CERVANTES DIAZ" w:date="2023-01-02T08:55:00Z">
            <w:rPr>
              <w:rFonts w:ascii="UHJQMA+A030-Reg"/>
              <w:color w:val="000000"/>
              <w:spacing w:val="-1"/>
            </w:rPr>
          </w:rPrChange>
        </w:rPr>
        <w:t>meses</w:t>
      </w:r>
    </w:p>
    <w:p w14:paraId="21D81073" w14:textId="77777777" w:rsidR="001D4206" w:rsidRPr="00BF4A75" w:rsidRDefault="00000000">
      <w:pPr>
        <w:framePr w:w="1730" w:wrap="auto" w:hAnchor="text" w:x="8982" w:y="4505"/>
        <w:widowControl w:val="0"/>
        <w:autoSpaceDE w:val="0"/>
        <w:autoSpaceDN w:val="0"/>
        <w:spacing w:before="0" w:after="0" w:line="255" w:lineRule="exact"/>
        <w:ind w:left="515"/>
        <w:jc w:val="left"/>
        <w:rPr>
          <w:rFonts w:ascii="Times New Roman"/>
          <w:color w:val="000000"/>
          <w:lang w:val="es-CO"/>
          <w:rPrChange w:id="5256" w:author="MARTHA  CERVANTES DIAZ" w:date="2023-01-02T08:55:00Z">
            <w:rPr>
              <w:rFonts w:ascii="Times New Roman"/>
              <w:color w:val="000000"/>
            </w:rPr>
          </w:rPrChange>
        </w:rPr>
      </w:pPr>
      <w:r w:rsidRPr="00BF4A75">
        <w:rPr>
          <w:rFonts w:ascii="JKVKLP+A030-Bol"/>
          <w:color w:val="000000"/>
          <w:spacing w:val="-1"/>
          <w:lang w:val="es-CO"/>
          <w:rPrChange w:id="5257" w:author="MARTHA  CERVANTES DIAZ" w:date="2023-01-02T08:55:00Z">
            <w:rPr>
              <w:rFonts w:ascii="JKVKLP+A030-Bol"/>
              <w:color w:val="000000"/>
              <w:spacing w:val="-1"/>
            </w:rPr>
          </w:rPrChange>
        </w:rPr>
        <w:t>Precio</w:t>
      </w:r>
    </w:p>
    <w:p w14:paraId="78FBE1DE" w14:textId="77777777" w:rsidR="001D4206" w:rsidRPr="00BF4A75" w:rsidRDefault="00000000">
      <w:pPr>
        <w:framePr w:w="1730" w:wrap="auto" w:hAnchor="text" w:x="8982" w:y="4505"/>
        <w:widowControl w:val="0"/>
        <w:autoSpaceDE w:val="0"/>
        <w:autoSpaceDN w:val="0"/>
        <w:spacing w:before="25" w:after="0" w:line="253" w:lineRule="exact"/>
        <w:jc w:val="left"/>
        <w:rPr>
          <w:rFonts w:ascii="Times New Roman"/>
          <w:color w:val="000000"/>
          <w:lang w:val="es-CO"/>
          <w:rPrChange w:id="5258" w:author="MARTHA  CERVANTES DIAZ" w:date="2023-01-02T08:55:00Z">
            <w:rPr>
              <w:rFonts w:ascii="Times New Roman"/>
              <w:color w:val="000000"/>
            </w:rPr>
          </w:rPrChange>
        </w:rPr>
      </w:pPr>
      <w:r w:rsidRPr="00BF4A75">
        <w:rPr>
          <w:rFonts w:ascii="UHJQMA+A030-Reg"/>
          <w:color w:val="000000"/>
          <w:spacing w:val="-2"/>
          <w:lang w:val="es-CO"/>
          <w:rPrChange w:id="5259" w:author="MARTHA  CERVANTES DIAZ" w:date="2023-01-02T08:55:00Z">
            <w:rPr>
              <w:rFonts w:ascii="UHJQMA+A030-Reg"/>
              <w:color w:val="000000"/>
              <w:spacing w:val="-2"/>
            </w:rPr>
          </w:rPrChange>
        </w:rPr>
        <w:t>COP</w:t>
      </w:r>
      <w:r w:rsidRPr="00BF4A75">
        <w:rPr>
          <w:rFonts w:ascii="Times New Roman"/>
          <w:color w:val="000000"/>
          <w:spacing w:val="7"/>
          <w:lang w:val="es-CO"/>
          <w:rPrChange w:id="5260" w:author="MARTHA  CERVANTES DIAZ" w:date="2023-01-02T08:55:00Z">
            <w:rPr>
              <w:rFonts w:ascii="Times New Roman"/>
              <w:color w:val="000000"/>
              <w:spacing w:val="7"/>
            </w:rPr>
          </w:rPrChange>
        </w:rPr>
        <w:t xml:space="preserve"> </w:t>
      </w:r>
      <w:r w:rsidRPr="00BF4A75">
        <w:rPr>
          <w:rFonts w:ascii="UHJQMA+A030-Reg" w:hAnsi="UHJQMA+A030-Reg" w:cs="UHJQMA+A030-Reg"/>
          <w:color w:val="000000"/>
          <w:spacing w:val="-1"/>
          <w:lang w:val="es-CO"/>
          <w:rPrChange w:id="5261" w:author="MARTHA  CERVANTES DIAZ" w:date="2023-01-02T08:55:00Z">
            <w:rPr>
              <w:rFonts w:ascii="UHJQMA+A030-Reg" w:hAnsi="UHJQMA+A030-Reg" w:cs="UHJQMA+A030-Reg"/>
              <w:color w:val="000000"/>
              <w:spacing w:val="-1"/>
            </w:rPr>
          </w:rPrChange>
        </w:rPr>
        <w:t>4’880.000</w:t>
      </w:r>
    </w:p>
    <w:p w14:paraId="7214F689" w14:textId="77777777" w:rsidR="001D4206" w:rsidRPr="00BF4A75" w:rsidRDefault="00000000">
      <w:pPr>
        <w:framePr w:w="725" w:wrap="auto" w:hAnchor="text" w:x="1568" w:y="5327"/>
        <w:widowControl w:val="0"/>
        <w:autoSpaceDE w:val="0"/>
        <w:autoSpaceDN w:val="0"/>
        <w:spacing w:before="0" w:after="0" w:line="251" w:lineRule="exact"/>
        <w:jc w:val="left"/>
        <w:rPr>
          <w:rFonts w:ascii="Times New Roman"/>
          <w:color w:val="000000"/>
          <w:lang w:val="es-CO"/>
          <w:rPrChange w:id="5262" w:author="MARTHA  CERVANTES DIAZ" w:date="2023-01-02T08:55:00Z">
            <w:rPr>
              <w:rFonts w:ascii="Times New Roman"/>
              <w:color w:val="000000"/>
            </w:rPr>
          </w:rPrChange>
        </w:rPr>
      </w:pPr>
      <w:r w:rsidRPr="00BF4A75">
        <w:rPr>
          <w:rFonts w:ascii="UHJQMA+A030-Reg"/>
          <w:color w:val="000000"/>
          <w:spacing w:val="-1"/>
          <w:lang w:val="es-CO"/>
          <w:rPrChange w:id="5263" w:author="MARTHA  CERVANTES DIAZ" w:date="2023-01-02T08:55:00Z">
            <w:rPr>
              <w:rFonts w:ascii="UHJQMA+A030-Reg"/>
              <w:color w:val="000000"/>
              <w:spacing w:val="-1"/>
            </w:rPr>
          </w:rPrChange>
        </w:rPr>
        <w:t>PhD.</w:t>
      </w:r>
    </w:p>
    <w:p w14:paraId="2942CD66" w14:textId="77777777" w:rsidR="001D4206" w:rsidRPr="00BF4A75" w:rsidRDefault="00000000">
      <w:pPr>
        <w:framePr w:w="944" w:wrap="auto" w:hAnchor="text" w:x="2554" w:y="5327"/>
        <w:widowControl w:val="0"/>
        <w:autoSpaceDE w:val="0"/>
        <w:autoSpaceDN w:val="0"/>
        <w:spacing w:before="0" w:after="0" w:line="251" w:lineRule="exact"/>
        <w:jc w:val="left"/>
        <w:rPr>
          <w:rFonts w:ascii="Times New Roman"/>
          <w:color w:val="000000"/>
          <w:lang w:val="es-CO"/>
          <w:rPrChange w:id="5264" w:author="MARTHA  CERVANTES DIAZ" w:date="2023-01-02T08:55:00Z">
            <w:rPr>
              <w:rFonts w:ascii="Times New Roman"/>
              <w:color w:val="000000"/>
            </w:rPr>
          </w:rPrChange>
        </w:rPr>
      </w:pPr>
      <w:r w:rsidRPr="00BF4A75">
        <w:rPr>
          <w:rFonts w:ascii="UHJQMA+A030-Reg"/>
          <w:color w:val="000000"/>
          <w:spacing w:val="-1"/>
          <w:lang w:val="es-CO"/>
          <w:rPrChange w:id="5265" w:author="MARTHA  CERVANTES DIAZ" w:date="2023-01-02T08:55:00Z">
            <w:rPr>
              <w:rFonts w:ascii="UHJQMA+A030-Reg"/>
              <w:color w:val="000000"/>
              <w:spacing w:val="-1"/>
            </w:rPr>
          </w:rPrChange>
        </w:rPr>
        <w:t>Gabriel</w:t>
      </w:r>
    </w:p>
    <w:p w14:paraId="02CE7DA0" w14:textId="77777777" w:rsidR="001D4206" w:rsidRPr="00BF4A75" w:rsidRDefault="00000000">
      <w:pPr>
        <w:framePr w:w="1930" w:wrap="auto" w:hAnchor="text" w:x="1568" w:y="5598"/>
        <w:widowControl w:val="0"/>
        <w:autoSpaceDE w:val="0"/>
        <w:autoSpaceDN w:val="0"/>
        <w:spacing w:before="0" w:after="0" w:line="251" w:lineRule="exact"/>
        <w:jc w:val="left"/>
        <w:rPr>
          <w:rFonts w:ascii="Times New Roman"/>
          <w:color w:val="000000"/>
          <w:lang w:val="es-CO"/>
          <w:rPrChange w:id="5266" w:author="MARTHA  CERVANTES DIAZ" w:date="2023-01-02T08:55:00Z">
            <w:rPr>
              <w:rFonts w:ascii="Times New Roman"/>
              <w:color w:val="000000"/>
            </w:rPr>
          </w:rPrChange>
        </w:rPr>
      </w:pPr>
      <w:r w:rsidRPr="00BF4A75">
        <w:rPr>
          <w:rFonts w:ascii="UHJQMA+A030-Reg"/>
          <w:color w:val="000000"/>
          <w:spacing w:val="-1"/>
          <w:lang w:val="es-CO"/>
          <w:rPrChange w:id="5267" w:author="MARTHA  CERVANTES DIAZ" w:date="2023-01-02T08:55:00Z">
            <w:rPr>
              <w:rFonts w:ascii="UHJQMA+A030-Reg"/>
              <w:color w:val="000000"/>
              <w:spacing w:val="-1"/>
            </w:rPr>
          </w:rPrChange>
        </w:rPr>
        <w:t>Rodrigo</w:t>
      </w:r>
      <w:r w:rsidRPr="00BF4A75">
        <w:rPr>
          <w:rFonts w:ascii="Times New Roman"/>
          <w:color w:val="000000"/>
          <w:spacing w:val="70"/>
          <w:lang w:val="es-CO"/>
          <w:rPrChange w:id="5268" w:author="MARTHA  CERVANTES DIAZ" w:date="2023-01-02T08:55:00Z">
            <w:rPr>
              <w:rFonts w:ascii="Times New Roman"/>
              <w:color w:val="000000"/>
              <w:spacing w:val="70"/>
            </w:rPr>
          </w:rPrChange>
        </w:rPr>
        <w:t xml:space="preserve"> </w:t>
      </w:r>
      <w:r w:rsidRPr="00BF4A75">
        <w:rPr>
          <w:rFonts w:ascii="UHJQMA+A030-Reg"/>
          <w:color w:val="000000"/>
          <w:spacing w:val="-2"/>
          <w:lang w:val="es-CO"/>
          <w:rPrChange w:id="5269" w:author="MARTHA  CERVANTES DIAZ" w:date="2023-01-02T08:55:00Z">
            <w:rPr>
              <w:rFonts w:ascii="UHJQMA+A030-Reg"/>
              <w:color w:val="000000"/>
              <w:spacing w:val="-2"/>
            </w:rPr>
          </w:rPrChange>
        </w:rPr>
        <w:t>Pedraza</w:t>
      </w:r>
    </w:p>
    <w:p w14:paraId="46B6261C" w14:textId="77777777" w:rsidR="001D4206" w:rsidRPr="00BF4A75" w:rsidRDefault="00000000">
      <w:pPr>
        <w:framePr w:w="1930" w:wrap="auto" w:hAnchor="text" w:x="1568" w:y="5598"/>
        <w:widowControl w:val="0"/>
        <w:autoSpaceDE w:val="0"/>
        <w:autoSpaceDN w:val="0"/>
        <w:spacing w:before="20" w:after="0" w:line="251" w:lineRule="exact"/>
        <w:jc w:val="left"/>
        <w:rPr>
          <w:rFonts w:ascii="Times New Roman"/>
          <w:color w:val="000000"/>
          <w:lang w:val="es-CO"/>
          <w:rPrChange w:id="5270" w:author="MARTHA  CERVANTES DIAZ" w:date="2023-01-02T08:55:00Z">
            <w:rPr>
              <w:rFonts w:ascii="Times New Roman"/>
              <w:color w:val="000000"/>
            </w:rPr>
          </w:rPrChange>
        </w:rPr>
      </w:pPr>
      <w:r w:rsidRPr="00BF4A75">
        <w:rPr>
          <w:rFonts w:ascii="UHJQMA+A030-Reg"/>
          <w:color w:val="000000"/>
          <w:spacing w:val="-2"/>
          <w:lang w:val="es-CO"/>
          <w:rPrChange w:id="5271" w:author="MARTHA  CERVANTES DIAZ" w:date="2023-01-02T08:55:00Z">
            <w:rPr>
              <w:rFonts w:ascii="UHJQMA+A030-Reg"/>
              <w:color w:val="000000"/>
              <w:spacing w:val="-2"/>
            </w:rPr>
          </w:rPrChange>
        </w:rPr>
        <w:t>Ferreira</w:t>
      </w:r>
    </w:p>
    <w:p w14:paraId="54E0E8D9" w14:textId="77777777" w:rsidR="001D4206" w:rsidRPr="00BF4A75" w:rsidRDefault="00000000">
      <w:pPr>
        <w:framePr w:w="373" w:wrap="auto" w:hAnchor="text" w:x="5987" w:y="14774"/>
        <w:widowControl w:val="0"/>
        <w:autoSpaceDE w:val="0"/>
        <w:autoSpaceDN w:val="0"/>
        <w:spacing w:before="0" w:after="0" w:line="275" w:lineRule="exact"/>
        <w:jc w:val="left"/>
        <w:rPr>
          <w:rFonts w:ascii="Times New Roman"/>
          <w:color w:val="000000"/>
          <w:sz w:val="24"/>
          <w:lang w:val="es-CO"/>
          <w:rPrChange w:id="5272" w:author="MARTHA  CERVANTES DIAZ" w:date="2023-01-02T08:55:00Z">
            <w:rPr>
              <w:rFonts w:ascii="Times New Roman"/>
              <w:color w:val="000000"/>
              <w:sz w:val="24"/>
            </w:rPr>
          </w:rPrChange>
        </w:rPr>
      </w:pPr>
      <w:r w:rsidRPr="00BF4A75">
        <w:rPr>
          <w:rFonts w:ascii="UHJQMA+A030-Reg"/>
          <w:color w:val="000000"/>
          <w:sz w:val="24"/>
          <w:lang w:val="es-CO"/>
          <w:rPrChange w:id="5273" w:author="MARTHA  CERVANTES DIAZ" w:date="2023-01-02T08:55:00Z">
            <w:rPr>
              <w:rFonts w:ascii="UHJQMA+A030-Reg"/>
              <w:color w:val="000000"/>
              <w:sz w:val="24"/>
            </w:rPr>
          </w:rPrChange>
        </w:rPr>
        <w:t>1</w:t>
      </w:r>
    </w:p>
    <w:p w14:paraId="5351B428" w14:textId="77777777" w:rsidR="001D4206" w:rsidRPr="00BF4A75" w:rsidRDefault="00000000">
      <w:pPr>
        <w:framePr w:w="373" w:wrap="auto" w:hAnchor="text" w:x="6120" w:y="14774"/>
        <w:widowControl w:val="0"/>
        <w:autoSpaceDE w:val="0"/>
        <w:autoSpaceDN w:val="0"/>
        <w:spacing w:before="0" w:after="0" w:line="275" w:lineRule="exact"/>
        <w:jc w:val="left"/>
        <w:rPr>
          <w:rFonts w:ascii="Times New Roman"/>
          <w:color w:val="000000"/>
          <w:sz w:val="24"/>
          <w:lang w:val="es-CO"/>
          <w:rPrChange w:id="5274" w:author="MARTHA  CERVANTES DIAZ" w:date="2023-01-02T08:55:00Z">
            <w:rPr>
              <w:rFonts w:ascii="Times New Roman"/>
              <w:color w:val="000000"/>
              <w:sz w:val="24"/>
            </w:rPr>
          </w:rPrChange>
        </w:rPr>
      </w:pPr>
      <w:r w:rsidRPr="00BF4A75">
        <w:rPr>
          <w:rFonts w:ascii="UHJQMA+A030-Reg"/>
          <w:color w:val="000000"/>
          <w:sz w:val="24"/>
          <w:lang w:val="es-CO"/>
          <w:rPrChange w:id="5275" w:author="MARTHA  CERVANTES DIAZ" w:date="2023-01-02T08:55:00Z">
            <w:rPr>
              <w:rFonts w:ascii="UHJQMA+A030-Reg"/>
              <w:color w:val="000000"/>
              <w:sz w:val="24"/>
            </w:rPr>
          </w:rPrChange>
        </w:rPr>
        <w:t>1</w:t>
      </w:r>
    </w:p>
    <w:p w14:paraId="00794EE2" w14:textId="77777777" w:rsidR="001D4206" w:rsidRPr="00BF4A75" w:rsidRDefault="00000000">
      <w:pPr>
        <w:spacing w:before="0" w:after="0" w:line="0" w:lineRule="atLeast"/>
        <w:jc w:val="left"/>
        <w:rPr>
          <w:rFonts w:ascii="Arial"/>
          <w:color w:val="FF0000"/>
          <w:sz w:val="2"/>
          <w:lang w:val="es-CO"/>
          <w:rPrChange w:id="5276" w:author="MARTHA  CERVANTES DIAZ" w:date="2023-01-02T08:55:00Z">
            <w:rPr>
              <w:rFonts w:ascii="Arial"/>
              <w:color w:val="FF0000"/>
              <w:sz w:val="2"/>
            </w:rPr>
          </w:rPrChange>
        </w:rPr>
      </w:pPr>
      <w:r>
        <w:rPr>
          <w:noProof/>
        </w:rPr>
        <w:pict w14:anchorId="4F247133">
          <v:shape id="_x000011" o:spid="_x0000_s1026" type="#_x0000_t75" style="position:absolute;margin-left:71pt;margin-top:224.8pt;width:470.8pt;height:140.9pt;z-index:-251664384;mso-position-horizontal:absolute;mso-position-horizontal-relative:page;mso-position-vertical:absolute;mso-position-vertical-relative:page">
            <v:imagedata r:id="rId12" o:title="image12"/>
            <w10:wrap anchorx="page" anchory="page"/>
          </v:shape>
        </w:pict>
      </w:r>
      <w:r w:rsidRPr="00BF4A75">
        <w:rPr>
          <w:rFonts w:ascii="Arial"/>
          <w:color w:val="FF0000"/>
          <w:sz w:val="2"/>
          <w:lang w:val="es-CO"/>
          <w:rPrChange w:id="5277" w:author="MARTHA  CERVANTES DIAZ" w:date="2023-01-02T08:55:00Z">
            <w:rPr>
              <w:rFonts w:ascii="Arial"/>
              <w:color w:val="FF0000"/>
              <w:sz w:val="2"/>
            </w:rPr>
          </w:rPrChange>
        </w:rPr>
        <w:br w:type="page"/>
      </w:r>
    </w:p>
    <w:p w14:paraId="48D3DA3D" w14:textId="77777777" w:rsidR="001D4206" w:rsidRPr="00BF4A75" w:rsidRDefault="00000000">
      <w:pPr>
        <w:spacing w:before="0" w:after="0" w:line="0" w:lineRule="atLeast"/>
        <w:jc w:val="left"/>
        <w:rPr>
          <w:rFonts w:ascii="Arial"/>
          <w:color w:val="FF0000"/>
          <w:sz w:val="2"/>
          <w:lang w:val="es-CO"/>
          <w:rPrChange w:id="5278" w:author="MARTHA  CERVANTES DIAZ" w:date="2023-01-02T08:55:00Z">
            <w:rPr>
              <w:rFonts w:ascii="Arial"/>
              <w:color w:val="FF0000"/>
              <w:sz w:val="2"/>
            </w:rPr>
          </w:rPrChange>
        </w:rPr>
      </w:pPr>
      <w:bookmarkStart w:id="5279" w:name="br13"/>
      <w:bookmarkEnd w:id="5279"/>
      <w:r w:rsidRPr="00BF4A75">
        <w:rPr>
          <w:rFonts w:ascii="Arial"/>
          <w:color w:val="FF0000"/>
          <w:sz w:val="2"/>
          <w:lang w:val="es-CO"/>
          <w:rPrChange w:id="5280" w:author="MARTHA  CERVANTES DIAZ" w:date="2023-01-02T08:55:00Z">
            <w:rPr>
              <w:rFonts w:ascii="Arial"/>
              <w:color w:val="FF0000"/>
              <w:sz w:val="2"/>
            </w:rPr>
          </w:rPrChange>
        </w:rPr>
        <w:lastRenderedPageBreak/>
        <w:t xml:space="preserve"> </w:t>
      </w:r>
    </w:p>
    <w:p w14:paraId="02684176" w14:textId="77777777" w:rsidR="001D4206" w:rsidRPr="00BF4A75" w:rsidRDefault="00000000">
      <w:pPr>
        <w:framePr w:w="373" w:wrap="auto" w:hAnchor="text" w:x="1440" w:y="1456"/>
        <w:widowControl w:val="0"/>
        <w:autoSpaceDE w:val="0"/>
        <w:autoSpaceDN w:val="0"/>
        <w:spacing w:before="0" w:after="0" w:line="278" w:lineRule="exact"/>
        <w:jc w:val="left"/>
        <w:rPr>
          <w:rFonts w:ascii="Times New Roman"/>
          <w:color w:val="000000"/>
          <w:sz w:val="24"/>
          <w:lang w:val="es-CO"/>
          <w:rPrChange w:id="5281" w:author="MARTHA  CERVANTES DIAZ" w:date="2023-01-02T08:55:00Z">
            <w:rPr>
              <w:rFonts w:ascii="Times New Roman"/>
              <w:color w:val="000000"/>
              <w:sz w:val="24"/>
            </w:rPr>
          </w:rPrChange>
        </w:rPr>
      </w:pPr>
      <w:r w:rsidRPr="00BF4A75">
        <w:rPr>
          <w:rFonts w:ascii="JKVKLP+A030-Bol"/>
          <w:color w:val="000000"/>
          <w:sz w:val="24"/>
          <w:lang w:val="es-CO"/>
          <w:rPrChange w:id="5282" w:author="MARTHA  CERVANTES DIAZ" w:date="2023-01-02T08:55:00Z">
            <w:rPr>
              <w:rFonts w:ascii="JKVKLP+A030-Bol"/>
              <w:color w:val="000000"/>
              <w:sz w:val="24"/>
            </w:rPr>
          </w:rPrChange>
        </w:rPr>
        <w:t>8</w:t>
      </w:r>
    </w:p>
    <w:p w14:paraId="74A40F00" w14:textId="77777777" w:rsidR="001D4206" w:rsidRPr="00BF4A75" w:rsidRDefault="00000000">
      <w:pPr>
        <w:framePr w:w="1967" w:wrap="auto" w:hAnchor="text" w:x="1812" w:y="1456"/>
        <w:widowControl w:val="0"/>
        <w:autoSpaceDE w:val="0"/>
        <w:autoSpaceDN w:val="0"/>
        <w:spacing w:before="0" w:after="0" w:line="278" w:lineRule="exact"/>
        <w:jc w:val="left"/>
        <w:rPr>
          <w:rFonts w:ascii="Times New Roman"/>
          <w:color w:val="000000"/>
          <w:sz w:val="24"/>
          <w:lang w:val="es-CO"/>
          <w:rPrChange w:id="5283" w:author="MARTHA  CERVANTES DIAZ" w:date="2023-01-02T08:55:00Z">
            <w:rPr>
              <w:rFonts w:ascii="Times New Roman"/>
              <w:color w:val="000000"/>
              <w:sz w:val="24"/>
            </w:rPr>
          </w:rPrChange>
        </w:rPr>
      </w:pPr>
      <w:r w:rsidRPr="00BF4A75">
        <w:rPr>
          <w:rFonts w:ascii="JKVKLP+A030-Bol" w:hAnsi="JKVKLP+A030-Bol" w:cs="JKVKLP+A030-Bol"/>
          <w:color w:val="000000"/>
          <w:spacing w:val="-1"/>
          <w:sz w:val="24"/>
          <w:lang w:val="es-CO"/>
          <w:rPrChange w:id="5284" w:author="MARTHA  CERVANTES DIAZ" w:date="2023-01-02T08:55:00Z">
            <w:rPr>
              <w:rFonts w:ascii="JKVKLP+A030-Bol" w:hAnsi="JKVKLP+A030-Bol" w:cs="JKVKLP+A030-Bol"/>
              <w:color w:val="000000"/>
              <w:spacing w:val="-1"/>
              <w:sz w:val="24"/>
            </w:rPr>
          </w:rPrChange>
        </w:rPr>
        <w:t>BIBLIOGRAFÍA</w:t>
      </w:r>
    </w:p>
    <w:p w14:paraId="54E0699D" w14:textId="77777777" w:rsidR="001D4206" w:rsidRDefault="00000000">
      <w:pPr>
        <w:framePr w:w="9521" w:wrap="auto" w:hAnchor="text" w:x="1440" w:y="2220"/>
        <w:widowControl w:val="0"/>
        <w:autoSpaceDE w:val="0"/>
        <w:autoSpaceDN w:val="0"/>
        <w:spacing w:before="0" w:after="0" w:line="275" w:lineRule="exact"/>
        <w:jc w:val="left"/>
        <w:rPr>
          <w:rFonts w:ascii="Times New Roman"/>
          <w:color w:val="000000"/>
          <w:sz w:val="24"/>
        </w:rPr>
      </w:pPr>
      <w:r w:rsidRPr="00BF4A75">
        <w:rPr>
          <w:rFonts w:ascii="UHJQMA+A030-Reg"/>
          <w:color w:val="000000"/>
          <w:spacing w:val="-1"/>
          <w:sz w:val="24"/>
          <w:lang w:val="es-CO"/>
          <w:rPrChange w:id="5285" w:author="MARTHA  CERVANTES DIAZ" w:date="2023-01-02T08:55:00Z">
            <w:rPr>
              <w:rFonts w:ascii="UHJQMA+A030-Reg"/>
              <w:color w:val="000000"/>
              <w:spacing w:val="-1"/>
              <w:sz w:val="24"/>
            </w:rPr>
          </w:rPrChange>
        </w:rPr>
        <w:t>Booch,</w:t>
      </w:r>
      <w:r w:rsidRPr="00BF4A75">
        <w:rPr>
          <w:rFonts w:ascii="Times New Roman"/>
          <w:color w:val="000000"/>
          <w:spacing w:val="7"/>
          <w:sz w:val="24"/>
          <w:lang w:val="es-CO"/>
          <w:rPrChange w:id="528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287" w:author="MARTHA  CERVANTES DIAZ" w:date="2023-01-02T08:55:00Z">
            <w:rPr>
              <w:rFonts w:ascii="UHJQMA+A030-Reg"/>
              <w:color w:val="000000"/>
              <w:sz w:val="24"/>
            </w:rPr>
          </w:rPrChange>
        </w:rPr>
        <w:t>G.,</w:t>
      </w:r>
      <w:r w:rsidRPr="00BF4A75">
        <w:rPr>
          <w:rFonts w:ascii="Times New Roman"/>
          <w:color w:val="000000"/>
          <w:spacing w:val="7"/>
          <w:sz w:val="24"/>
          <w:lang w:val="es-CO"/>
          <w:rPrChange w:id="5288"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289" w:author="MARTHA  CERVANTES DIAZ" w:date="2023-01-02T08:55:00Z">
            <w:rPr>
              <w:rFonts w:ascii="UHJQMA+A030-Reg"/>
              <w:color w:val="000000"/>
              <w:spacing w:val="-1"/>
              <w:sz w:val="24"/>
            </w:rPr>
          </w:rPrChange>
        </w:rPr>
        <w:t>Rumbaugh,</w:t>
      </w:r>
      <w:r w:rsidRPr="00BF4A75">
        <w:rPr>
          <w:rFonts w:ascii="Times New Roman"/>
          <w:color w:val="000000"/>
          <w:spacing w:val="7"/>
          <w:sz w:val="24"/>
          <w:lang w:val="es-CO"/>
          <w:rPrChange w:id="529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291" w:author="MARTHA  CERVANTES DIAZ" w:date="2023-01-02T08:55:00Z">
            <w:rPr>
              <w:rFonts w:ascii="UHJQMA+A030-Reg"/>
              <w:color w:val="000000"/>
              <w:sz w:val="24"/>
            </w:rPr>
          </w:rPrChange>
        </w:rPr>
        <w:t>J.,</w:t>
      </w:r>
      <w:r w:rsidRPr="00BF4A75">
        <w:rPr>
          <w:rFonts w:ascii="Times New Roman"/>
          <w:color w:val="000000"/>
          <w:spacing w:val="7"/>
          <w:sz w:val="24"/>
          <w:lang w:val="es-CO"/>
          <w:rPrChange w:id="529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293" w:author="MARTHA  CERVANTES DIAZ" w:date="2023-01-02T08:55:00Z">
            <w:rPr>
              <w:rFonts w:ascii="UHJQMA+A030-Reg"/>
              <w:color w:val="000000"/>
              <w:sz w:val="24"/>
            </w:rPr>
          </w:rPrChange>
        </w:rPr>
        <w:t>y</w:t>
      </w:r>
      <w:r w:rsidRPr="00BF4A75">
        <w:rPr>
          <w:rFonts w:ascii="Times New Roman"/>
          <w:color w:val="000000"/>
          <w:spacing w:val="6"/>
          <w:sz w:val="24"/>
          <w:lang w:val="es-CO"/>
          <w:rPrChange w:id="5294" w:author="MARTHA  CERVANTES DIAZ" w:date="2023-01-02T08:55:00Z">
            <w:rPr>
              <w:rFonts w:ascii="Times New Roman"/>
              <w:color w:val="000000"/>
              <w:spacing w:val="6"/>
              <w:sz w:val="24"/>
            </w:rPr>
          </w:rPrChange>
        </w:rPr>
        <w:t xml:space="preserve"> </w:t>
      </w:r>
      <w:r w:rsidRPr="00BF4A75">
        <w:rPr>
          <w:rFonts w:ascii="UHJQMA+A030-Reg"/>
          <w:color w:val="000000"/>
          <w:sz w:val="24"/>
          <w:lang w:val="es-CO"/>
          <w:rPrChange w:id="5295" w:author="MARTHA  CERVANTES DIAZ" w:date="2023-01-02T08:55:00Z">
            <w:rPr>
              <w:rFonts w:ascii="UHJQMA+A030-Reg"/>
              <w:color w:val="000000"/>
              <w:sz w:val="24"/>
            </w:rPr>
          </w:rPrChange>
        </w:rPr>
        <w:t>Jacobson,</w:t>
      </w:r>
      <w:r w:rsidRPr="00BF4A75">
        <w:rPr>
          <w:rFonts w:ascii="Times New Roman"/>
          <w:color w:val="000000"/>
          <w:spacing w:val="7"/>
          <w:sz w:val="24"/>
          <w:lang w:val="es-CO"/>
          <w:rPrChange w:id="529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297" w:author="MARTHA  CERVANTES DIAZ" w:date="2023-01-02T08:55:00Z">
            <w:rPr>
              <w:rFonts w:ascii="UHJQMA+A030-Reg"/>
              <w:color w:val="000000"/>
              <w:sz w:val="24"/>
            </w:rPr>
          </w:rPrChange>
        </w:rPr>
        <w:t>I.</w:t>
      </w:r>
      <w:r w:rsidRPr="00BF4A75">
        <w:rPr>
          <w:rFonts w:ascii="Times New Roman"/>
          <w:color w:val="000000"/>
          <w:spacing w:val="33"/>
          <w:sz w:val="24"/>
          <w:lang w:val="es-CO"/>
          <w:rPrChange w:id="5298" w:author="MARTHA  CERVANTES DIAZ" w:date="2023-01-02T08:55:00Z">
            <w:rPr>
              <w:rFonts w:ascii="Times New Roman"/>
              <w:color w:val="000000"/>
              <w:spacing w:val="33"/>
              <w:sz w:val="24"/>
            </w:rPr>
          </w:rPrChange>
        </w:rPr>
        <w:t xml:space="preserve"> </w:t>
      </w:r>
      <w:r w:rsidRPr="00BF4A75">
        <w:rPr>
          <w:rFonts w:ascii="UHJQMA+A030-Reg"/>
          <w:color w:val="000000"/>
          <w:sz w:val="24"/>
          <w:lang w:val="es-CO"/>
          <w:rPrChange w:id="5299" w:author="MARTHA  CERVANTES DIAZ" w:date="2023-01-02T08:55:00Z">
            <w:rPr>
              <w:rFonts w:ascii="UHJQMA+A030-Reg"/>
              <w:color w:val="000000"/>
              <w:sz w:val="24"/>
            </w:rPr>
          </w:rPrChange>
        </w:rPr>
        <w:t>(2005).</w:t>
      </w:r>
      <w:r w:rsidRPr="00BF4A75">
        <w:rPr>
          <w:rFonts w:ascii="Times New Roman"/>
          <w:color w:val="000000"/>
          <w:spacing w:val="33"/>
          <w:sz w:val="24"/>
          <w:lang w:val="es-CO"/>
          <w:rPrChange w:id="5300" w:author="MARTHA  CERVANTES DIAZ" w:date="2023-01-02T08:55:00Z">
            <w:rPr>
              <w:rFonts w:ascii="Times New Roman"/>
              <w:color w:val="000000"/>
              <w:spacing w:val="33"/>
              <w:sz w:val="24"/>
            </w:rPr>
          </w:rPrChange>
        </w:rPr>
        <w:t xml:space="preserve"> </w:t>
      </w:r>
      <w:r>
        <w:rPr>
          <w:rFonts w:ascii="ITAIRR+A030-Ita"/>
          <w:color w:val="000000"/>
          <w:spacing w:val="-1"/>
          <w:sz w:val="24"/>
        </w:rPr>
        <w:t>The</w:t>
      </w:r>
      <w:r>
        <w:rPr>
          <w:rFonts w:ascii="Times New Roman"/>
          <w:color w:val="000000"/>
          <w:spacing w:val="6"/>
          <w:sz w:val="24"/>
        </w:rPr>
        <w:t xml:space="preserve"> </w:t>
      </w:r>
      <w:r>
        <w:rPr>
          <w:rFonts w:ascii="ITAIRR+A030-Ita" w:hAnsi="ITAIRR+A030-Ita" w:cs="ITAIRR+A030-Ita"/>
          <w:color w:val="000000"/>
          <w:sz w:val="24"/>
        </w:rPr>
        <w:t>uniﬁed</w:t>
      </w:r>
      <w:r>
        <w:rPr>
          <w:rFonts w:ascii="Times New Roman"/>
          <w:color w:val="000000"/>
          <w:spacing w:val="6"/>
          <w:sz w:val="24"/>
        </w:rPr>
        <w:t xml:space="preserve"> </w:t>
      </w:r>
      <w:r>
        <w:rPr>
          <w:rFonts w:ascii="ITAIRR+A030-Ita"/>
          <w:color w:val="000000"/>
          <w:sz w:val="24"/>
        </w:rPr>
        <w:t>modeling</w:t>
      </w:r>
      <w:r>
        <w:rPr>
          <w:rFonts w:ascii="Times New Roman"/>
          <w:color w:val="000000"/>
          <w:spacing w:val="6"/>
          <w:sz w:val="24"/>
        </w:rPr>
        <w:t xml:space="preserve"> </w:t>
      </w:r>
      <w:r>
        <w:rPr>
          <w:rFonts w:ascii="ITAIRR+A030-Ita"/>
          <w:color w:val="000000"/>
          <w:sz w:val="24"/>
        </w:rPr>
        <w:t>language</w:t>
      </w:r>
      <w:r>
        <w:rPr>
          <w:rFonts w:ascii="Times New Roman"/>
          <w:color w:val="000000"/>
          <w:spacing w:val="6"/>
          <w:sz w:val="24"/>
        </w:rPr>
        <w:t xml:space="preserve"> </w:t>
      </w:r>
      <w:r>
        <w:rPr>
          <w:rFonts w:ascii="ITAIRR+A030-Ita"/>
          <w:color w:val="000000"/>
          <w:sz w:val="24"/>
        </w:rPr>
        <w:t>user</w:t>
      </w:r>
    </w:p>
    <w:p w14:paraId="40408B1F" w14:textId="77777777" w:rsidR="001D4206" w:rsidRDefault="00000000">
      <w:pPr>
        <w:framePr w:w="9521" w:wrap="auto" w:hAnchor="text" w:x="1440" w:y="2220"/>
        <w:widowControl w:val="0"/>
        <w:autoSpaceDE w:val="0"/>
        <w:autoSpaceDN w:val="0"/>
        <w:spacing w:before="13" w:after="0" w:line="275" w:lineRule="exact"/>
        <w:ind w:left="585"/>
        <w:jc w:val="left"/>
        <w:rPr>
          <w:rFonts w:ascii="Times New Roman"/>
          <w:color w:val="000000"/>
          <w:sz w:val="24"/>
        </w:rPr>
      </w:pPr>
      <w:r>
        <w:rPr>
          <w:rFonts w:ascii="ITAIRR+A030-Ita"/>
          <w:color w:val="000000"/>
          <w:sz w:val="24"/>
        </w:rPr>
        <w:t>guide</w:t>
      </w:r>
      <w:r>
        <w:rPr>
          <w:rFonts w:ascii="Times New Roman"/>
          <w:color w:val="000000"/>
          <w:spacing w:val="11"/>
          <w:sz w:val="24"/>
        </w:rPr>
        <w:t xml:space="preserve"> </w:t>
      </w:r>
      <w:r>
        <w:rPr>
          <w:rFonts w:ascii="UHJQMA+A030-Reg"/>
          <w:color w:val="000000"/>
          <w:sz w:val="24"/>
        </w:rPr>
        <w:t>(2.</w:t>
      </w:r>
      <w:r>
        <w:rPr>
          <w:rFonts w:ascii="UHJQMA+A030-Reg"/>
          <w:color w:val="000000"/>
          <w:sz w:val="24"/>
          <w:vertAlign w:val="superscript"/>
        </w:rPr>
        <w:t>a</w:t>
      </w:r>
      <w:r>
        <w:rPr>
          <w:rFonts w:ascii="Times New Roman"/>
          <w:color w:val="000000"/>
          <w:spacing w:val="6"/>
          <w:sz w:val="24"/>
          <w:vertAlign w:val="superscript"/>
        </w:rPr>
        <w:t xml:space="preserve"> </w:t>
      </w:r>
      <w:r>
        <w:rPr>
          <w:rFonts w:ascii="UHJQMA+A030-Reg"/>
          <w:color w:val="000000"/>
          <w:sz w:val="24"/>
        </w:rPr>
        <w:t>ed.).</w:t>
      </w:r>
      <w:r>
        <w:rPr>
          <w:rFonts w:ascii="Times New Roman"/>
          <w:color w:val="000000"/>
          <w:spacing w:val="33"/>
          <w:sz w:val="24"/>
        </w:rPr>
        <w:t xml:space="preserve"> </w:t>
      </w:r>
      <w:r>
        <w:rPr>
          <w:rFonts w:ascii="UHJQMA+A030-Reg"/>
          <w:color w:val="000000"/>
          <w:spacing w:val="-1"/>
          <w:sz w:val="24"/>
        </w:rPr>
        <w:t>Boston,</w:t>
      </w:r>
      <w:r>
        <w:rPr>
          <w:rFonts w:ascii="Times New Roman"/>
          <w:color w:val="000000"/>
          <w:spacing w:val="7"/>
          <w:sz w:val="24"/>
        </w:rPr>
        <w:t xml:space="preserve"> </w:t>
      </w:r>
      <w:r>
        <w:rPr>
          <w:rFonts w:ascii="UHJQMA+A030-Reg"/>
          <w:color w:val="000000"/>
          <w:spacing w:val="-1"/>
          <w:sz w:val="24"/>
        </w:rPr>
        <w:t>MA:</w:t>
      </w:r>
      <w:r>
        <w:rPr>
          <w:rFonts w:ascii="Times New Roman"/>
          <w:color w:val="000000"/>
          <w:spacing w:val="7"/>
          <w:sz w:val="24"/>
        </w:rPr>
        <w:t xml:space="preserve"> </w:t>
      </w:r>
      <w:r>
        <w:rPr>
          <w:rFonts w:ascii="UHJQMA+A030-Reg"/>
          <w:color w:val="000000"/>
          <w:spacing w:val="-2"/>
          <w:sz w:val="24"/>
        </w:rPr>
        <w:t>Addison-Wesley</w:t>
      </w:r>
      <w:r>
        <w:rPr>
          <w:rFonts w:ascii="Times New Roman"/>
          <w:color w:val="000000"/>
          <w:spacing w:val="8"/>
          <w:sz w:val="24"/>
        </w:rPr>
        <w:t xml:space="preserve"> </w:t>
      </w:r>
      <w:r>
        <w:rPr>
          <w:rFonts w:ascii="UHJQMA+A030-Reg"/>
          <w:color w:val="000000"/>
          <w:sz w:val="24"/>
        </w:rPr>
        <w:t>Educational.</w:t>
      </w:r>
    </w:p>
    <w:p w14:paraId="0725EAFF" w14:textId="77777777" w:rsidR="001D4206" w:rsidRDefault="00000000">
      <w:pPr>
        <w:framePr w:w="9521" w:wrap="auto" w:hAnchor="text" w:x="1440" w:y="2220"/>
        <w:widowControl w:val="0"/>
        <w:autoSpaceDE w:val="0"/>
        <w:autoSpaceDN w:val="0"/>
        <w:spacing w:before="13" w:after="0" w:line="275" w:lineRule="exact"/>
        <w:jc w:val="left"/>
        <w:rPr>
          <w:rFonts w:ascii="Times New Roman"/>
          <w:color w:val="000000"/>
          <w:sz w:val="24"/>
        </w:rPr>
      </w:pPr>
      <w:r>
        <w:rPr>
          <w:rFonts w:ascii="UHJQMA+A030-Reg"/>
          <w:color w:val="000000"/>
          <w:sz w:val="24"/>
        </w:rPr>
        <w:t>Crystal,</w:t>
      </w:r>
      <w:r>
        <w:rPr>
          <w:rFonts w:ascii="Times New Roman"/>
          <w:color w:val="000000"/>
          <w:spacing w:val="6"/>
          <w:sz w:val="24"/>
        </w:rPr>
        <w:t xml:space="preserve"> </w:t>
      </w:r>
      <w:r>
        <w:rPr>
          <w:rFonts w:ascii="UHJQMA+A030-Reg"/>
          <w:color w:val="000000"/>
          <w:spacing w:val="-1"/>
          <w:sz w:val="24"/>
        </w:rPr>
        <w:t>D.</w:t>
      </w:r>
      <w:r>
        <w:rPr>
          <w:rFonts w:ascii="Times New Roman"/>
          <w:color w:val="000000"/>
          <w:spacing w:val="33"/>
          <w:sz w:val="24"/>
        </w:rPr>
        <w:t xml:space="preserve"> </w:t>
      </w:r>
      <w:r>
        <w:rPr>
          <w:rFonts w:ascii="UHJQMA+A030-Reg"/>
          <w:color w:val="000000"/>
          <w:sz w:val="24"/>
        </w:rPr>
        <w:t>(2011).</w:t>
      </w:r>
      <w:r>
        <w:rPr>
          <w:rFonts w:ascii="Times New Roman"/>
          <w:color w:val="000000"/>
          <w:spacing w:val="33"/>
          <w:sz w:val="24"/>
        </w:rPr>
        <w:t xml:space="preserve"> </w:t>
      </w:r>
      <w:r>
        <w:rPr>
          <w:rFonts w:ascii="ITAIRR+A030-Ita"/>
          <w:color w:val="000000"/>
          <w:sz w:val="24"/>
        </w:rPr>
        <w:t>A</w:t>
      </w:r>
      <w:r>
        <w:rPr>
          <w:rFonts w:ascii="Times New Roman"/>
          <w:color w:val="000000"/>
          <w:spacing w:val="6"/>
          <w:sz w:val="24"/>
        </w:rPr>
        <w:t xml:space="preserve"> </w:t>
      </w:r>
      <w:r>
        <w:rPr>
          <w:rFonts w:ascii="ITAIRR+A030-Ita"/>
          <w:color w:val="000000"/>
          <w:sz w:val="24"/>
        </w:rPr>
        <w:t>dictionary</w:t>
      </w:r>
      <w:r>
        <w:rPr>
          <w:rFonts w:ascii="Times New Roman"/>
          <w:color w:val="000000"/>
          <w:spacing w:val="6"/>
          <w:sz w:val="24"/>
        </w:rPr>
        <w:t xml:space="preserve"> </w:t>
      </w:r>
      <w:r>
        <w:rPr>
          <w:rFonts w:ascii="ITAIRR+A030-Ita"/>
          <w:color w:val="000000"/>
          <w:sz w:val="24"/>
        </w:rPr>
        <w:t>of</w:t>
      </w:r>
      <w:r>
        <w:rPr>
          <w:rFonts w:ascii="Times New Roman"/>
          <w:color w:val="000000"/>
          <w:spacing w:val="7"/>
          <w:sz w:val="24"/>
        </w:rPr>
        <w:t xml:space="preserve"> </w:t>
      </w:r>
      <w:r>
        <w:rPr>
          <w:rFonts w:ascii="ITAIRR+A030-Ita"/>
          <w:color w:val="000000"/>
          <w:spacing w:val="-1"/>
          <w:sz w:val="24"/>
        </w:rPr>
        <w:t>linguistics</w:t>
      </w:r>
      <w:r>
        <w:rPr>
          <w:rFonts w:ascii="Times New Roman"/>
          <w:color w:val="000000"/>
          <w:spacing w:val="7"/>
          <w:sz w:val="24"/>
        </w:rPr>
        <w:t xml:space="preserve"> </w:t>
      </w:r>
      <w:r>
        <w:rPr>
          <w:rFonts w:ascii="ITAIRR+A030-Ita"/>
          <w:color w:val="000000"/>
          <w:sz w:val="24"/>
        </w:rPr>
        <w:t>and</w:t>
      </w:r>
      <w:r>
        <w:rPr>
          <w:rFonts w:ascii="Times New Roman"/>
          <w:color w:val="000000"/>
          <w:spacing w:val="6"/>
          <w:sz w:val="24"/>
        </w:rPr>
        <w:t xml:space="preserve"> </w:t>
      </w:r>
      <w:r>
        <w:rPr>
          <w:rFonts w:ascii="ITAIRR+A030-Ita"/>
          <w:color w:val="000000"/>
          <w:spacing w:val="-1"/>
          <w:sz w:val="24"/>
        </w:rPr>
        <w:t>phonetics</w:t>
      </w:r>
      <w:r>
        <w:rPr>
          <w:rFonts w:ascii="UHJQMA+A030-Reg"/>
          <w:color w:val="000000"/>
          <w:sz w:val="24"/>
        </w:rPr>
        <w:t>.</w:t>
      </w:r>
      <w:r>
        <w:rPr>
          <w:rFonts w:ascii="Times New Roman"/>
          <w:color w:val="000000"/>
          <w:spacing w:val="33"/>
          <w:sz w:val="24"/>
        </w:rPr>
        <w:t xml:space="preserve"> </w:t>
      </w:r>
      <w:r>
        <w:rPr>
          <w:rFonts w:ascii="UHJQMA+A030-Reg"/>
          <w:color w:val="000000"/>
          <w:sz w:val="24"/>
        </w:rPr>
        <w:t>John</w:t>
      </w:r>
      <w:r>
        <w:rPr>
          <w:rFonts w:ascii="Times New Roman"/>
          <w:color w:val="000000"/>
          <w:spacing w:val="6"/>
          <w:sz w:val="24"/>
        </w:rPr>
        <w:t xml:space="preserve"> </w:t>
      </w:r>
      <w:r>
        <w:rPr>
          <w:rFonts w:ascii="UHJQMA+A030-Reg"/>
          <w:color w:val="000000"/>
          <w:spacing w:val="-2"/>
          <w:sz w:val="24"/>
        </w:rPr>
        <w:t>Wiley</w:t>
      </w:r>
      <w:r>
        <w:rPr>
          <w:rFonts w:ascii="Times New Roman"/>
          <w:color w:val="000000"/>
          <w:spacing w:val="8"/>
          <w:sz w:val="24"/>
        </w:rPr>
        <w:t xml:space="preserve"> </w:t>
      </w:r>
      <w:r>
        <w:rPr>
          <w:rFonts w:ascii="UHJQMA+A030-Reg"/>
          <w:color w:val="000000"/>
          <w:sz w:val="24"/>
        </w:rPr>
        <w:t>&amp;</w:t>
      </w:r>
      <w:r>
        <w:rPr>
          <w:rFonts w:ascii="Times New Roman"/>
          <w:color w:val="000000"/>
          <w:spacing w:val="6"/>
          <w:sz w:val="24"/>
        </w:rPr>
        <w:t xml:space="preserve"> </w:t>
      </w:r>
      <w:r>
        <w:rPr>
          <w:rFonts w:ascii="UHJQMA+A030-Reg"/>
          <w:color w:val="000000"/>
          <w:spacing w:val="-1"/>
          <w:sz w:val="24"/>
        </w:rPr>
        <w:t>Sons.</w:t>
      </w:r>
    </w:p>
    <w:p w14:paraId="54B4FE18" w14:textId="77777777" w:rsidR="001D4206" w:rsidRDefault="00000000">
      <w:pPr>
        <w:framePr w:w="9521" w:wrap="auto" w:hAnchor="text" w:x="1440" w:y="2220"/>
        <w:widowControl w:val="0"/>
        <w:autoSpaceDE w:val="0"/>
        <w:autoSpaceDN w:val="0"/>
        <w:spacing w:before="13" w:after="0" w:line="275" w:lineRule="exact"/>
        <w:jc w:val="left"/>
        <w:rPr>
          <w:rFonts w:ascii="Times New Roman"/>
          <w:color w:val="000000"/>
          <w:sz w:val="24"/>
        </w:rPr>
      </w:pPr>
      <w:r>
        <w:rPr>
          <w:rFonts w:ascii="UHJQMA+A030-Reg"/>
          <w:color w:val="000000"/>
          <w:spacing w:val="-1"/>
          <w:sz w:val="24"/>
        </w:rPr>
        <w:t>Deichmann,</w:t>
      </w:r>
      <w:r>
        <w:rPr>
          <w:rFonts w:ascii="Times New Roman"/>
          <w:color w:val="000000"/>
          <w:spacing w:val="7"/>
          <w:sz w:val="24"/>
        </w:rPr>
        <w:t xml:space="preserve"> </w:t>
      </w:r>
      <w:r>
        <w:rPr>
          <w:rFonts w:ascii="UHJQMA+A030-Reg"/>
          <w:color w:val="000000"/>
          <w:sz w:val="24"/>
        </w:rPr>
        <w:t>J.,</w:t>
      </w:r>
      <w:r>
        <w:rPr>
          <w:rFonts w:ascii="Times New Roman"/>
          <w:color w:val="000000"/>
          <w:spacing w:val="7"/>
          <w:sz w:val="24"/>
        </w:rPr>
        <w:t xml:space="preserve"> </w:t>
      </w:r>
      <w:r>
        <w:rPr>
          <w:rFonts w:ascii="UHJQMA+A030-Reg"/>
          <w:color w:val="000000"/>
          <w:sz w:val="24"/>
        </w:rPr>
        <w:t>Doll,</w:t>
      </w:r>
      <w:r>
        <w:rPr>
          <w:rFonts w:ascii="Times New Roman"/>
          <w:color w:val="000000"/>
          <w:spacing w:val="7"/>
          <w:sz w:val="24"/>
        </w:rPr>
        <w:t xml:space="preserve"> </w:t>
      </w:r>
      <w:r>
        <w:rPr>
          <w:rFonts w:ascii="UHJQMA+A030-Reg"/>
          <w:color w:val="000000"/>
          <w:sz w:val="24"/>
        </w:rPr>
        <w:t>G.,</w:t>
      </w:r>
      <w:r>
        <w:rPr>
          <w:rFonts w:ascii="Times New Roman"/>
          <w:color w:val="000000"/>
          <w:spacing w:val="7"/>
          <w:sz w:val="24"/>
        </w:rPr>
        <w:t xml:space="preserve"> </w:t>
      </w:r>
      <w:r>
        <w:rPr>
          <w:rFonts w:ascii="UHJQMA+A030-Reg"/>
          <w:color w:val="000000"/>
          <w:sz w:val="24"/>
        </w:rPr>
        <w:t>Klein,</w:t>
      </w:r>
      <w:r>
        <w:rPr>
          <w:rFonts w:ascii="Times New Roman"/>
          <w:color w:val="000000"/>
          <w:spacing w:val="7"/>
          <w:sz w:val="24"/>
        </w:rPr>
        <w:t xml:space="preserve"> </w:t>
      </w:r>
      <w:r>
        <w:rPr>
          <w:rFonts w:ascii="UHJQMA+A030-Reg"/>
          <w:color w:val="000000"/>
          <w:sz w:val="24"/>
        </w:rPr>
        <w:t>B.,</w:t>
      </w:r>
      <w:r>
        <w:rPr>
          <w:rFonts w:ascii="Times New Roman"/>
          <w:color w:val="000000"/>
          <w:spacing w:val="7"/>
          <w:sz w:val="24"/>
        </w:rPr>
        <w:t xml:space="preserve"> </w:t>
      </w:r>
      <w:r>
        <w:rPr>
          <w:rFonts w:ascii="UHJQMA+A030-Reg" w:hAnsi="UHJQMA+A030-Reg" w:cs="UHJQMA+A030-Reg"/>
          <w:color w:val="000000"/>
          <w:spacing w:val="-3"/>
          <w:sz w:val="24"/>
        </w:rPr>
        <w:t>Mühlreiter,</w:t>
      </w:r>
      <w:r>
        <w:rPr>
          <w:rFonts w:ascii="Times New Roman"/>
          <w:color w:val="000000"/>
          <w:spacing w:val="9"/>
          <w:sz w:val="24"/>
        </w:rPr>
        <w:t xml:space="preserve"> </w:t>
      </w:r>
      <w:r>
        <w:rPr>
          <w:rFonts w:ascii="UHJQMA+A030-Reg"/>
          <w:color w:val="000000"/>
          <w:sz w:val="24"/>
        </w:rPr>
        <w:t>B.,</w:t>
      </w:r>
      <w:r>
        <w:rPr>
          <w:rFonts w:ascii="Times New Roman"/>
          <w:color w:val="000000"/>
          <w:spacing w:val="7"/>
          <w:sz w:val="24"/>
        </w:rPr>
        <w:t xml:space="preserve"> </w:t>
      </w:r>
      <w:r>
        <w:rPr>
          <w:rFonts w:ascii="UHJQMA+A030-Reg"/>
          <w:color w:val="000000"/>
          <w:sz w:val="24"/>
        </w:rPr>
        <w:t>y</w:t>
      </w:r>
      <w:r>
        <w:rPr>
          <w:rFonts w:ascii="Times New Roman"/>
          <w:color w:val="000000"/>
          <w:spacing w:val="6"/>
          <w:sz w:val="24"/>
        </w:rPr>
        <w:t xml:space="preserve"> </w:t>
      </w:r>
      <w:r>
        <w:rPr>
          <w:rFonts w:ascii="UHJQMA+A030-Reg"/>
          <w:color w:val="000000"/>
          <w:spacing w:val="-1"/>
          <w:sz w:val="24"/>
        </w:rPr>
        <w:t>Stein,</w:t>
      </w:r>
      <w:r>
        <w:rPr>
          <w:rFonts w:ascii="Times New Roman"/>
          <w:color w:val="000000"/>
          <w:spacing w:val="7"/>
          <w:sz w:val="24"/>
        </w:rPr>
        <w:t xml:space="preserve"> </w:t>
      </w:r>
      <w:r>
        <w:rPr>
          <w:rFonts w:ascii="UHJQMA+A030-Reg"/>
          <w:color w:val="000000"/>
          <w:sz w:val="24"/>
        </w:rPr>
        <w:t>J.</w:t>
      </w:r>
      <w:r>
        <w:rPr>
          <w:rFonts w:ascii="Times New Roman"/>
          <w:color w:val="000000"/>
          <w:spacing w:val="7"/>
          <w:sz w:val="24"/>
        </w:rPr>
        <w:t xml:space="preserve"> </w:t>
      </w:r>
      <w:r>
        <w:rPr>
          <w:rFonts w:ascii="UHJQMA+A030-Reg"/>
          <w:color w:val="000000"/>
          <w:spacing w:val="-30"/>
          <w:sz w:val="24"/>
        </w:rPr>
        <w:t>P.</w:t>
      </w:r>
      <w:r>
        <w:rPr>
          <w:rFonts w:ascii="Times New Roman"/>
          <w:color w:val="000000"/>
          <w:spacing w:val="63"/>
          <w:sz w:val="24"/>
        </w:rPr>
        <w:t xml:space="preserve"> </w:t>
      </w:r>
      <w:r>
        <w:rPr>
          <w:rFonts w:ascii="UHJQMA+A030-Reg"/>
          <w:color w:val="000000"/>
          <w:sz w:val="24"/>
        </w:rPr>
        <w:t>(2022,</w:t>
      </w:r>
      <w:r>
        <w:rPr>
          <w:rFonts w:ascii="Times New Roman"/>
          <w:color w:val="000000"/>
          <w:spacing w:val="7"/>
          <w:sz w:val="24"/>
        </w:rPr>
        <w:t xml:space="preserve"> </w:t>
      </w:r>
      <w:r>
        <w:rPr>
          <w:rFonts w:ascii="UHJQMA+A030-Reg"/>
          <w:color w:val="000000"/>
          <w:sz w:val="24"/>
        </w:rPr>
        <w:t>Mar).</w:t>
      </w:r>
      <w:r>
        <w:rPr>
          <w:rFonts w:ascii="Times New Roman"/>
          <w:color w:val="000000"/>
          <w:spacing w:val="33"/>
          <w:sz w:val="24"/>
        </w:rPr>
        <w:t xml:space="preserve"> </w:t>
      </w:r>
      <w:r>
        <w:rPr>
          <w:rFonts w:ascii="ITAIRR+A030-Ita"/>
          <w:color w:val="000000"/>
          <w:spacing w:val="-1"/>
          <w:sz w:val="24"/>
        </w:rPr>
        <w:t>Cracking</w:t>
      </w:r>
      <w:r>
        <w:rPr>
          <w:rFonts w:ascii="Times New Roman"/>
          <w:color w:val="000000"/>
          <w:spacing w:val="7"/>
          <w:sz w:val="24"/>
        </w:rPr>
        <w:t xml:space="preserve"> </w:t>
      </w:r>
      <w:r>
        <w:rPr>
          <w:rFonts w:ascii="ITAIRR+A030-Ita"/>
          <w:color w:val="000000"/>
          <w:spacing w:val="-1"/>
          <w:sz w:val="24"/>
        </w:rPr>
        <w:t>the</w:t>
      </w:r>
    </w:p>
    <w:p w14:paraId="3E84C72B" w14:textId="77777777" w:rsidR="001D4206" w:rsidRDefault="00000000">
      <w:pPr>
        <w:framePr w:w="9521" w:wrap="auto" w:hAnchor="text" w:x="1440" w:y="2220"/>
        <w:widowControl w:val="0"/>
        <w:autoSpaceDE w:val="0"/>
        <w:autoSpaceDN w:val="0"/>
        <w:spacing w:before="13" w:after="0" w:line="275" w:lineRule="exact"/>
        <w:ind w:left="585"/>
        <w:jc w:val="left"/>
        <w:rPr>
          <w:rFonts w:ascii="Times New Roman"/>
          <w:color w:val="000000"/>
          <w:sz w:val="24"/>
        </w:rPr>
      </w:pPr>
      <w:r>
        <w:rPr>
          <w:rFonts w:ascii="ITAIRR+A030-Ita"/>
          <w:color w:val="000000"/>
          <w:spacing w:val="-1"/>
          <w:sz w:val="24"/>
        </w:rPr>
        <w:t>complexity</w:t>
      </w:r>
      <w:r>
        <w:rPr>
          <w:rFonts w:ascii="Times New Roman"/>
          <w:color w:val="000000"/>
          <w:spacing w:val="7"/>
          <w:sz w:val="24"/>
        </w:rPr>
        <w:t xml:space="preserve"> </w:t>
      </w:r>
      <w:r>
        <w:rPr>
          <w:rFonts w:ascii="ITAIRR+A030-Ita"/>
          <w:color w:val="000000"/>
          <w:sz w:val="24"/>
        </w:rPr>
        <w:t>code</w:t>
      </w:r>
      <w:r>
        <w:rPr>
          <w:rFonts w:ascii="Times New Roman"/>
          <w:color w:val="000000"/>
          <w:spacing w:val="6"/>
          <w:sz w:val="24"/>
        </w:rPr>
        <w:t xml:space="preserve"> </w:t>
      </w:r>
      <w:r>
        <w:rPr>
          <w:rFonts w:ascii="ITAIRR+A030-Ita"/>
          <w:color w:val="000000"/>
          <w:sz w:val="24"/>
        </w:rPr>
        <w:t>in</w:t>
      </w:r>
      <w:r>
        <w:rPr>
          <w:rFonts w:ascii="Times New Roman"/>
          <w:color w:val="000000"/>
          <w:spacing w:val="6"/>
          <w:sz w:val="24"/>
        </w:rPr>
        <w:t xml:space="preserve"> </w:t>
      </w:r>
      <w:r>
        <w:rPr>
          <w:rFonts w:ascii="ITAIRR+A030-Ita"/>
          <w:color w:val="000000"/>
          <w:spacing w:val="-1"/>
          <w:sz w:val="24"/>
        </w:rPr>
        <w:t>embedded</w:t>
      </w:r>
      <w:r>
        <w:rPr>
          <w:rFonts w:ascii="Times New Roman"/>
          <w:color w:val="000000"/>
          <w:spacing w:val="7"/>
          <w:sz w:val="24"/>
        </w:rPr>
        <w:t xml:space="preserve"> </w:t>
      </w:r>
      <w:r>
        <w:rPr>
          <w:rFonts w:ascii="ITAIRR+A030-Ita"/>
          <w:color w:val="000000"/>
          <w:spacing w:val="-2"/>
          <w:sz w:val="24"/>
        </w:rPr>
        <w:t>systems</w:t>
      </w:r>
      <w:r>
        <w:rPr>
          <w:rFonts w:ascii="Times New Roman"/>
          <w:color w:val="000000"/>
          <w:spacing w:val="8"/>
          <w:sz w:val="24"/>
        </w:rPr>
        <w:t xml:space="preserve"> </w:t>
      </w:r>
      <w:r>
        <w:rPr>
          <w:rFonts w:ascii="ITAIRR+A030-Ita"/>
          <w:color w:val="000000"/>
          <w:spacing w:val="-1"/>
          <w:sz w:val="24"/>
        </w:rPr>
        <w:t>development.</w:t>
      </w:r>
      <w:r>
        <w:rPr>
          <w:rFonts w:ascii="Times New Roman"/>
          <w:color w:val="000000"/>
          <w:spacing w:val="34"/>
          <w:sz w:val="24"/>
        </w:rPr>
        <w:t xml:space="preserve"> </w:t>
      </w:r>
      <w:r>
        <w:rPr>
          <w:rFonts w:ascii="UHJQMA+A030-Reg" w:hAnsi="UHJQMA+A030-Reg" w:cs="UHJQMA+A030-Reg"/>
          <w:color w:val="000000"/>
          <w:spacing w:val="-1"/>
          <w:sz w:val="24"/>
        </w:rPr>
        <w:t>McKinsey’s</w:t>
      </w:r>
      <w:r>
        <w:rPr>
          <w:rFonts w:ascii="Times New Roman"/>
          <w:color w:val="000000"/>
          <w:spacing w:val="7"/>
          <w:sz w:val="24"/>
        </w:rPr>
        <w:t xml:space="preserve"> </w:t>
      </w:r>
      <w:r>
        <w:rPr>
          <w:rFonts w:ascii="UHJQMA+A030-Reg"/>
          <w:color w:val="000000"/>
          <w:spacing w:val="-1"/>
          <w:sz w:val="24"/>
        </w:rPr>
        <w:t>Advanced</w:t>
      </w:r>
    </w:p>
    <w:p w14:paraId="06D99E68" w14:textId="77777777" w:rsidR="001D4206" w:rsidRDefault="00000000">
      <w:pPr>
        <w:framePr w:w="9521" w:wrap="auto" w:hAnchor="text" w:x="1440" w:y="2220"/>
        <w:widowControl w:val="0"/>
        <w:autoSpaceDE w:val="0"/>
        <w:autoSpaceDN w:val="0"/>
        <w:spacing w:before="13" w:after="0" w:line="275" w:lineRule="exact"/>
        <w:ind w:left="585"/>
        <w:jc w:val="left"/>
        <w:rPr>
          <w:rFonts w:ascii="Times New Roman"/>
          <w:color w:val="000000"/>
          <w:sz w:val="24"/>
        </w:rPr>
      </w:pPr>
      <w:r>
        <w:rPr>
          <w:rFonts w:ascii="UHJQMA+A030-Reg"/>
          <w:color w:val="000000"/>
          <w:spacing w:val="-1"/>
          <w:sz w:val="24"/>
        </w:rPr>
        <w:t>Electronics</w:t>
      </w:r>
      <w:r>
        <w:rPr>
          <w:rFonts w:ascii="Times New Roman"/>
          <w:color w:val="000000"/>
          <w:spacing w:val="7"/>
          <w:sz w:val="24"/>
        </w:rPr>
        <w:t xml:space="preserve"> </w:t>
      </w:r>
      <w:r>
        <w:rPr>
          <w:rFonts w:ascii="UHJQMA+A030-Reg"/>
          <w:color w:val="000000"/>
          <w:spacing w:val="-1"/>
          <w:sz w:val="24"/>
        </w:rPr>
        <w:t>Practice.</w:t>
      </w:r>
    </w:p>
    <w:p w14:paraId="659EB0D4" w14:textId="77777777" w:rsidR="001D4206" w:rsidRDefault="00000000">
      <w:pPr>
        <w:framePr w:w="9069" w:wrap="auto" w:hAnchor="text" w:x="1440" w:y="3954"/>
        <w:widowControl w:val="0"/>
        <w:autoSpaceDE w:val="0"/>
        <w:autoSpaceDN w:val="0"/>
        <w:spacing w:before="0" w:after="0" w:line="275" w:lineRule="exact"/>
        <w:jc w:val="left"/>
        <w:rPr>
          <w:rFonts w:ascii="Times New Roman"/>
          <w:color w:val="000000"/>
          <w:sz w:val="24"/>
        </w:rPr>
      </w:pPr>
      <w:r>
        <w:rPr>
          <w:rFonts w:ascii="UHJQMA+A030-Reg"/>
          <w:color w:val="000000"/>
          <w:spacing w:val="-2"/>
          <w:sz w:val="24"/>
        </w:rPr>
        <w:t>Forrester</w:t>
      </w:r>
      <w:r>
        <w:rPr>
          <w:rFonts w:ascii="Times New Roman"/>
          <w:color w:val="000000"/>
          <w:spacing w:val="8"/>
          <w:sz w:val="24"/>
        </w:rPr>
        <w:t xml:space="preserve"> </w:t>
      </w:r>
      <w:r>
        <w:rPr>
          <w:rFonts w:ascii="UHJQMA+A030-Reg"/>
          <w:color w:val="000000"/>
          <w:spacing w:val="-1"/>
          <w:sz w:val="24"/>
        </w:rPr>
        <w:t>Research.</w:t>
      </w:r>
      <w:r>
        <w:rPr>
          <w:rFonts w:ascii="Times New Roman"/>
          <w:color w:val="000000"/>
          <w:spacing w:val="34"/>
          <w:sz w:val="24"/>
        </w:rPr>
        <w:t xml:space="preserve"> </w:t>
      </w:r>
      <w:r>
        <w:rPr>
          <w:rFonts w:ascii="UHJQMA+A030-Reg"/>
          <w:color w:val="000000"/>
          <w:sz w:val="24"/>
        </w:rPr>
        <w:t>(2019,</w:t>
      </w:r>
      <w:r>
        <w:rPr>
          <w:rFonts w:ascii="Times New Roman"/>
          <w:color w:val="000000"/>
          <w:spacing w:val="7"/>
          <w:sz w:val="24"/>
        </w:rPr>
        <w:t xml:space="preserve"> </w:t>
      </w:r>
      <w:r>
        <w:rPr>
          <w:rFonts w:ascii="UHJQMA+A030-Reg"/>
          <w:color w:val="000000"/>
          <w:sz w:val="24"/>
        </w:rPr>
        <w:t>Jun).</w:t>
      </w:r>
      <w:r>
        <w:rPr>
          <w:rFonts w:ascii="Times New Roman"/>
          <w:color w:val="000000"/>
          <w:spacing w:val="33"/>
          <w:sz w:val="24"/>
        </w:rPr>
        <w:t xml:space="preserve"> </w:t>
      </w:r>
      <w:r>
        <w:rPr>
          <w:rFonts w:ascii="ITAIRR+A030-Ita"/>
          <w:color w:val="000000"/>
          <w:spacing w:val="-1"/>
          <w:sz w:val="24"/>
        </w:rPr>
        <w:t>Mainframe</w:t>
      </w:r>
      <w:r>
        <w:rPr>
          <w:rFonts w:ascii="Times New Roman"/>
          <w:color w:val="000000"/>
          <w:spacing w:val="7"/>
          <w:sz w:val="24"/>
        </w:rPr>
        <w:t xml:space="preserve"> </w:t>
      </w:r>
      <w:r>
        <w:rPr>
          <w:rFonts w:ascii="ITAIRR+A030-Ita"/>
          <w:color w:val="000000"/>
          <w:sz w:val="24"/>
        </w:rPr>
        <w:t>in</w:t>
      </w:r>
      <w:r>
        <w:rPr>
          <w:rFonts w:ascii="Times New Roman"/>
          <w:color w:val="000000"/>
          <w:spacing w:val="6"/>
          <w:sz w:val="24"/>
        </w:rPr>
        <w:t xml:space="preserve"> </w:t>
      </w:r>
      <w:r>
        <w:rPr>
          <w:rFonts w:ascii="ITAIRR+A030-Ita"/>
          <w:color w:val="000000"/>
          <w:spacing w:val="-1"/>
          <w:sz w:val="24"/>
        </w:rPr>
        <w:t>the</w:t>
      </w:r>
      <w:r>
        <w:rPr>
          <w:rFonts w:ascii="Times New Roman"/>
          <w:color w:val="000000"/>
          <w:spacing w:val="7"/>
          <w:sz w:val="24"/>
        </w:rPr>
        <w:t xml:space="preserve"> </w:t>
      </w:r>
      <w:r>
        <w:rPr>
          <w:rFonts w:ascii="ITAIRR+A030-Ita"/>
          <w:color w:val="000000"/>
          <w:spacing w:val="-1"/>
          <w:sz w:val="24"/>
        </w:rPr>
        <w:t>age</w:t>
      </w:r>
      <w:r>
        <w:rPr>
          <w:rFonts w:ascii="Times New Roman"/>
          <w:color w:val="000000"/>
          <w:spacing w:val="7"/>
          <w:sz w:val="24"/>
        </w:rPr>
        <w:t xml:space="preserve"> </w:t>
      </w:r>
      <w:r>
        <w:rPr>
          <w:rFonts w:ascii="ITAIRR+A030-Ita"/>
          <w:color w:val="000000"/>
          <w:sz w:val="24"/>
        </w:rPr>
        <w:t>of</w:t>
      </w:r>
      <w:r>
        <w:rPr>
          <w:rFonts w:ascii="Times New Roman"/>
          <w:color w:val="000000"/>
          <w:spacing w:val="7"/>
          <w:sz w:val="24"/>
        </w:rPr>
        <w:t xml:space="preserve"> </w:t>
      </w:r>
      <w:r>
        <w:rPr>
          <w:rFonts w:ascii="ITAIRR+A030-Ita"/>
          <w:color w:val="000000"/>
          <w:sz w:val="24"/>
        </w:rPr>
        <w:t>cloud,</w:t>
      </w:r>
      <w:r>
        <w:rPr>
          <w:rFonts w:ascii="Times New Roman"/>
          <w:color w:val="000000"/>
          <w:spacing w:val="7"/>
          <w:sz w:val="24"/>
        </w:rPr>
        <w:t xml:space="preserve"> </w:t>
      </w:r>
      <w:r>
        <w:rPr>
          <w:rFonts w:ascii="ITAIRR+A030-Ita"/>
          <w:color w:val="000000"/>
          <w:sz w:val="24"/>
        </w:rPr>
        <w:t>ai,</w:t>
      </w:r>
      <w:r>
        <w:rPr>
          <w:rFonts w:ascii="Times New Roman"/>
          <w:color w:val="000000"/>
          <w:spacing w:val="7"/>
          <w:sz w:val="24"/>
        </w:rPr>
        <w:t xml:space="preserve"> </w:t>
      </w:r>
      <w:r>
        <w:rPr>
          <w:rFonts w:ascii="ITAIRR+A030-Ita"/>
          <w:color w:val="000000"/>
          <w:sz w:val="24"/>
        </w:rPr>
        <w:t>and</w:t>
      </w:r>
      <w:r>
        <w:rPr>
          <w:rFonts w:ascii="Times New Roman"/>
          <w:color w:val="000000"/>
          <w:spacing w:val="6"/>
          <w:sz w:val="24"/>
        </w:rPr>
        <w:t xml:space="preserve"> </w:t>
      </w:r>
      <w:r>
        <w:rPr>
          <w:rFonts w:ascii="ITAIRR+A030-Ita"/>
          <w:color w:val="000000"/>
          <w:sz w:val="24"/>
        </w:rPr>
        <w:t>blockchain.</w:t>
      </w:r>
    </w:p>
    <w:p w14:paraId="13F2A5F0" w14:textId="77777777" w:rsidR="001D4206" w:rsidRDefault="00000000">
      <w:pPr>
        <w:framePr w:w="9069" w:wrap="auto" w:hAnchor="text" w:x="1440" w:y="3954"/>
        <w:widowControl w:val="0"/>
        <w:autoSpaceDE w:val="0"/>
        <w:autoSpaceDN w:val="0"/>
        <w:spacing w:before="13" w:after="0" w:line="275" w:lineRule="exact"/>
        <w:ind w:left="585"/>
        <w:jc w:val="left"/>
        <w:rPr>
          <w:rFonts w:ascii="Times New Roman"/>
          <w:color w:val="000000"/>
          <w:sz w:val="24"/>
        </w:rPr>
      </w:pPr>
      <w:r>
        <w:rPr>
          <w:rFonts w:ascii="UHJQMA+A030-Reg"/>
          <w:color w:val="000000"/>
          <w:spacing w:val="-2"/>
          <w:sz w:val="24"/>
        </w:rPr>
        <w:t>Forrester</w:t>
      </w:r>
      <w:r>
        <w:rPr>
          <w:rFonts w:ascii="Times New Roman"/>
          <w:color w:val="000000"/>
          <w:spacing w:val="8"/>
          <w:sz w:val="24"/>
        </w:rPr>
        <w:t xml:space="preserve"> </w:t>
      </w:r>
      <w:r>
        <w:rPr>
          <w:rFonts w:ascii="UHJQMA+A030-Reg"/>
          <w:color w:val="000000"/>
          <w:sz w:val="24"/>
        </w:rPr>
        <w:t>Consulting.</w:t>
      </w:r>
      <w:r>
        <w:rPr>
          <w:rFonts w:ascii="Times New Roman"/>
          <w:color w:val="000000"/>
          <w:spacing w:val="33"/>
          <w:sz w:val="24"/>
        </w:rPr>
        <w:t xml:space="preserve"> </w:t>
      </w:r>
      <w:r>
        <w:rPr>
          <w:rFonts w:ascii="UHJQMA+A030-Reg"/>
          <w:color w:val="000000"/>
          <w:spacing w:val="-1"/>
          <w:sz w:val="24"/>
        </w:rPr>
        <w:t>Descargado</w:t>
      </w:r>
      <w:r>
        <w:rPr>
          <w:rFonts w:ascii="Times New Roman"/>
          <w:color w:val="000000"/>
          <w:spacing w:val="7"/>
          <w:sz w:val="24"/>
        </w:rPr>
        <w:t xml:space="preserve"> </w:t>
      </w:r>
      <w:r>
        <w:rPr>
          <w:rFonts w:ascii="UHJQMA+A030-Reg"/>
          <w:color w:val="000000"/>
          <w:sz w:val="24"/>
        </w:rPr>
        <w:t>de</w:t>
      </w:r>
    </w:p>
    <w:p w14:paraId="5ED49166" w14:textId="77777777" w:rsidR="001D4206" w:rsidRDefault="00000000">
      <w:pPr>
        <w:framePr w:w="8604" w:wrap="auto" w:hAnchor="text" w:x="2025" w:y="4557"/>
        <w:widowControl w:val="0"/>
        <w:autoSpaceDE w:val="0"/>
        <w:autoSpaceDN w:val="0"/>
        <w:spacing w:before="0" w:after="0" w:line="284" w:lineRule="exact"/>
        <w:jc w:val="left"/>
        <w:rPr>
          <w:rFonts w:ascii="Times New Roman"/>
          <w:color w:val="000000"/>
          <w:sz w:val="24"/>
        </w:rPr>
      </w:pPr>
      <w:r>
        <w:rPr>
          <w:rFonts w:ascii="NASHPS+SFTT1200"/>
          <w:color w:val="000000"/>
          <w:sz w:val="24"/>
        </w:rPr>
        <w:t>https://www.ensono.com/resources/white-papers/old-workhorse-new-tech</w:t>
      </w:r>
    </w:p>
    <w:p w14:paraId="1BDACC26" w14:textId="77777777" w:rsidR="001D4206" w:rsidRDefault="00000000">
      <w:pPr>
        <w:framePr w:w="363" w:wrap="auto" w:hAnchor="text" w:x="2025" w:y="4846"/>
        <w:widowControl w:val="0"/>
        <w:autoSpaceDE w:val="0"/>
        <w:autoSpaceDN w:val="0"/>
        <w:spacing w:before="0" w:after="0" w:line="284" w:lineRule="exact"/>
        <w:jc w:val="left"/>
        <w:rPr>
          <w:rFonts w:ascii="Times New Roman"/>
          <w:color w:val="000000"/>
          <w:sz w:val="24"/>
        </w:rPr>
      </w:pPr>
      <w:r>
        <w:rPr>
          <w:rFonts w:ascii="NASHPS+SFTT1200"/>
          <w:color w:val="000000"/>
          <w:sz w:val="24"/>
        </w:rPr>
        <w:t>-</w:t>
      </w:r>
    </w:p>
    <w:p w14:paraId="33D69C55" w14:textId="77777777" w:rsidR="001D4206" w:rsidRDefault="00000000">
      <w:pPr>
        <w:framePr w:w="8481" w:wrap="auto" w:hAnchor="text" w:x="2148" w:y="4846"/>
        <w:widowControl w:val="0"/>
        <w:autoSpaceDE w:val="0"/>
        <w:autoSpaceDN w:val="0"/>
        <w:spacing w:before="0" w:after="0" w:line="284" w:lineRule="exact"/>
        <w:jc w:val="left"/>
        <w:rPr>
          <w:rFonts w:ascii="Times New Roman"/>
          <w:color w:val="000000"/>
          <w:sz w:val="24"/>
        </w:rPr>
      </w:pPr>
      <w:r>
        <w:rPr>
          <w:rFonts w:ascii="NASHPS+SFTT1200"/>
          <w:color w:val="000000"/>
          <w:sz w:val="24"/>
        </w:rPr>
        <w:t>mainframe-age-cloud-ai-and-blockchain-commissioned-study-conducted/</w:t>
      </w:r>
    </w:p>
    <w:p w14:paraId="4B382A24" w14:textId="77777777" w:rsidR="001D4206" w:rsidRDefault="00000000">
      <w:pPr>
        <w:framePr w:w="8635" w:wrap="auto" w:hAnchor="text" w:x="1440" w:y="5109"/>
        <w:widowControl w:val="0"/>
        <w:autoSpaceDE w:val="0"/>
        <w:autoSpaceDN w:val="0"/>
        <w:spacing w:before="0" w:after="0" w:line="275" w:lineRule="exact"/>
        <w:jc w:val="left"/>
        <w:rPr>
          <w:rFonts w:ascii="Times New Roman"/>
          <w:color w:val="000000"/>
          <w:sz w:val="24"/>
        </w:rPr>
      </w:pPr>
      <w:r w:rsidRPr="00BF4A75">
        <w:rPr>
          <w:rFonts w:ascii="UHJQMA+A030-Reg"/>
          <w:color w:val="000000"/>
          <w:sz w:val="24"/>
          <w:lang w:val="es-CO"/>
          <w:rPrChange w:id="5301" w:author="MARTHA  CERVANTES DIAZ" w:date="2023-01-02T08:55:00Z">
            <w:rPr>
              <w:rFonts w:ascii="UHJQMA+A030-Reg"/>
              <w:color w:val="000000"/>
              <w:sz w:val="24"/>
            </w:rPr>
          </w:rPrChange>
        </w:rPr>
        <w:t>Gorla,</w:t>
      </w:r>
      <w:r w:rsidRPr="00BF4A75">
        <w:rPr>
          <w:rFonts w:ascii="Times New Roman"/>
          <w:color w:val="000000"/>
          <w:spacing w:val="7"/>
          <w:sz w:val="24"/>
          <w:lang w:val="es-CO"/>
          <w:rPrChange w:id="5302" w:author="MARTHA  CERVANTES DIAZ" w:date="2023-01-02T08:55:00Z">
            <w:rPr>
              <w:rFonts w:ascii="Times New Roman"/>
              <w:color w:val="000000"/>
              <w:spacing w:val="7"/>
              <w:sz w:val="24"/>
            </w:rPr>
          </w:rPrChange>
        </w:rPr>
        <w:t xml:space="preserve"> </w:t>
      </w:r>
      <w:r w:rsidRPr="00BF4A75">
        <w:rPr>
          <w:rFonts w:ascii="UHJQMA+A030-Reg"/>
          <w:color w:val="000000"/>
          <w:spacing w:val="1"/>
          <w:sz w:val="24"/>
          <w:lang w:val="es-CO"/>
          <w:rPrChange w:id="5303" w:author="MARTHA  CERVANTES DIAZ" w:date="2023-01-02T08:55:00Z">
            <w:rPr>
              <w:rFonts w:ascii="UHJQMA+A030-Reg"/>
              <w:color w:val="000000"/>
              <w:spacing w:val="1"/>
              <w:sz w:val="24"/>
            </w:rPr>
          </w:rPrChange>
        </w:rPr>
        <w:t>A.,</w:t>
      </w:r>
      <w:r w:rsidRPr="00BF4A75">
        <w:rPr>
          <w:rFonts w:ascii="Times New Roman"/>
          <w:color w:val="000000"/>
          <w:spacing w:val="6"/>
          <w:sz w:val="24"/>
          <w:lang w:val="es-CO"/>
          <w:rPrChange w:id="5304" w:author="MARTHA  CERVANTES DIAZ" w:date="2023-01-02T08:55:00Z">
            <w:rPr>
              <w:rFonts w:ascii="Times New Roman"/>
              <w:color w:val="000000"/>
              <w:spacing w:val="6"/>
              <w:sz w:val="24"/>
            </w:rPr>
          </w:rPrChange>
        </w:rPr>
        <w:t xml:space="preserve"> </w:t>
      </w:r>
      <w:r w:rsidRPr="00BF4A75">
        <w:rPr>
          <w:rFonts w:ascii="UHJQMA+A030-Reg" w:hAnsi="UHJQMA+A030-Reg" w:cs="UHJQMA+A030-Reg"/>
          <w:color w:val="000000"/>
          <w:spacing w:val="-2"/>
          <w:sz w:val="24"/>
          <w:lang w:val="es-CO"/>
          <w:rPrChange w:id="5305" w:author="MARTHA  CERVANTES DIAZ" w:date="2023-01-02T08:55:00Z">
            <w:rPr>
              <w:rFonts w:ascii="UHJQMA+A030-Reg" w:hAnsi="UHJQMA+A030-Reg" w:cs="UHJQMA+A030-Reg"/>
              <w:color w:val="000000"/>
              <w:spacing w:val="-2"/>
              <w:sz w:val="24"/>
            </w:rPr>
          </w:rPrChange>
        </w:rPr>
        <w:t>Pezzè,</w:t>
      </w:r>
      <w:r w:rsidRPr="00BF4A75">
        <w:rPr>
          <w:rFonts w:ascii="Times New Roman"/>
          <w:color w:val="000000"/>
          <w:spacing w:val="8"/>
          <w:sz w:val="24"/>
          <w:lang w:val="es-CO"/>
          <w:rPrChange w:id="5306" w:author="MARTHA  CERVANTES DIAZ" w:date="2023-01-02T08:55:00Z">
            <w:rPr>
              <w:rFonts w:ascii="Times New Roman"/>
              <w:color w:val="000000"/>
              <w:spacing w:val="8"/>
              <w:sz w:val="24"/>
            </w:rPr>
          </w:rPrChange>
        </w:rPr>
        <w:t xml:space="preserve"> </w:t>
      </w:r>
      <w:r w:rsidRPr="00BF4A75">
        <w:rPr>
          <w:rFonts w:ascii="UHJQMA+A030-Reg"/>
          <w:color w:val="000000"/>
          <w:sz w:val="24"/>
          <w:lang w:val="es-CO"/>
          <w:rPrChange w:id="5307" w:author="MARTHA  CERVANTES DIAZ" w:date="2023-01-02T08:55:00Z">
            <w:rPr>
              <w:rFonts w:ascii="UHJQMA+A030-Reg"/>
              <w:color w:val="000000"/>
              <w:sz w:val="24"/>
            </w:rPr>
          </w:rPrChange>
        </w:rPr>
        <w:t>M.,</w:t>
      </w:r>
      <w:r w:rsidRPr="00BF4A75">
        <w:rPr>
          <w:rFonts w:ascii="Times New Roman"/>
          <w:color w:val="000000"/>
          <w:spacing w:val="7"/>
          <w:sz w:val="24"/>
          <w:lang w:val="es-CO"/>
          <w:rPrChange w:id="5308" w:author="MARTHA  CERVANTES DIAZ" w:date="2023-01-02T08:55:00Z">
            <w:rPr>
              <w:rFonts w:ascii="Times New Roman"/>
              <w:color w:val="000000"/>
              <w:spacing w:val="7"/>
              <w:sz w:val="24"/>
            </w:rPr>
          </w:rPrChange>
        </w:rPr>
        <w:t xml:space="preserve"> </w:t>
      </w:r>
      <w:r w:rsidRPr="00BF4A75">
        <w:rPr>
          <w:rFonts w:ascii="UHJQMA+A030-Reg"/>
          <w:color w:val="000000"/>
          <w:spacing w:val="-2"/>
          <w:sz w:val="24"/>
          <w:lang w:val="es-CO"/>
          <w:rPrChange w:id="5309" w:author="MARTHA  CERVANTES DIAZ" w:date="2023-01-02T08:55:00Z">
            <w:rPr>
              <w:rFonts w:ascii="UHJQMA+A030-Reg"/>
              <w:color w:val="000000"/>
              <w:spacing w:val="-2"/>
              <w:sz w:val="24"/>
            </w:rPr>
          </w:rPrChange>
        </w:rPr>
        <w:t>Wuttke,</w:t>
      </w:r>
      <w:r w:rsidRPr="00BF4A75">
        <w:rPr>
          <w:rFonts w:ascii="Times New Roman"/>
          <w:color w:val="000000"/>
          <w:spacing w:val="9"/>
          <w:sz w:val="24"/>
          <w:lang w:val="es-CO"/>
          <w:rPrChange w:id="5310" w:author="MARTHA  CERVANTES DIAZ" w:date="2023-01-02T08:55:00Z">
            <w:rPr>
              <w:rFonts w:ascii="Times New Roman"/>
              <w:color w:val="000000"/>
              <w:spacing w:val="9"/>
              <w:sz w:val="24"/>
            </w:rPr>
          </w:rPrChange>
        </w:rPr>
        <w:t xml:space="preserve"> </w:t>
      </w:r>
      <w:r w:rsidRPr="00BF4A75">
        <w:rPr>
          <w:rFonts w:ascii="UHJQMA+A030-Reg"/>
          <w:color w:val="000000"/>
          <w:sz w:val="24"/>
          <w:lang w:val="es-CO"/>
          <w:rPrChange w:id="5311" w:author="MARTHA  CERVANTES DIAZ" w:date="2023-01-02T08:55:00Z">
            <w:rPr>
              <w:rFonts w:ascii="UHJQMA+A030-Reg"/>
              <w:color w:val="000000"/>
              <w:sz w:val="24"/>
            </w:rPr>
          </w:rPrChange>
        </w:rPr>
        <w:t>J.,</w:t>
      </w:r>
      <w:r w:rsidRPr="00BF4A75">
        <w:rPr>
          <w:rFonts w:ascii="Times New Roman"/>
          <w:color w:val="000000"/>
          <w:spacing w:val="7"/>
          <w:sz w:val="24"/>
          <w:lang w:val="es-CO"/>
          <w:rPrChange w:id="5312"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13" w:author="MARTHA  CERVANTES DIAZ" w:date="2023-01-02T08:55:00Z">
            <w:rPr>
              <w:rFonts w:ascii="UHJQMA+A030-Reg"/>
              <w:color w:val="000000"/>
              <w:sz w:val="24"/>
            </w:rPr>
          </w:rPrChange>
        </w:rPr>
        <w:t>Mariani,</w:t>
      </w:r>
      <w:r w:rsidRPr="00BF4A75">
        <w:rPr>
          <w:rFonts w:ascii="Times New Roman"/>
          <w:color w:val="000000"/>
          <w:spacing w:val="7"/>
          <w:sz w:val="24"/>
          <w:lang w:val="es-CO"/>
          <w:rPrChange w:id="531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15" w:author="MARTHA  CERVANTES DIAZ" w:date="2023-01-02T08:55:00Z">
            <w:rPr>
              <w:rFonts w:ascii="UHJQMA+A030-Reg"/>
              <w:color w:val="000000"/>
              <w:sz w:val="24"/>
            </w:rPr>
          </w:rPrChange>
        </w:rPr>
        <w:t>L.,</w:t>
      </w:r>
      <w:r w:rsidRPr="00BF4A75">
        <w:rPr>
          <w:rFonts w:ascii="Times New Roman"/>
          <w:color w:val="000000"/>
          <w:spacing w:val="7"/>
          <w:sz w:val="24"/>
          <w:lang w:val="es-CO"/>
          <w:rPrChange w:id="531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17" w:author="MARTHA  CERVANTES DIAZ" w:date="2023-01-02T08:55:00Z">
            <w:rPr>
              <w:rFonts w:ascii="UHJQMA+A030-Reg"/>
              <w:color w:val="000000"/>
              <w:sz w:val="24"/>
            </w:rPr>
          </w:rPrChange>
        </w:rPr>
        <w:t>y</w:t>
      </w:r>
      <w:r w:rsidRPr="00BF4A75">
        <w:rPr>
          <w:rFonts w:ascii="Times New Roman"/>
          <w:color w:val="000000"/>
          <w:spacing w:val="6"/>
          <w:sz w:val="24"/>
          <w:lang w:val="es-CO"/>
          <w:rPrChange w:id="5318" w:author="MARTHA  CERVANTES DIAZ" w:date="2023-01-02T08:55:00Z">
            <w:rPr>
              <w:rFonts w:ascii="Times New Roman"/>
              <w:color w:val="000000"/>
              <w:spacing w:val="6"/>
              <w:sz w:val="24"/>
            </w:rPr>
          </w:rPrChange>
        </w:rPr>
        <w:t xml:space="preserve"> </w:t>
      </w:r>
      <w:r w:rsidRPr="00BF4A75">
        <w:rPr>
          <w:rFonts w:ascii="UHJQMA+A030-Reg"/>
          <w:color w:val="000000"/>
          <w:spacing w:val="-2"/>
          <w:sz w:val="24"/>
          <w:lang w:val="es-CO"/>
          <w:rPrChange w:id="5319" w:author="MARTHA  CERVANTES DIAZ" w:date="2023-01-02T08:55:00Z">
            <w:rPr>
              <w:rFonts w:ascii="UHJQMA+A030-Reg"/>
              <w:color w:val="000000"/>
              <w:spacing w:val="-2"/>
              <w:sz w:val="24"/>
            </w:rPr>
          </w:rPrChange>
        </w:rPr>
        <w:t>Pastore,</w:t>
      </w:r>
      <w:r w:rsidRPr="00BF4A75">
        <w:rPr>
          <w:rFonts w:ascii="Times New Roman"/>
          <w:color w:val="000000"/>
          <w:spacing w:val="8"/>
          <w:sz w:val="24"/>
          <w:lang w:val="es-CO"/>
          <w:rPrChange w:id="5320" w:author="MARTHA  CERVANTES DIAZ" w:date="2023-01-02T08:55:00Z">
            <w:rPr>
              <w:rFonts w:ascii="Times New Roman"/>
              <w:color w:val="000000"/>
              <w:spacing w:val="8"/>
              <w:sz w:val="24"/>
            </w:rPr>
          </w:rPrChange>
        </w:rPr>
        <w:t xml:space="preserve"> </w:t>
      </w:r>
      <w:r w:rsidRPr="00BF4A75">
        <w:rPr>
          <w:rFonts w:ascii="UHJQMA+A030-Reg"/>
          <w:color w:val="000000"/>
          <w:spacing w:val="-24"/>
          <w:sz w:val="24"/>
          <w:lang w:val="es-CO"/>
          <w:rPrChange w:id="5321" w:author="MARTHA  CERVANTES DIAZ" w:date="2023-01-02T08:55:00Z">
            <w:rPr>
              <w:rFonts w:ascii="UHJQMA+A030-Reg"/>
              <w:color w:val="000000"/>
              <w:spacing w:val="-24"/>
              <w:sz w:val="24"/>
            </w:rPr>
          </w:rPrChange>
        </w:rPr>
        <w:t>F.</w:t>
      </w:r>
      <w:r w:rsidRPr="00BF4A75">
        <w:rPr>
          <w:rFonts w:ascii="Times New Roman"/>
          <w:color w:val="000000"/>
          <w:spacing w:val="57"/>
          <w:sz w:val="24"/>
          <w:lang w:val="es-CO"/>
          <w:rPrChange w:id="5322" w:author="MARTHA  CERVANTES DIAZ" w:date="2023-01-02T08:55:00Z">
            <w:rPr>
              <w:rFonts w:ascii="Times New Roman"/>
              <w:color w:val="000000"/>
              <w:spacing w:val="57"/>
              <w:sz w:val="24"/>
            </w:rPr>
          </w:rPrChange>
        </w:rPr>
        <w:t xml:space="preserve"> </w:t>
      </w:r>
      <w:r w:rsidRPr="00BF4A75">
        <w:rPr>
          <w:rFonts w:ascii="UHJQMA+A030-Reg"/>
          <w:color w:val="000000"/>
          <w:sz w:val="24"/>
          <w:lang w:val="es-CO"/>
          <w:rPrChange w:id="5323" w:author="MARTHA  CERVANTES DIAZ" w:date="2023-01-02T08:55:00Z">
            <w:rPr>
              <w:rFonts w:ascii="UHJQMA+A030-Reg"/>
              <w:color w:val="000000"/>
              <w:sz w:val="24"/>
            </w:rPr>
          </w:rPrChange>
        </w:rPr>
        <w:t>(2010,</w:t>
      </w:r>
      <w:r w:rsidRPr="00BF4A75">
        <w:rPr>
          <w:rFonts w:ascii="Times New Roman"/>
          <w:color w:val="000000"/>
          <w:spacing w:val="7"/>
          <w:sz w:val="24"/>
          <w:lang w:val="es-CO"/>
          <w:rPrChange w:id="532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25" w:author="MARTHA  CERVANTES DIAZ" w:date="2023-01-02T08:55:00Z">
            <w:rPr>
              <w:rFonts w:ascii="UHJQMA+A030-Reg"/>
              <w:color w:val="000000"/>
              <w:sz w:val="24"/>
            </w:rPr>
          </w:rPrChange>
        </w:rPr>
        <w:t>01).</w:t>
      </w:r>
      <w:r w:rsidRPr="00BF4A75">
        <w:rPr>
          <w:rFonts w:ascii="Times New Roman"/>
          <w:color w:val="000000"/>
          <w:spacing w:val="33"/>
          <w:sz w:val="24"/>
          <w:lang w:val="es-CO"/>
          <w:rPrChange w:id="5326" w:author="MARTHA  CERVANTES DIAZ" w:date="2023-01-02T08:55:00Z">
            <w:rPr>
              <w:rFonts w:ascii="Times New Roman"/>
              <w:color w:val="000000"/>
              <w:spacing w:val="33"/>
              <w:sz w:val="24"/>
            </w:rPr>
          </w:rPrChange>
        </w:rPr>
        <w:t xml:space="preserve"> </w:t>
      </w:r>
      <w:r>
        <w:rPr>
          <w:rFonts w:ascii="UHJQMA+A030-Reg"/>
          <w:color w:val="000000"/>
          <w:spacing w:val="-1"/>
          <w:sz w:val="24"/>
        </w:rPr>
        <w:t>Achieving</w:t>
      </w:r>
    </w:p>
    <w:p w14:paraId="44B588EF" w14:textId="77777777" w:rsidR="001D4206" w:rsidRDefault="00000000">
      <w:pPr>
        <w:framePr w:w="8857" w:wrap="auto" w:hAnchor="text" w:x="2025" w:y="5398"/>
        <w:widowControl w:val="0"/>
        <w:autoSpaceDE w:val="0"/>
        <w:autoSpaceDN w:val="0"/>
        <w:spacing w:before="0" w:after="0" w:line="275" w:lineRule="exact"/>
        <w:jc w:val="left"/>
        <w:rPr>
          <w:rFonts w:ascii="Times New Roman"/>
          <w:color w:val="000000"/>
          <w:sz w:val="24"/>
        </w:rPr>
      </w:pPr>
      <w:r>
        <w:rPr>
          <w:rFonts w:ascii="UHJQMA+A030-Reg"/>
          <w:color w:val="000000"/>
          <w:spacing w:val="-1"/>
          <w:sz w:val="24"/>
        </w:rPr>
        <w:t>cost-effective</w:t>
      </w:r>
      <w:r>
        <w:rPr>
          <w:rFonts w:ascii="Times New Roman"/>
          <w:color w:val="000000"/>
          <w:spacing w:val="7"/>
          <w:sz w:val="24"/>
        </w:rPr>
        <w:t xml:space="preserve"> </w:t>
      </w:r>
      <w:r>
        <w:rPr>
          <w:rFonts w:ascii="UHJQMA+A030-Reg"/>
          <w:color w:val="000000"/>
          <w:sz w:val="24"/>
        </w:rPr>
        <w:t>software</w:t>
      </w:r>
      <w:r>
        <w:rPr>
          <w:rFonts w:ascii="Times New Roman"/>
          <w:color w:val="000000"/>
          <w:spacing w:val="6"/>
          <w:sz w:val="24"/>
        </w:rPr>
        <w:t xml:space="preserve"> </w:t>
      </w:r>
      <w:r>
        <w:rPr>
          <w:rFonts w:ascii="UHJQMA+A030-Reg"/>
          <w:color w:val="000000"/>
          <w:spacing w:val="-1"/>
          <w:sz w:val="24"/>
        </w:rPr>
        <w:t>reliability</w:t>
      </w:r>
      <w:r>
        <w:rPr>
          <w:rFonts w:ascii="Times New Roman"/>
          <w:color w:val="000000"/>
          <w:spacing w:val="7"/>
          <w:sz w:val="24"/>
        </w:rPr>
        <w:t xml:space="preserve"> </w:t>
      </w:r>
      <w:r>
        <w:rPr>
          <w:rFonts w:ascii="UHJQMA+A030-Reg"/>
          <w:color w:val="000000"/>
          <w:spacing w:val="-1"/>
          <w:sz w:val="24"/>
        </w:rPr>
        <w:t>through</w:t>
      </w:r>
      <w:r>
        <w:rPr>
          <w:rFonts w:ascii="Times New Roman"/>
          <w:color w:val="000000"/>
          <w:spacing w:val="7"/>
          <w:sz w:val="24"/>
        </w:rPr>
        <w:t xml:space="preserve"> </w:t>
      </w:r>
      <w:r>
        <w:rPr>
          <w:rFonts w:ascii="UHJQMA+A030-Reg"/>
          <w:color w:val="000000"/>
          <w:sz w:val="24"/>
        </w:rPr>
        <w:t>self-healing.</w:t>
      </w:r>
      <w:r>
        <w:rPr>
          <w:rFonts w:ascii="Times New Roman"/>
          <w:color w:val="000000"/>
          <w:spacing w:val="33"/>
          <w:sz w:val="24"/>
        </w:rPr>
        <w:t xml:space="preserve"> </w:t>
      </w:r>
      <w:r>
        <w:rPr>
          <w:rFonts w:ascii="ITAIRR+A030-Ita"/>
          <w:color w:val="000000"/>
          <w:sz w:val="24"/>
        </w:rPr>
        <w:t>Computing</w:t>
      </w:r>
      <w:r>
        <w:rPr>
          <w:rFonts w:ascii="Times New Roman"/>
          <w:color w:val="000000"/>
          <w:spacing w:val="6"/>
          <w:sz w:val="24"/>
        </w:rPr>
        <w:t xml:space="preserve"> </w:t>
      </w:r>
      <w:r>
        <w:rPr>
          <w:rFonts w:ascii="ITAIRR+A030-Ita"/>
          <w:color w:val="000000"/>
          <w:sz w:val="24"/>
        </w:rPr>
        <w:t>and</w:t>
      </w:r>
      <w:r>
        <w:rPr>
          <w:rFonts w:ascii="Times New Roman"/>
          <w:color w:val="000000"/>
          <w:spacing w:val="6"/>
          <w:sz w:val="24"/>
        </w:rPr>
        <w:t xml:space="preserve"> </w:t>
      </w:r>
      <w:r>
        <w:rPr>
          <w:rFonts w:ascii="ITAIRR+A030-Ita"/>
          <w:color w:val="000000"/>
          <w:spacing w:val="-1"/>
          <w:sz w:val="24"/>
        </w:rPr>
        <w:t>Informatics</w:t>
      </w:r>
      <w:r>
        <w:rPr>
          <w:rFonts w:ascii="UHJQMA+A030-Reg"/>
          <w:color w:val="000000"/>
          <w:sz w:val="24"/>
        </w:rPr>
        <w:t>,</w:t>
      </w:r>
    </w:p>
    <w:p w14:paraId="03531B36" w14:textId="77777777" w:rsidR="001D4206" w:rsidRDefault="00000000">
      <w:pPr>
        <w:framePr w:w="373" w:wrap="auto" w:hAnchor="text" w:x="2025" w:y="5687"/>
        <w:widowControl w:val="0"/>
        <w:autoSpaceDE w:val="0"/>
        <w:autoSpaceDN w:val="0"/>
        <w:spacing w:before="0" w:after="0" w:line="275" w:lineRule="exact"/>
        <w:jc w:val="left"/>
        <w:rPr>
          <w:rFonts w:ascii="Times New Roman"/>
          <w:color w:val="000000"/>
          <w:sz w:val="24"/>
        </w:rPr>
      </w:pPr>
      <w:r>
        <w:rPr>
          <w:rFonts w:ascii="ITAIRR+A030-Ita"/>
          <w:color w:val="000000"/>
          <w:sz w:val="24"/>
        </w:rPr>
        <w:t>2</w:t>
      </w:r>
    </w:p>
    <w:p w14:paraId="264786B0" w14:textId="77777777" w:rsidR="001D4206" w:rsidRDefault="00000000">
      <w:pPr>
        <w:framePr w:w="1326" w:wrap="auto" w:hAnchor="text" w:x="2158" w:y="5687"/>
        <w:widowControl w:val="0"/>
        <w:autoSpaceDE w:val="0"/>
        <w:autoSpaceDN w:val="0"/>
        <w:spacing w:before="0" w:after="0" w:line="275" w:lineRule="exact"/>
        <w:jc w:val="left"/>
        <w:rPr>
          <w:rFonts w:ascii="Times New Roman"/>
          <w:color w:val="000000"/>
          <w:sz w:val="24"/>
        </w:rPr>
      </w:pPr>
      <w:r>
        <w:rPr>
          <w:rFonts w:ascii="ITAIRR+A030-Ita"/>
          <w:color w:val="000000"/>
          <w:spacing w:val="9"/>
          <w:sz w:val="24"/>
        </w:rPr>
        <w:t>9</w:t>
      </w:r>
      <w:r>
        <w:rPr>
          <w:rFonts w:ascii="UHJQMA+A030-Reg"/>
          <w:color w:val="000000"/>
          <w:sz w:val="24"/>
        </w:rPr>
        <w:t>,</w:t>
      </w:r>
      <w:r>
        <w:rPr>
          <w:rFonts w:ascii="Times New Roman"/>
          <w:color w:val="000000"/>
          <w:spacing w:val="6"/>
          <w:sz w:val="24"/>
        </w:rPr>
        <w:t xml:space="preserve"> </w:t>
      </w:r>
      <w:r>
        <w:rPr>
          <w:rFonts w:ascii="UHJQMA+A030-Reg"/>
          <w:color w:val="000000"/>
          <w:sz w:val="24"/>
        </w:rPr>
        <w:t>93-115.</w:t>
      </w:r>
    </w:p>
    <w:p w14:paraId="2106DDE4" w14:textId="77777777" w:rsidR="001D4206" w:rsidRDefault="00000000">
      <w:pPr>
        <w:framePr w:w="6111" w:wrap="auto" w:hAnchor="text" w:x="1440" w:y="5976"/>
        <w:widowControl w:val="0"/>
        <w:autoSpaceDE w:val="0"/>
        <w:autoSpaceDN w:val="0"/>
        <w:spacing w:before="0" w:after="0" w:line="275" w:lineRule="exact"/>
        <w:jc w:val="left"/>
        <w:rPr>
          <w:rFonts w:ascii="Times New Roman"/>
          <w:color w:val="000000"/>
          <w:sz w:val="24"/>
        </w:rPr>
      </w:pPr>
      <w:r>
        <w:rPr>
          <w:rFonts w:ascii="UHJQMA+A030-Reg"/>
          <w:color w:val="000000"/>
          <w:spacing w:val="-1"/>
          <w:sz w:val="24"/>
        </w:rPr>
        <w:t>Heath,</w:t>
      </w:r>
      <w:r>
        <w:rPr>
          <w:rFonts w:ascii="Times New Roman"/>
          <w:color w:val="000000"/>
          <w:spacing w:val="7"/>
          <w:sz w:val="24"/>
        </w:rPr>
        <w:t xml:space="preserve"> </w:t>
      </w:r>
      <w:r>
        <w:rPr>
          <w:rFonts w:ascii="UHJQMA+A030-Reg"/>
          <w:color w:val="000000"/>
          <w:spacing w:val="-1"/>
          <w:sz w:val="24"/>
        </w:rPr>
        <w:t>S.</w:t>
      </w:r>
      <w:r>
        <w:rPr>
          <w:rFonts w:ascii="Times New Roman"/>
          <w:color w:val="000000"/>
          <w:spacing w:val="33"/>
          <w:sz w:val="24"/>
        </w:rPr>
        <w:t xml:space="preserve"> </w:t>
      </w:r>
      <w:r>
        <w:rPr>
          <w:rFonts w:ascii="UHJQMA+A030-Reg"/>
          <w:color w:val="000000"/>
          <w:sz w:val="24"/>
        </w:rPr>
        <w:t>(2002).</w:t>
      </w:r>
      <w:r>
        <w:rPr>
          <w:rFonts w:ascii="Times New Roman"/>
          <w:color w:val="000000"/>
          <w:spacing w:val="33"/>
          <w:sz w:val="24"/>
        </w:rPr>
        <w:t xml:space="preserve"> </w:t>
      </w:r>
      <w:r>
        <w:rPr>
          <w:rFonts w:ascii="ITAIRR+A030-Ita"/>
          <w:color w:val="000000"/>
          <w:spacing w:val="-1"/>
          <w:sz w:val="24"/>
        </w:rPr>
        <w:t>Embedded</w:t>
      </w:r>
      <w:r>
        <w:rPr>
          <w:rFonts w:ascii="Times New Roman"/>
          <w:color w:val="000000"/>
          <w:spacing w:val="7"/>
          <w:sz w:val="24"/>
        </w:rPr>
        <w:t xml:space="preserve"> </w:t>
      </w:r>
      <w:r>
        <w:rPr>
          <w:rFonts w:ascii="ITAIRR+A030-Ita"/>
          <w:color w:val="000000"/>
          <w:spacing w:val="-2"/>
          <w:sz w:val="24"/>
        </w:rPr>
        <w:t>systems</w:t>
      </w:r>
      <w:r>
        <w:rPr>
          <w:rFonts w:ascii="Times New Roman"/>
          <w:color w:val="000000"/>
          <w:spacing w:val="8"/>
          <w:sz w:val="24"/>
        </w:rPr>
        <w:t xml:space="preserve"> </w:t>
      </w:r>
      <w:r>
        <w:rPr>
          <w:rFonts w:ascii="ITAIRR+A030-Ita"/>
          <w:color w:val="000000"/>
          <w:sz w:val="24"/>
        </w:rPr>
        <w:t>design</w:t>
      </w:r>
      <w:r>
        <w:rPr>
          <w:rFonts w:ascii="UHJQMA+A030-Reg"/>
          <w:color w:val="000000"/>
          <w:sz w:val="24"/>
        </w:rPr>
        <w:t>.</w:t>
      </w:r>
      <w:r>
        <w:rPr>
          <w:rFonts w:ascii="Times New Roman"/>
          <w:color w:val="000000"/>
          <w:spacing w:val="33"/>
          <w:sz w:val="24"/>
        </w:rPr>
        <w:t xml:space="preserve"> </w:t>
      </w:r>
      <w:r>
        <w:rPr>
          <w:rFonts w:ascii="UHJQMA+A030-Reg"/>
          <w:color w:val="000000"/>
          <w:spacing w:val="-1"/>
          <w:sz w:val="24"/>
        </w:rPr>
        <w:t>Elsevier.</w:t>
      </w:r>
    </w:p>
    <w:p w14:paraId="1F7B370B" w14:textId="77777777" w:rsidR="001D4206" w:rsidRDefault="00000000">
      <w:pPr>
        <w:framePr w:w="9600" w:wrap="auto" w:hAnchor="text" w:x="1440" w:y="6265"/>
        <w:widowControl w:val="0"/>
        <w:autoSpaceDE w:val="0"/>
        <w:autoSpaceDN w:val="0"/>
        <w:spacing w:before="0" w:after="0" w:line="275" w:lineRule="exact"/>
        <w:jc w:val="left"/>
        <w:rPr>
          <w:rFonts w:ascii="Times New Roman"/>
          <w:color w:val="000000"/>
          <w:sz w:val="24"/>
        </w:rPr>
      </w:pPr>
      <w:r>
        <w:rPr>
          <w:rFonts w:ascii="UHJQMA+A030-Reg"/>
          <w:color w:val="000000"/>
          <w:sz w:val="24"/>
        </w:rPr>
        <w:t>Horn,</w:t>
      </w:r>
      <w:r>
        <w:rPr>
          <w:rFonts w:ascii="Times New Roman"/>
          <w:color w:val="000000"/>
          <w:spacing w:val="6"/>
          <w:sz w:val="24"/>
        </w:rPr>
        <w:t xml:space="preserve"> </w:t>
      </w:r>
      <w:r>
        <w:rPr>
          <w:rFonts w:ascii="UHJQMA+A030-Reg"/>
          <w:color w:val="000000"/>
          <w:spacing w:val="-30"/>
          <w:sz w:val="24"/>
        </w:rPr>
        <w:t>P.</w:t>
      </w:r>
      <w:r>
        <w:rPr>
          <w:rFonts w:ascii="Times New Roman"/>
          <w:color w:val="000000"/>
          <w:spacing w:val="61"/>
          <w:sz w:val="24"/>
        </w:rPr>
        <w:t xml:space="preserve"> </w:t>
      </w:r>
      <w:r>
        <w:rPr>
          <w:rFonts w:ascii="UHJQMA+A030-Reg"/>
          <w:color w:val="000000"/>
          <w:sz w:val="24"/>
        </w:rPr>
        <w:t>(2001,</w:t>
      </w:r>
      <w:r>
        <w:rPr>
          <w:rFonts w:ascii="Times New Roman"/>
          <w:color w:val="000000"/>
          <w:spacing w:val="6"/>
          <w:sz w:val="24"/>
        </w:rPr>
        <w:t xml:space="preserve"> </w:t>
      </w:r>
      <w:r>
        <w:rPr>
          <w:rFonts w:ascii="UHJQMA+A030-Reg"/>
          <w:color w:val="000000"/>
          <w:sz w:val="24"/>
        </w:rPr>
        <w:t>Oct).</w:t>
      </w:r>
      <w:r>
        <w:rPr>
          <w:rFonts w:ascii="Times New Roman"/>
          <w:color w:val="000000"/>
          <w:spacing w:val="31"/>
          <w:sz w:val="24"/>
        </w:rPr>
        <w:t xml:space="preserve"> </w:t>
      </w:r>
      <w:r>
        <w:rPr>
          <w:rFonts w:ascii="ITAIRR+A030-Ita"/>
          <w:color w:val="000000"/>
          <w:spacing w:val="-1"/>
          <w:sz w:val="24"/>
        </w:rPr>
        <w:t>autonomic</w:t>
      </w:r>
      <w:r>
        <w:rPr>
          <w:rFonts w:ascii="Times New Roman"/>
          <w:color w:val="000000"/>
          <w:spacing w:val="6"/>
          <w:sz w:val="24"/>
        </w:rPr>
        <w:t xml:space="preserve"> </w:t>
      </w:r>
      <w:r>
        <w:rPr>
          <w:rFonts w:ascii="ITAIRR+A030-Ita"/>
          <w:color w:val="000000"/>
          <w:sz w:val="24"/>
        </w:rPr>
        <w:t>computing:</w:t>
      </w:r>
      <w:r>
        <w:rPr>
          <w:rFonts w:ascii="Times New Roman"/>
          <w:color w:val="000000"/>
          <w:spacing w:val="6"/>
          <w:sz w:val="24"/>
        </w:rPr>
        <w:t xml:space="preserve"> </w:t>
      </w:r>
      <w:r>
        <w:rPr>
          <w:rFonts w:ascii="ITAIRR+A030-Ita" w:hAnsi="ITAIRR+A030-Ita" w:cs="ITAIRR+A030-Ita"/>
          <w:color w:val="000000"/>
          <w:spacing w:val="-1"/>
          <w:sz w:val="24"/>
        </w:rPr>
        <w:t>Ibm’s</w:t>
      </w:r>
      <w:r>
        <w:rPr>
          <w:rFonts w:ascii="Times New Roman"/>
          <w:color w:val="000000"/>
          <w:spacing w:val="6"/>
          <w:sz w:val="24"/>
        </w:rPr>
        <w:t xml:space="preserve"> </w:t>
      </w:r>
      <w:r>
        <w:rPr>
          <w:rFonts w:ascii="ITAIRR+A030-Ita"/>
          <w:color w:val="000000"/>
          <w:spacing w:val="-1"/>
          <w:sz w:val="24"/>
        </w:rPr>
        <w:t>perspective</w:t>
      </w:r>
      <w:r>
        <w:rPr>
          <w:rFonts w:ascii="Times New Roman"/>
          <w:color w:val="000000"/>
          <w:spacing w:val="6"/>
          <w:sz w:val="24"/>
        </w:rPr>
        <w:t xml:space="preserve"> </w:t>
      </w:r>
      <w:r>
        <w:rPr>
          <w:rFonts w:ascii="ITAIRR+A030-Ita"/>
          <w:color w:val="000000"/>
          <w:sz w:val="24"/>
        </w:rPr>
        <w:t>on</w:t>
      </w:r>
      <w:r>
        <w:rPr>
          <w:rFonts w:ascii="Times New Roman"/>
          <w:color w:val="000000"/>
          <w:spacing w:val="6"/>
          <w:sz w:val="24"/>
        </w:rPr>
        <w:t xml:space="preserve"> </w:t>
      </w:r>
      <w:r>
        <w:rPr>
          <w:rFonts w:ascii="ITAIRR+A030-Ita"/>
          <w:color w:val="000000"/>
          <w:spacing w:val="-1"/>
          <w:sz w:val="24"/>
        </w:rPr>
        <w:t>the</w:t>
      </w:r>
      <w:r>
        <w:rPr>
          <w:rFonts w:ascii="Times New Roman"/>
          <w:color w:val="000000"/>
          <w:spacing w:val="7"/>
          <w:sz w:val="24"/>
        </w:rPr>
        <w:t xml:space="preserve"> </w:t>
      </w:r>
      <w:r>
        <w:rPr>
          <w:rFonts w:ascii="ITAIRR+A030-Ita"/>
          <w:color w:val="000000"/>
          <w:spacing w:val="-2"/>
          <w:sz w:val="24"/>
        </w:rPr>
        <w:t>state</w:t>
      </w:r>
      <w:r>
        <w:rPr>
          <w:rFonts w:ascii="Times New Roman"/>
          <w:color w:val="000000"/>
          <w:spacing w:val="7"/>
          <w:sz w:val="24"/>
        </w:rPr>
        <w:t xml:space="preserve"> </w:t>
      </w:r>
      <w:r>
        <w:rPr>
          <w:rFonts w:ascii="ITAIRR+A030-Ita"/>
          <w:color w:val="000000"/>
          <w:sz w:val="24"/>
        </w:rPr>
        <w:t>of</w:t>
      </w:r>
      <w:r>
        <w:rPr>
          <w:rFonts w:ascii="Times New Roman"/>
          <w:color w:val="000000"/>
          <w:spacing w:val="6"/>
          <w:sz w:val="24"/>
        </w:rPr>
        <w:t xml:space="preserve"> </w:t>
      </w:r>
      <w:r>
        <w:rPr>
          <w:rFonts w:ascii="ITAIRR+A030-Ita"/>
          <w:color w:val="000000"/>
          <w:spacing w:val="-1"/>
          <w:sz w:val="24"/>
        </w:rPr>
        <w:t>information</w:t>
      </w:r>
    </w:p>
    <w:p w14:paraId="54FB51D9" w14:textId="77777777" w:rsidR="001D4206" w:rsidRPr="00BF4A75" w:rsidRDefault="00000000">
      <w:pPr>
        <w:framePr w:w="9600" w:wrap="auto" w:hAnchor="text" w:x="1440" w:y="6265"/>
        <w:widowControl w:val="0"/>
        <w:autoSpaceDE w:val="0"/>
        <w:autoSpaceDN w:val="0"/>
        <w:spacing w:before="13" w:after="0" w:line="284" w:lineRule="exact"/>
        <w:ind w:left="585"/>
        <w:jc w:val="left"/>
        <w:rPr>
          <w:rFonts w:ascii="Times New Roman"/>
          <w:color w:val="000000"/>
          <w:sz w:val="24"/>
          <w:lang w:val="es-CO"/>
          <w:rPrChange w:id="5327" w:author="MARTHA  CERVANTES DIAZ" w:date="2023-01-02T08:55:00Z">
            <w:rPr>
              <w:rFonts w:ascii="Times New Roman"/>
              <w:color w:val="000000"/>
              <w:sz w:val="24"/>
            </w:rPr>
          </w:rPrChange>
        </w:rPr>
      </w:pPr>
      <w:r w:rsidRPr="00BF4A75">
        <w:rPr>
          <w:rFonts w:ascii="ITAIRR+A030-Ita"/>
          <w:color w:val="000000"/>
          <w:spacing w:val="-2"/>
          <w:sz w:val="24"/>
          <w:lang w:val="es-CO"/>
          <w:rPrChange w:id="5328" w:author="MARTHA  CERVANTES DIAZ" w:date="2023-01-02T08:55:00Z">
            <w:rPr>
              <w:rFonts w:ascii="ITAIRR+A030-Ita"/>
              <w:color w:val="000000"/>
              <w:spacing w:val="-2"/>
              <w:sz w:val="24"/>
            </w:rPr>
          </w:rPrChange>
        </w:rPr>
        <w:t>technology.</w:t>
      </w:r>
      <w:r w:rsidRPr="00BF4A75">
        <w:rPr>
          <w:rFonts w:ascii="Times New Roman"/>
          <w:color w:val="000000"/>
          <w:spacing w:val="35"/>
          <w:sz w:val="24"/>
          <w:lang w:val="es-CO"/>
          <w:rPrChange w:id="5329" w:author="MARTHA  CERVANTES DIAZ" w:date="2023-01-02T08:55:00Z">
            <w:rPr>
              <w:rFonts w:ascii="Times New Roman"/>
              <w:color w:val="000000"/>
              <w:spacing w:val="35"/>
              <w:sz w:val="24"/>
            </w:rPr>
          </w:rPrChange>
        </w:rPr>
        <w:t xml:space="preserve"> </w:t>
      </w:r>
      <w:r w:rsidRPr="00BF4A75">
        <w:rPr>
          <w:rFonts w:ascii="UHJQMA+A030-Reg"/>
          <w:color w:val="000000"/>
          <w:spacing w:val="-1"/>
          <w:sz w:val="24"/>
          <w:lang w:val="es-CO"/>
          <w:rPrChange w:id="5330" w:author="MARTHA  CERVANTES DIAZ" w:date="2023-01-02T08:55:00Z">
            <w:rPr>
              <w:rFonts w:ascii="UHJQMA+A030-Reg"/>
              <w:color w:val="000000"/>
              <w:spacing w:val="-1"/>
              <w:sz w:val="24"/>
            </w:rPr>
          </w:rPrChange>
        </w:rPr>
        <w:t>IBM.</w:t>
      </w:r>
      <w:r w:rsidRPr="00BF4A75">
        <w:rPr>
          <w:rFonts w:ascii="Times New Roman"/>
          <w:color w:val="000000"/>
          <w:spacing w:val="33"/>
          <w:sz w:val="24"/>
          <w:lang w:val="es-CO"/>
          <w:rPrChange w:id="5331" w:author="MARTHA  CERVANTES DIAZ" w:date="2023-01-02T08:55:00Z">
            <w:rPr>
              <w:rFonts w:ascii="Times New Roman"/>
              <w:color w:val="000000"/>
              <w:spacing w:val="33"/>
              <w:sz w:val="24"/>
            </w:rPr>
          </w:rPrChange>
        </w:rPr>
        <w:t xml:space="preserve"> </w:t>
      </w:r>
      <w:r w:rsidRPr="00BF4A75">
        <w:rPr>
          <w:rFonts w:ascii="UHJQMA+A030-Reg"/>
          <w:color w:val="000000"/>
          <w:spacing w:val="-1"/>
          <w:sz w:val="24"/>
          <w:lang w:val="es-CO"/>
          <w:rPrChange w:id="5332" w:author="MARTHA  CERVANTES DIAZ" w:date="2023-01-02T08:55:00Z">
            <w:rPr>
              <w:rFonts w:ascii="UHJQMA+A030-Reg"/>
              <w:color w:val="000000"/>
              <w:spacing w:val="-1"/>
              <w:sz w:val="24"/>
            </w:rPr>
          </w:rPrChange>
        </w:rPr>
        <w:t>Descargado</w:t>
      </w:r>
      <w:r w:rsidRPr="00BF4A75">
        <w:rPr>
          <w:rFonts w:ascii="Times New Roman"/>
          <w:color w:val="000000"/>
          <w:spacing w:val="7"/>
          <w:sz w:val="24"/>
          <w:lang w:val="es-CO"/>
          <w:rPrChange w:id="5333"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34" w:author="MARTHA  CERVANTES DIAZ" w:date="2023-01-02T08:55:00Z">
            <w:rPr>
              <w:rFonts w:ascii="UHJQMA+A030-Reg"/>
              <w:color w:val="000000"/>
              <w:sz w:val="24"/>
            </w:rPr>
          </w:rPrChange>
        </w:rPr>
        <w:t>de</w:t>
      </w:r>
      <w:r w:rsidRPr="00BF4A75">
        <w:rPr>
          <w:rFonts w:ascii="Times New Roman"/>
          <w:color w:val="000000"/>
          <w:spacing w:val="6"/>
          <w:sz w:val="24"/>
          <w:lang w:val="es-CO"/>
          <w:rPrChange w:id="5335" w:author="MARTHA  CERVANTES DIAZ" w:date="2023-01-02T08:55:00Z">
            <w:rPr>
              <w:rFonts w:ascii="Times New Roman"/>
              <w:color w:val="000000"/>
              <w:spacing w:val="6"/>
              <w:sz w:val="24"/>
            </w:rPr>
          </w:rPrChange>
        </w:rPr>
        <w:t xml:space="preserve"> </w:t>
      </w:r>
      <w:r w:rsidRPr="00BF4A75">
        <w:rPr>
          <w:rFonts w:ascii="NASHPS+SFTT1200"/>
          <w:color w:val="000000"/>
          <w:sz w:val="24"/>
          <w:lang w:val="es-CO"/>
          <w:rPrChange w:id="5336" w:author="MARTHA  CERVANTES DIAZ" w:date="2023-01-02T08:55:00Z">
            <w:rPr>
              <w:rFonts w:ascii="NASHPS+SFTT1200"/>
              <w:color w:val="000000"/>
              <w:sz w:val="24"/>
            </w:rPr>
          </w:rPrChange>
        </w:rPr>
        <w:t>https://homeostasis.scs.carleton.ca/~soma/</w:t>
      </w:r>
    </w:p>
    <w:p w14:paraId="487FDC28" w14:textId="77777777" w:rsidR="001D4206" w:rsidRPr="00BF4A75" w:rsidRDefault="00000000">
      <w:pPr>
        <w:framePr w:w="9600" w:wrap="auto" w:hAnchor="text" w:x="1440" w:y="6265"/>
        <w:widowControl w:val="0"/>
        <w:autoSpaceDE w:val="0"/>
        <w:autoSpaceDN w:val="0"/>
        <w:spacing w:before="5" w:after="0" w:line="284" w:lineRule="exact"/>
        <w:ind w:left="585"/>
        <w:jc w:val="left"/>
        <w:rPr>
          <w:rFonts w:ascii="Times New Roman"/>
          <w:color w:val="000000"/>
          <w:sz w:val="24"/>
          <w:lang w:val="es-CO"/>
          <w:rPrChange w:id="5337" w:author="MARTHA  CERVANTES DIAZ" w:date="2023-01-02T08:55:00Z">
            <w:rPr>
              <w:rFonts w:ascii="Times New Roman"/>
              <w:color w:val="000000"/>
              <w:sz w:val="24"/>
            </w:rPr>
          </w:rPrChange>
        </w:rPr>
      </w:pPr>
      <w:r w:rsidRPr="00BF4A75">
        <w:rPr>
          <w:rFonts w:ascii="NASHPS+SFTT1200"/>
          <w:color w:val="000000"/>
          <w:sz w:val="24"/>
          <w:lang w:val="es-CO"/>
          <w:rPrChange w:id="5338" w:author="MARTHA  CERVANTES DIAZ" w:date="2023-01-02T08:55:00Z">
            <w:rPr>
              <w:rFonts w:ascii="NASHPS+SFTT1200"/>
              <w:color w:val="000000"/>
              <w:sz w:val="24"/>
            </w:rPr>
          </w:rPrChange>
        </w:rPr>
        <w:t>biosec/readings/autonomic_computing.pdf</w:t>
      </w:r>
    </w:p>
    <w:p w14:paraId="6C2DBAB4" w14:textId="77777777" w:rsidR="001D4206" w:rsidRDefault="00000000">
      <w:pPr>
        <w:framePr w:w="9600" w:wrap="auto" w:hAnchor="text" w:x="1440" w:y="6265"/>
        <w:widowControl w:val="0"/>
        <w:autoSpaceDE w:val="0"/>
        <w:autoSpaceDN w:val="0"/>
        <w:spacing w:before="0" w:after="0" w:line="275" w:lineRule="exact"/>
        <w:jc w:val="left"/>
        <w:rPr>
          <w:rFonts w:ascii="Times New Roman"/>
          <w:color w:val="000000"/>
          <w:sz w:val="24"/>
        </w:rPr>
      </w:pPr>
      <w:r w:rsidRPr="00BF4A75">
        <w:rPr>
          <w:rFonts w:ascii="UHJQMA+A030-Reg" w:hAnsi="UHJQMA+A030-Reg" w:cs="UHJQMA+A030-Reg"/>
          <w:color w:val="000000"/>
          <w:sz w:val="24"/>
          <w:lang w:val="es-CO"/>
          <w:rPrChange w:id="5339" w:author="MARTHA  CERVANTES DIAZ" w:date="2023-01-02T08:55:00Z">
            <w:rPr>
              <w:rFonts w:ascii="UHJQMA+A030-Reg" w:hAnsi="UHJQMA+A030-Reg" w:cs="UHJQMA+A030-Reg"/>
              <w:color w:val="000000"/>
              <w:sz w:val="24"/>
            </w:rPr>
          </w:rPrChange>
        </w:rPr>
        <w:t>Jiménez,</w:t>
      </w:r>
      <w:r w:rsidRPr="00BF4A75">
        <w:rPr>
          <w:rFonts w:ascii="Times New Roman"/>
          <w:color w:val="000000"/>
          <w:spacing w:val="7"/>
          <w:sz w:val="24"/>
          <w:lang w:val="es-CO"/>
          <w:rPrChange w:id="5340"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41" w:author="MARTHA  CERVANTES DIAZ" w:date="2023-01-02T08:55:00Z">
            <w:rPr>
              <w:rFonts w:ascii="UHJQMA+A030-Reg"/>
              <w:color w:val="000000"/>
              <w:sz w:val="24"/>
            </w:rPr>
          </w:rPrChange>
        </w:rPr>
        <w:t>H.,</w:t>
      </w:r>
      <w:r w:rsidRPr="00BF4A75">
        <w:rPr>
          <w:rFonts w:ascii="Times New Roman"/>
          <w:color w:val="000000"/>
          <w:spacing w:val="7"/>
          <w:sz w:val="24"/>
          <w:lang w:val="es-CO"/>
          <w:rPrChange w:id="5342" w:author="MARTHA  CERVANTES DIAZ" w:date="2023-01-02T08:55:00Z">
            <w:rPr>
              <w:rFonts w:ascii="Times New Roman"/>
              <w:color w:val="000000"/>
              <w:spacing w:val="7"/>
              <w:sz w:val="24"/>
            </w:rPr>
          </w:rPrChange>
        </w:rPr>
        <w:t xml:space="preserve"> </w:t>
      </w:r>
      <w:r w:rsidRPr="00BF4A75">
        <w:rPr>
          <w:rFonts w:ascii="UHJQMA+A030-Reg" w:hAnsi="UHJQMA+A030-Reg" w:cs="UHJQMA+A030-Reg"/>
          <w:color w:val="000000"/>
          <w:spacing w:val="-1"/>
          <w:sz w:val="24"/>
          <w:lang w:val="es-CO"/>
          <w:rPrChange w:id="5343" w:author="MARTHA  CERVANTES DIAZ" w:date="2023-01-02T08:55:00Z">
            <w:rPr>
              <w:rFonts w:ascii="UHJQMA+A030-Reg" w:hAnsi="UHJQMA+A030-Reg" w:cs="UHJQMA+A030-Reg"/>
              <w:color w:val="000000"/>
              <w:spacing w:val="-1"/>
              <w:sz w:val="24"/>
            </w:rPr>
          </w:rPrChange>
        </w:rPr>
        <w:t>Cárcamo,</w:t>
      </w:r>
      <w:r w:rsidRPr="00BF4A75">
        <w:rPr>
          <w:rFonts w:ascii="Times New Roman"/>
          <w:color w:val="000000"/>
          <w:spacing w:val="7"/>
          <w:sz w:val="24"/>
          <w:lang w:val="es-CO"/>
          <w:rPrChange w:id="534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45" w:author="MARTHA  CERVANTES DIAZ" w:date="2023-01-02T08:55:00Z">
            <w:rPr>
              <w:rFonts w:ascii="UHJQMA+A030-Reg"/>
              <w:color w:val="000000"/>
              <w:sz w:val="24"/>
            </w:rPr>
          </w:rPrChange>
        </w:rPr>
        <w:t>E.,</w:t>
      </w:r>
      <w:r w:rsidRPr="00BF4A75">
        <w:rPr>
          <w:rFonts w:ascii="Times New Roman"/>
          <w:color w:val="000000"/>
          <w:spacing w:val="7"/>
          <w:sz w:val="24"/>
          <w:lang w:val="es-CO"/>
          <w:rPrChange w:id="5346"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47" w:author="MARTHA  CERVANTES DIAZ" w:date="2023-01-02T08:55:00Z">
            <w:rPr>
              <w:rFonts w:ascii="UHJQMA+A030-Reg"/>
              <w:color w:val="000000"/>
              <w:sz w:val="24"/>
            </w:rPr>
          </w:rPrChange>
        </w:rPr>
        <w:t>y</w:t>
      </w:r>
      <w:r w:rsidRPr="00BF4A75">
        <w:rPr>
          <w:rFonts w:ascii="Times New Roman"/>
          <w:color w:val="000000"/>
          <w:spacing w:val="6"/>
          <w:sz w:val="24"/>
          <w:lang w:val="es-CO"/>
          <w:rPrChange w:id="5348" w:author="MARTHA  CERVANTES DIAZ" w:date="2023-01-02T08:55:00Z">
            <w:rPr>
              <w:rFonts w:ascii="Times New Roman"/>
              <w:color w:val="000000"/>
              <w:spacing w:val="6"/>
              <w:sz w:val="24"/>
            </w:rPr>
          </w:rPrChange>
        </w:rPr>
        <w:t xml:space="preserve"> </w:t>
      </w:r>
      <w:r w:rsidRPr="00BF4A75">
        <w:rPr>
          <w:rFonts w:ascii="UHJQMA+A030-Reg"/>
          <w:color w:val="000000"/>
          <w:spacing w:val="-2"/>
          <w:sz w:val="24"/>
          <w:lang w:val="es-CO"/>
          <w:rPrChange w:id="5349" w:author="MARTHA  CERVANTES DIAZ" w:date="2023-01-02T08:55:00Z">
            <w:rPr>
              <w:rFonts w:ascii="UHJQMA+A030-Reg"/>
              <w:color w:val="000000"/>
              <w:spacing w:val="-2"/>
              <w:sz w:val="24"/>
            </w:rPr>
          </w:rPrChange>
        </w:rPr>
        <w:t>Pedraza,</w:t>
      </w:r>
      <w:r w:rsidRPr="00BF4A75">
        <w:rPr>
          <w:rFonts w:ascii="Times New Roman"/>
          <w:color w:val="000000"/>
          <w:spacing w:val="8"/>
          <w:sz w:val="24"/>
          <w:lang w:val="es-CO"/>
          <w:rPrChange w:id="5350" w:author="MARTHA  CERVANTES DIAZ" w:date="2023-01-02T08:55:00Z">
            <w:rPr>
              <w:rFonts w:ascii="Times New Roman"/>
              <w:color w:val="000000"/>
              <w:spacing w:val="8"/>
              <w:sz w:val="24"/>
            </w:rPr>
          </w:rPrChange>
        </w:rPr>
        <w:t xml:space="preserve"> </w:t>
      </w:r>
      <w:r w:rsidRPr="00BF4A75">
        <w:rPr>
          <w:rFonts w:ascii="UHJQMA+A030-Reg"/>
          <w:color w:val="000000"/>
          <w:spacing w:val="-1"/>
          <w:sz w:val="24"/>
          <w:lang w:val="es-CO"/>
          <w:rPrChange w:id="5351" w:author="MARTHA  CERVANTES DIAZ" w:date="2023-01-02T08:55:00Z">
            <w:rPr>
              <w:rFonts w:ascii="UHJQMA+A030-Reg"/>
              <w:color w:val="000000"/>
              <w:spacing w:val="-1"/>
              <w:sz w:val="24"/>
            </w:rPr>
          </w:rPrChange>
        </w:rPr>
        <w:t>G.</w:t>
      </w:r>
      <w:r w:rsidRPr="00BF4A75">
        <w:rPr>
          <w:rFonts w:ascii="Times New Roman"/>
          <w:color w:val="000000"/>
          <w:spacing w:val="33"/>
          <w:sz w:val="24"/>
          <w:lang w:val="es-CO"/>
          <w:rPrChange w:id="5352" w:author="MARTHA  CERVANTES DIAZ" w:date="2023-01-02T08:55:00Z">
            <w:rPr>
              <w:rFonts w:ascii="Times New Roman"/>
              <w:color w:val="000000"/>
              <w:spacing w:val="33"/>
              <w:sz w:val="24"/>
            </w:rPr>
          </w:rPrChange>
        </w:rPr>
        <w:t xml:space="preserve"> </w:t>
      </w:r>
      <w:r w:rsidRPr="00BF4A75">
        <w:rPr>
          <w:rFonts w:ascii="UHJQMA+A030-Reg"/>
          <w:color w:val="000000"/>
          <w:sz w:val="24"/>
          <w:lang w:val="es-CO"/>
          <w:rPrChange w:id="5353" w:author="MARTHA  CERVANTES DIAZ" w:date="2023-01-02T08:55:00Z">
            <w:rPr>
              <w:rFonts w:ascii="UHJQMA+A030-Reg"/>
              <w:color w:val="000000"/>
              <w:sz w:val="24"/>
            </w:rPr>
          </w:rPrChange>
        </w:rPr>
        <w:t>(2020).</w:t>
      </w:r>
      <w:r w:rsidRPr="00BF4A75">
        <w:rPr>
          <w:rFonts w:ascii="Times New Roman"/>
          <w:color w:val="000000"/>
          <w:spacing w:val="33"/>
          <w:sz w:val="24"/>
          <w:lang w:val="es-CO"/>
          <w:rPrChange w:id="5354" w:author="MARTHA  CERVANTES DIAZ" w:date="2023-01-02T08:55:00Z">
            <w:rPr>
              <w:rFonts w:ascii="Times New Roman"/>
              <w:color w:val="000000"/>
              <w:spacing w:val="33"/>
              <w:sz w:val="24"/>
            </w:rPr>
          </w:rPrChange>
        </w:rPr>
        <w:t xml:space="preserve"> </w:t>
      </w:r>
      <w:r>
        <w:rPr>
          <w:rFonts w:ascii="UHJQMA+A030-Reg"/>
          <w:color w:val="000000"/>
          <w:spacing w:val="-1"/>
          <w:sz w:val="24"/>
        </w:rPr>
        <w:t>Extensible</w:t>
      </w:r>
      <w:r>
        <w:rPr>
          <w:rFonts w:ascii="Times New Roman"/>
          <w:color w:val="000000"/>
          <w:spacing w:val="7"/>
          <w:sz w:val="24"/>
        </w:rPr>
        <w:t xml:space="preserve"> </w:t>
      </w:r>
      <w:r>
        <w:rPr>
          <w:rFonts w:ascii="UHJQMA+A030-Reg"/>
          <w:color w:val="000000"/>
          <w:sz w:val="24"/>
        </w:rPr>
        <w:t>software</w:t>
      </w:r>
      <w:r>
        <w:rPr>
          <w:rFonts w:ascii="Times New Roman"/>
          <w:color w:val="000000"/>
          <w:spacing w:val="6"/>
          <w:sz w:val="24"/>
        </w:rPr>
        <w:t xml:space="preserve"> </w:t>
      </w:r>
      <w:r>
        <w:rPr>
          <w:rFonts w:ascii="UHJQMA+A030-Reg"/>
          <w:color w:val="000000"/>
          <w:spacing w:val="-1"/>
          <w:sz w:val="24"/>
        </w:rPr>
        <w:t>platform</w:t>
      </w:r>
      <w:r>
        <w:rPr>
          <w:rFonts w:ascii="Times New Roman"/>
          <w:color w:val="000000"/>
          <w:spacing w:val="6"/>
          <w:sz w:val="24"/>
        </w:rPr>
        <w:t xml:space="preserve"> </w:t>
      </w:r>
      <w:r>
        <w:rPr>
          <w:rFonts w:ascii="UHJQMA+A030-Reg"/>
          <w:color w:val="000000"/>
          <w:spacing w:val="-1"/>
          <w:sz w:val="24"/>
        </w:rPr>
        <w:t>for</w:t>
      </w:r>
      <w:r>
        <w:rPr>
          <w:rFonts w:ascii="Times New Roman"/>
          <w:color w:val="000000"/>
          <w:spacing w:val="8"/>
          <w:sz w:val="24"/>
        </w:rPr>
        <w:t xml:space="preserve"> </w:t>
      </w:r>
      <w:r>
        <w:rPr>
          <w:rFonts w:ascii="UHJQMA+A030-Reg"/>
          <w:color w:val="000000"/>
          <w:spacing w:val="1"/>
          <w:sz w:val="24"/>
        </w:rPr>
        <w:t>smart</w:t>
      </w:r>
    </w:p>
    <w:p w14:paraId="316072DE" w14:textId="77777777" w:rsidR="001D4206" w:rsidRPr="00BF4A75" w:rsidRDefault="00000000">
      <w:pPr>
        <w:framePr w:w="9600" w:wrap="auto" w:hAnchor="text" w:x="1440" w:y="6265"/>
        <w:widowControl w:val="0"/>
        <w:autoSpaceDE w:val="0"/>
        <w:autoSpaceDN w:val="0"/>
        <w:spacing w:before="13" w:after="0" w:line="275" w:lineRule="exact"/>
        <w:ind w:left="585"/>
        <w:jc w:val="left"/>
        <w:rPr>
          <w:rFonts w:ascii="Times New Roman"/>
          <w:color w:val="000000"/>
          <w:sz w:val="24"/>
          <w:lang w:val="es-CO"/>
          <w:rPrChange w:id="5355" w:author="MARTHA  CERVANTES DIAZ" w:date="2023-01-02T08:55:00Z">
            <w:rPr>
              <w:rFonts w:ascii="Times New Roman"/>
              <w:color w:val="000000"/>
              <w:sz w:val="24"/>
            </w:rPr>
          </w:rPrChange>
        </w:rPr>
      </w:pPr>
      <w:r>
        <w:rPr>
          <w:rFonts w:ascii="UHJQMA+A030-Reg"/>
          <w:color w:val="000000"/>
          <w:spacing w:val="-1"/>
          <w:sz w:val="24"/>
        </w:rPr>
        <w:t>campus</w:t>
      </w:r>
      <w:r>
        <w:rPr>
          <w:rFonts w:ascii="Times New Roman"/>
          <w:color w:val="000000"/>
          <w:spacing w:val="7"/>
          <w:sz w:val="24"/>
        </w:rPr>
        <w:t xml:space="preserve"> </w:t>
      </w:r>
      <w:r>
        <w:rPr>
          <w:rFonts w:ascii="UHJQMA+A030-Reg"/>
          <w:color w:val="000000"/>
          <w:sz w:val="24"/>
        </w:rPr>
        <w:t>based</w:t>
      </w:r>
      <w:r>
        <w:rPr>
          <w:rFonts w:ascii="Times New Roman"/>
          <w:color w:val="000000"/>
          <w:spacing w:val="6"/>
          <w:sz w:val="24"/>
        </w:rPr>
        <w:t xml:space="preserve"> </w:t>
      </w:r>
      <w:r>
        <w:rPr>
          <w:rFonts w:ascii="UHJQMA+A030-Reg"/>
          <w:color w:val="000000"/>
          <w:sz w:val="24"/>
        </w:rPr>
        <w:t>on</w:t>
      </w:r>
      <w:r>
        <w:rPr>
          <w:rFonts w:ascii="Times New Roman"/>
          <w:color w:val="000000"/>
          <w:spacing w:val="6"/>
          <w:sz w:val="24"/>
        </w:rPr>
        <w:t xml:space="preserve"> </w:t>
      </w:r>
      <w:r>
        <w:rPr>
          <w:rFonts w:ascii="UHJQMA+A030-Reg"/>
          <w:color w:val="000000"/>
          <w:sz w:val="24"/>
        </w:rPr>
        <w:t>microservices.</w:t>
      </w:r>
      <w:r>
        <w:rPr>
          <w:rFonts w:ascii="Times New Roman"/>
          <w:color w:val="000000"/>
          <w:spacing w:val="32"/>
          <w:sz w:val="24"/>
        </w:rPr>
        <w:t xml:space="preserve"> </w:t>
      </w:r>
      <w:r w:rsidRPr="00BF4A75">
        <w:rPr>
          <w:rFonts w:ascii="ITAIRR+A030-Ita"/>
          <w:color w:val="000000"/>
          <w:spacing w:val="-3"/>
          <w:sz w:val="24"/>
          <w:lang w:val="es-CO"/>
          <w:rPrChange w:id="5356" w:author="MARTHA  CERVANTES DIAZ" w:date="2023-01-02T08:55:00Z">
            <w:rPr>
              <w:rFonts w:ascii="ITAIRR+A030-Ita"/>
              <w:color w:val="000000"/>
              <w:spacing w:val="-3"/>
              <w:sz w:val="24"/>
            </w:rPr>
          </w:rPrChange>
        </w:rPr>
        <w:t>RISTI</w:t>
      </w:r>
      <w:r w:rsidRPr="00BF4A75">
        <w:rPr>
          <w:rFonts w:ascii="Times New Roman"/>
          <w:color w:val="000000"/>
          <w:spacing w:val="9"/>
          <w:sz w:val="24"/>
          <w:lang w:val="es-CO"/>
          <w:rPrChange w:id="5357" w:author="MARTHA  CERVANTES DIAZ" w:date="2023-01-02T08:55:00Z">
            <w:rPr>
              <w:rFonts w:ascii="Times New Roman"/>
              <w:color w:val="000000"/>
              <w:spacing w:val="9"/>
              <w:sz w:val="24"/>
            </w:rPr>
          </w:rPrChange>
        </w:rPr>
        <w:t xml:space="preserve"> </w:t>
      </w:r>
      <w:r w:rsidRPr="00BF4A75">
        <w:rPr>
          <w:rFonts w:ascii="ITAIRR+A030-Ita"/>
          <w:color w:val="000000"/>
          <w:sz w:val="24"/>
          <w:lang w:val="es-CO"/>
          <w:rPrChange w:id="5358" w:author="MARTHA  CERVANTES DIAZ" w:date="2023-01-02T08:55:00Z">
            <w:rPr>
              <w:rFonts w:ascii="ITAIRR+A030-Ita"/>
              <w:color w:val="000000"/>
              <w:sz w:val="24"/>
            </w:rPr>
          </w:rPrChange>
        </w:rPr>
        <w:t>-</w:t>
      </w:r>
      <w:r w:rsidRPr="00BF4A75">
        <w:rPr>
          <w:rFonts w:ascii="Times New Roman"/>
          <w:color w:val="000000"/>
          <w:spacing w:val="6"/>
          <w:sz w:val="24"/>
          <w:lang w:val="es-CO"/>
          <w:rPrChange w:id="5359" w:author="MARTHA  CERVANTES DIAZ" w:date="2023-01-02T08:55:00Z">
            <w:rPr>
              <w:rFonts w:ascii="Times New Roman"/>
              <w:color w:val="000000"/>
              <w:spacing w:val="6"/>
              <w:sz w:val="24"/>
            </w:rPr>
          </w:rPrChange>
        </w:rPr>
        <w:t xml:space="preserve"> </w:t>
      </w:r>
      <w:r w:rsidRPr="00BF4A75">
        <w:rPr>
          <w:rFonts w:ascii="ITAIRR+A030-Ita"/>
          <w:color w:val="000000"/>
          <w:spacing w:val="-3"/>
          <w:sz w:val="24"/>
          <w:lang w:val="es-CO"/>
          <w:rPrChange w:id="5360" w:author="MARTHA  CERVANTES DIAZ" w:date="2023-01-02T08:55:00Z">
            <w:rPr>
              <w:rFonts w:ascii="ITAIRR+A030-Ita"/>
              <w:color w:val="000000"/>
              <w:spacing w:val="-3"/>
              <w:sz w:val="24"/>
            </w:rPr>
          </w:rPrChange>
        </w:rPr>
        <w:t>Revista</w:t>
      </w:r>
      <w:r w:rsidRPr="00BF4A75">
        <w:rPr>
          <w:rFonts w:ascii="Times New Roman"/>
          <w:color w:val="000000"/>
          <w:spacing w:val="9"/>
          <w:sz w:val="24"/>
          <w:lang w:val="es-CO"/>
          <w:rPrChange w:id="5361" w:author="MARTHA  CERVANTES DIAZ" w:date="2023-01-02T08:55:00Z">
            <w:rPr>
              <w:rFonts w:ascii="Times New Roman"/>
              <w:color w:val="000000"/>
              <w:spacing w:val="9"/>
              <w:sz w:val="24"/>
            </w:rPr>
          </w:rPrChange>
        </w:rPr>
        <w:t xml:space="preserve"> </w:t>
      </w:r>
      <w:r w:rsidRPr="00BF4A75">
        <w:rPr>
          <w:rFonts w:ascii="ITAIRR+A030-Ita"/>
          <w:color w:val="000000"/>
          <w:spacing w:val="-1"/>
          <w:sz w:val="24"/>
          <w:lang w:val="es-CO"/>
          <w:rPrChange w:id="5362" w:author="MARTHA  CERVANTES DIAZ" w:date="2023-01-02T08:55:00Z">
            <w:rPr>
              <w:rFonts w:ascii="ITAIRR+A030-Ita"/>
              <w:color w:val="000000"/>
              <w:spacing w:val="-1"/>
              <w:sz w:val="24"/>
            </w:rPr>
          </w:rPrChange>
        </w:rPr>
        <w:t>Iberica</w:t>
      </w:r>
      <w:r w:rsidRPr="00BF4A75">
        <w:rPr>
          <w:rFonts w:ascii="Times New Roman"/>
          <w:color w:val="000000"/>
          <w:spacing w:val="6"/>
          <w:sz w:val="24"/>
          <w:lang w:val="es-CO"/>
          <w:rPrChange w:id="5363" w:author="MARTHA  CERVANTES DIAZ" w:date="2023-01-02T08:55:00Z">
            <w:rPr>
              <w:rFonts w:ascii="Times New Roman"/>
              <w:color w:val="000000"/>
              <w:spacing w:val="6"/>
              <w:sz w:val="24"/>
            </w:rPr>
          </w:rPrChange>
        </w:rPr>
        <w:t xml:space="preserve"> </w:t>
      </w:r>
      <w:r w:rsidRPr="00BF4A75">
        <w:rPr>
          <w:rFonts w:ascii="ITAIRR+A030-Ita"/>
          <w:color w:val="000000"/>
          <w:sz w:val="24"/>
          <w:lang w:val="es-CO"/>
          <w:rPrChange w:id="5364" w:author="MARTHA  CERVANTES DIAZ" w:date="2023-01-02T08:55:00Z">
            <w:rPr>
              <w:rFonts w:ascii="ITAIRR+A030-Ita"/>
              <w:color w:val="000000"/>
              <w:sz w:val="24"/>
            </w:rPr>
          </w:rPrChange>
        </w:rPr>
        <w:t>de</w:t>
      </w:r>
      <w:r w:rsidRPr="00BF4A75">
        <w:rPr>
          <w:rFonts w:ascii="Times New Roman"/>
          <w:color w:val="000000"/>
          <w:spacing w:val="6"/>
          <w:sz w:val="24"/>
          <w:lang w:val="es-CO"/>
          <w:rPrChange w:id="5365" w:author="MARTHA  CERVANTES DIAZ" w:date="2023-01-02T08:55:00Z">
            <w:rPr>
              <w:rFonts w:ascii="Times New Roman"/>
              <w:color w:val="000000"/>
              <w:spacing w:val="6"/>
              <w:sz w:val="24"/>
            </w:rPr>
          </w:rPrChange>
        </w:rPr>
        <w:t xml:space="preserve"> </w:t>
      </w:r>
      <w:r w:rsidRPr="00BF4A75">
        <w:rPr>
          <w:rFonts w:ascii="ITAIRR+A030-Ita"/>
          <w:color w:val="000000"/>
          <w:spacing w:val="-1"/>
          <w:sz w:val="24"/>
          <w:lang w:val="es-CO"/>
          <w:rPrChange w:id="5366" w:author="MARTHA  CERVANTES DIAZ" w:date="2023-01-02T08:55:00Z">
            <w:rPr>
              <w:rFonts w:ascii="ITAIRR+A030-Ita"/>
              <w:color w:val="000000"/>
              <w:spacing w:val="-1"/>
              <w:sz w:val="24"/>
            </w:rPr>
          </w:rPrChange>
        </w:rPr>
        <w:t>Sistemas</w:t>
      </w:r>
      <w:r w:rsidRPr="00BF4A75">
        <w:rPr>
          <w:rFonts w:ascii="Times New Roman"/>
          <w:color w:val="000000"/>
          <w:spacing w:val="7"/>
          <w:sz w:val="24"/>
          <w:lang w:val="es-CO"/>
          <w:rPrChange w:id="5367" w:author="MARTHA  CERVANTES DIAZ" w:date="2023-01-02T08:55:00Z">
            <w:rPr>
              <w:rFonts w:ascii="Times New Roman"/>
              <w:color w:val="000000"/>
              <w:spacing w:val="7"/>
              <w:sz w:val="24"/>
            </w:rPr>
          </w:rPrChange>
        </w:rPr>
        <w:t xml:space="preserve"> </w:t>
      </w:r>
      <w:r w:rsidRPr="00BF4A75">
        <w:rPr>
          <w:rFonts w:ascii="ITAIRR+A030-Ita"/>
          <w:color w:val="000000"/>
          <w:sz w:val="24"/>
          <w:lang w:val="es-CO"/>
          <w:rPrChange w:id="5368" w:author="MARTHA  CERVANTES DIAZ" w:date="2023-01-02T08:55:00Z">
            <w:rPr>
              <w:rFonts w:ascii="ITAIRR+A030-Ita"/>
              <w:color w:val="000000"/>
              <w:sz w:val="24"/>
            </w:rPr>
          </w:rPrChange>
        </w:rPr>
        <w:t>e</w:t>
      </w:r>
    </w:p>
    <w:p w14:paraId="5C2382A4" w14:textId="77777777" w:rsidR="001D4206" w:rsidRPr="00BF4A75" w:rsidRDefault="00000000">
      <w:pPr>
        <w:framePr w:w="9600" w:wrap="auto" w:hAnchor="text" w:x="1440" w:y="6265"/>
        <w:widowControl w:val="0"/>
        <w:autoSpaceDE w:val="0"/>
        <w:autoSpaceDN w:val="0"/>
        <w:spacing w:before="13" w:after="0" w:line="284" w:lineRule="exact"/>
        <w:ind w:left="585"/>
        <w:jc w:val="left"/>
        <w:rPr>
          <w:rFonts w:ascii="Times New Roman"/>
          <w:color w:val="000000"/>
          <w:sz w:val="24"/>
          <w:lang w:val="es-CO"/>
          <w:rPrChange w:id="5369" w:author="MARTHA  CERVANTES DIAZ" w:date="2023-01-02T08:55:00Z">
            <w:rPr>
              <w:rFonts w:ascii="Times New Roman"/>
              <w:color w:val="000000"/>
              <w:sz w:val="24"/>
            </w:rPr>
          </w:rPrChange>
        </w:rPr>
      </w:pPr>
      <w:r w:rsidRPr="00BF4A75">
        <w:rPr>
          <w:rFonts w:ascii="ITAIRR+A030-Ita"/>
          <w:color w:val="000000"/>
          <w:spacing w:val="-3"/>
          <w:sz w:val="24"/>
          <w:lang w:val="es-CO"/>
          <w:rPrChange w:id="5370" w:author="MARTHA  CERVANTES DIAZ" w:date="2023-01-02T08:55:00Z">
            <w:rPr>
              <w:rFonts w:ascii="ITAIRR+A030-Ita"/>
              <w:color w:val="000000"/>
              <w:spacing w:val="-3"/>
              <w:sz w:val="24"/>
            </w:rPr>
          </w:rPrChange>
        </w:rPr>
        <w:t>Tecnologias</w:t>
      </w:r>
      <w:r w:rsidRPr="00BF4A75">
        <w:rPr>
          <w:rFonts w:ascii="Times New Roman"/>
          <w:color w:val="000000"/>
          <w:spacing w:val="3"/>
          <w:sz w:val="24"/>
          <w:lang w:val="es-CO"/>
          <w:rPrChange w:id="5371" w:author="MARTHA  CERVANTES DIAZ" w:date="2023-01-02T08:55:00Z">
            <w:rPr>
              <w:rFonts w:ascii="Times New Roman"/>
              <w:color w:val="000000"/>
              <w:spacing w:val="3"/>
              <w:sz w:val="24"/>
            </w:rPr>
          </w:rPrChange>
        </w:rPr>
        <w:t xml:space="preserve"> </w:t>
      </w:r>
      <w:r w:rsidRPr="00BF4A75">
        <w:rPr>
          <w:rFonts w:ascii="ITAIRR+A030-Ita"/>
          <w:color w:val="000000"/>
          <w:sz w:val="24"/>
          <w:lang w:val="es-CO"/>
          <w:rPrChange w:id="5372" w:author="MARTHA  CERVANTES DIAZ" w:date="2023-01-02T08:55:00Z">
            <w:rPr>
              <w:rFonts w:ascii="ITAIRR+A030-Ita"/>
              <w:color w:val="000000"/>
              <w:sz w:val="24"/>
            </w:rPr>
          </w:rPrChange>
        </w:rPr>
        <w:t>de</w:t>
      </w:r>
      <w:r w:rsidRPr="00BF4A75">
        <w:rPr>
          <w:rFonts w:ascii="Times New Roman"/>
          <w:color w:val="000000"/>
          <w:spacing w:val="1"/>
          <w:sz w:val="24"/>
          <w:lang w:val="es-CO"/>
          <w:rPrChange w:id="5373" w:author="MARTHA  CERVANTES DIAZ" w:date="2023-01-02T08:55:00Z">
            <w:rPr>
              <w:rFonts w:ascii="Times New Roman"/>
              <w:color w:val="000000"/>
              <w:spacing w:val="1"/>
              <w:sz w:val="24"/>
            </w:rPr>
          </w:rPrChange>
        </w:rPr>
        <w:t xml:space="preserve"> </w:t>
      </w:r>
      <w:r w:rsidRPr="00BF4A75">
        <w:rPr>
          <w:rFonts w:ascii="ITAIRR+A030-Ita"/>
          <w:color w:val="000000"/>
          <w:spacing w:val="-1"/>
          <w:sz w:val="24"/>
          <w:lang w:val="es-CO"/>
          <w:rPrChange w:id="5374" w:author="MARTHA  CERVANTES DIAZ" w:date="2023-01-02T08:55:00Z">
            <w:rPr>
              <w:rFonts w:ascii="ITAIRR+A030-Ita"/>
              <w:color w:val="000000"/>
              <w:spacing w:val="-1"/>
              <w:sz w:val="24"/>
            </w:rPr>
          </w:rPrChange>
        </w:rPr>
        <w:t>Informacao</w:t>
      </w:r>
      <w:r w:rsidRPr="00BF4A75">
        <w:rPr>
          <w:rFonts w:ascii="UHJQMA+A030-Reg"/>
          <w:color w:val="000000"/>
          <w:sz w:val="24"/>
          <w:lang w:val="es-CO"/>
          <w:rPrChange w:id="5375" w:author="MARTHA  CERVANTES DIAZ" w:date="2023-01-02T08:55:00Z">
            <w:rPr>
              <w:rFonts w:ascii="UHJQMA+A030-Reg"/>
              <w:color w:val="000000"/>
              <w:sz w:val="24"/>
            </w:rPr>
          </w:rPrChange>
        </w:rPr>
        <w:t>,</w:t>
      </w:r>
      <w:r w:rsidRPr="00BF4A75">
        <w:rPr>
          <w:rFonts w:ascii="Times New Roman"/>
          <w:color w:val="000000"/>
          <w:spacing w:val="1"/>
          <w:sz w:val="24"/>
          <w:lang w:val="es-CO"/>
          <w:rPrChange w:id="5376" w:author="MARTHA  CERVANTES DIAZ" w:date="2023-01-02T08:55:00Z">
            <w:rPr>
              <w:rFonts w:ascii="Times New Roman"/>
              <w:color w:val="000000"/>
              <w:spacing w:val="1"/>
              <w:sz w:val="24"/>
            </w:rPr>
          </w:rPrChange>
        </w:rPr>
        <w:t xml:space="preserve"> </w:t>
      </w:r>
      <w:r w:rsidRPr="00BF4A75">
        <w:rPr>
          <w:rFonts w:ascii="ITAIRR+A030-Ita"/>
          <w:color w:val="000000"/>
          <w:spacing w:val="2"/>
          <w:sz w:val="24"/>
          <w:lang w:val="es-CO"/>
          <w:rPrChange w:id="5377" w:author="MARTHA  CERVANTES DIAZ" w:date="2023-01-02T08:55:00Z">
            <w:rPr>
              <w:rFonts w:ascii="ITAIRR+A030-Ita"/>
              <w:color w:val="000000"/>
              <w:spacing w:val="2"/>
              <w:sz w:val="24"/>
            </w:rPr>
          </w:rPrChange>
        </w:rPr>
        <w:t>2020</w:t>
      </w:r>
      <w:r w:rsidRPr="00BF4A75">
        <w:rPr>
          <w:rFonts w:ascii="UHJQMA+A030-Reg"/>
          <w:color w:val="000000"/>
          <w:sz w:val="24"/>
          <w:lang w:val="es-CO"/>
          <w:rPrChange w:id="5378" w:author="MARTHA  CERVANTES DIAZ" w:date="2023-01-02T08:55:00Z">
            <w:rPr>
              <w:rFonts w:ascii="UHJQMA+A030-Reg"/>
              <w:color w:val="000000"/>
              <w:sz w:val="24"/>
            </w:rPr>
          </w:rPrChange>
        </w:rPr>
        <w:t>(E38),</w:t>
      </w:r>
      <w:r w:rsidRPr="00BF4A75">
        <w:rPr>
          <w:rFonts w:ascii="Times New Roman"/>
          <w:color w:val="000000"/>
          <w:spacing w:val="1"/>
          <w:sz w:val="24"/>
          <w:lang w:val="es-CO"/>
          <w:rPrChange w:id="5379" w:author="MARTHA  CERVANTES DIAZ" w:date="2023-01-02T08:55:00Z">
            <w:rPr>
              <w:rFonts w:ascii="Times New Roman"/>
              <w:color w:val="000000"/>
              <w:spacing w:val="1"/>
              <w:sz w:val="24"/>
            </w:rPr>
          </w:rPrChange>
        </w:rPr>
        <w:t xml:space="preserve"> </w:t>
      </w:r>
      <w:r w:rsidRPr="00BF4A75">
        <w:rPr>
          <w:rFonts w:ascii="UHJQMA+A030-Reg"/>
          <w:color w:val="000000"/>
          <w:sz w:val="24"/>
          <w:lang w:val="es-CO"/>
          <w:rPrChange w:id="5380" w:author="MARTHA  CERVANTES DIAZ" w:date="2023-01-02T08:55:00Z">
            <w:rPr>
              <w:rFonts w:ascii="UHJQMA+A030-Reg"/>
              <w:color w:val="000000"/>
              <w:sz w:val="24"/>
            </w:rPr>
          </w:rPrChange>
        </w:rPr>
        <w:t>270-282.</w:t>
      </w:r>
      <w:r w:rsidRPr="00BF4A75">
        <w:rPr>
          <w:rFonts w:ascii="Times New Roman"/>
          <w:color w:val="000000"/>
          <w:spacing w:val="22"/>
          <w:sz w:val="24"/>
          <w:lang w:val="es-CO"/>
          <w:rPrChange w:id="5381" w:author="MARTHA  CERVANTES DIAZ" w:date="2023-01-02T08:55:00Z">
            <w:rPr>
              <w:rFonts w:ascii="Times New Roman"/>
              <w:color w:val="000000"/>
              <w:spacing w:val="22"/>
              <w:sz w:val="24"/>
            </w:rPr>
          </w:rPrChange>
        </w:rPr>
        <w:t xml:space="preserve"> </w:t>
      </w:r>
      <w:r w:rsidRPr="00BF4A75">
        <w:rPr>
          <w:rFonts w:ascii="UHJQMA+A030-Reg"/>
          <w:color w:val="000000"/>
          <w:spacing w:val="-1"/>
          <w:sz w:val="24"/>
          <w:lang w:val="es-CO"/>
          <w:rPrChange w:id="5382" w:author="MARTHA  CERVANTES DIAZ" w:date="2023-01-02T08:55:00Z">
            <w:rPr>
              <w:rFonts w:ascii="UHJQMA+A030-Reg"/>
              <w:color w:val="000000"/>
              <w:spacing w:val="-1"/>
              <w:sz w:val="24"/>
            </w:rPr>
          </w:rPrChange>
        </w:rPr>
        <w:t>Descargado</w:t>
      </w:r>
      <w:r w:rsidRPr="00BF4A75">
        <w:rPr>
          <w:rFonts w:ascii="Times New Roman"/>
          <w:color w:val="000000"/>
          <w:spacing w:val="1"/>
          <w:sz w:val="24"/>
          <w:lang w:val="es-CO"/>
          <w:rPrChange w:id="5383" w:author="MARTHA  CERVANTES DIAZ" w:date="2023-01-02T08:55:00Z">
            <w:rPr>
              <w:rFonts w:ascii="Times New Roman"/>
              <w:color w:val="000000"/>
              <w:spacing w:val="1"/>
              <w:sz w:val="24"/>
            </w:rPr>
          </w:rPrChange>
        </w:rPr>
        <w:t xml:space="preserve"> </w:t>
      </w:r>
      <w:r w:rsidRPr="00BF4A75">
        <w:rPr>
          <w:rFonts w:ascii="UHJQMA+A030-Reg"/>
          <w:color w:val="000000"/>
          <w:sz w:val="24"/>
          <w:lang w:val="es-CO"/>
          <w:rPrChange w:id="5384" w:author="MARTHA  CERVANTES DIAZ" w:date="2023-01-02T08:55:00Z">
            <w:rPr>
              <w:rFonts w:ascii="UHJQMA+A030-Reg"/>
              <w:color w:val="000000"/>
              <w:sz w:val="24"/>
            </w:rPr>
          </w:rPrChange>
        </w:rPr>
        <w:t>de</w:t>
      </w:r>
      <w:r w:rsidRPr="00BF4A75">
        <w:rPr>
          <w:rFonts w:ascii="Times New Roman"/>
          <w:color w:val="000000"/>
          <w:spacing w:val="1"/>
          <w:sz w:val="24"/>
          <w:lang w:val="es-CO"/>
          <w:rPrChange w:id="5385" w:author="MARTHA  CERVANTES DIAZ" w:date="2023-01-02T08:55:00Z">
            <w:rPr>
              <w:rFonts w:ascii="Times New Roman"/>
              <w:color w:val="000000"/>
              <w:spacing w:val="1"/>
              <w:sz w:val="24"/>
            </w:rPr>
          </w:rPrChange>
        </w:rPr>
        <w:t xml:space="preserve"> </w:t>
      </w:r>
      <w:r w:rsidRPr="00BF4A75">
        <w:rPr>
          <w:rFonts w:ascii="NASHPS+SFTT1200"/>
          <w:color w:val="000000"/>
          <w:sz w:val="24"/>
          <w:lang w:val="es-CO"/>
          <w:rPrChange w:id="5386" w:author="MARTHA  CERVANTES DIAZ" w:date="2023-01-02T08:55:00Z">
            <w:rPr>
              <w:rFonts w:ascii="NASHPS+SFTT1200"/>
              <w:color w:val="000000"/>
              <w:sz w:val="24"/>
            </w:rPr>
          </w:rPrChange>
        </w:rPr>
        <w:t>www.scopus.com</w:t>
      </w:r>
    </w:p>
    <w:p w14:paraId="5957BF2B" w14:textId="77777777" w:rsidR="001D4206" w:rsidRPr="00BF4A75" w:rsidRDefault="00000000">
      <w:pPr>
        <w:framePr w:w="9600" w:wrap="auto" w:hAnchor="text" w:x="1440" w:y="6265"/>
        <w:widowControl w:val="0"/>
        <w:autoSpaceDE w:val="0"/>
        <w:autoSpaceDN w:val="0"/>
        <w:spacing w:before="0" w:after="0" w:line="275" w:lineRule="exact"/>
        <w:jc w:val="left"/>
        <w:rPr>
          <w:rFonts w:ascii="Times New Roman"/>
          <w:color w:val="000000"/>
          <w:sz w:val="24"/>
          <w:lang w:val="es-CO"/>
          <w:rPrChange w:id="5387" w:author="MARTHA  CERVANTES DIAZ" w:date="2023-01-02T08:55:00Z">
            <w:rPr>
              <w:rFonts w:ascii="Times New Roman"/>
              <w:color w:val="000000"/>
              <w:sz w:val="24"/>
            </w:rPr>
          </w:rPrChange>
        </w:rPr>
      </w:pPr>
      <w:r>
        <w:rPr>
          <w:rFonts w:ascii="UHJQMA+A030-Reg"/>
          <w:color w:val="000000"/>
          <w:sz w:val="24"/>
        </w:rPr>
        <w:t>Kephart,</w:t>
      </w:r>
      <w:r>
        <w:rPr>
          <w:rFonts w:ascii="Times New Roman"/>
          <w:color w:val="000000"/>
          <w:spacing w:val="7"/>
          <w:sz w:val="24"/>
        </w:rPr>
        <w:t xml:space="preserve"> </w:t>
      </w:r>
      <w:r>
        <w:rPr>
          <w:rFonts w:ascii="UHJQMA+A030-Reg"/>
          <w:color w:val="000000"/>
          <w:sz w:val="24"/>
        </w:rPr>
        <w:t>J.</w:t>
      </w:r>
      <w:r>
        <w:rPr>
          <w:rFonts w:ascii="Times New Roman"/>
          <w:color w:val="000000"/>
          <w:spacing w:val="33"/>
          <w:sz w:val="24"/>
        </w:rPr>
        <w:t xml:space="preserve"> </w:t>
      </w:r>
      <w:r>
        <w:rPr>
          <w:rFonts w:ascii="UHJQMA+A030-Reg"/>
          <w:color w:val="000000"/>
          <w:sz w:val="24"/>
        </w:rPr>
        <w:t>(2011,</w:t>
      </w:r>
      <w:r>
        <w:rPr>
          <w:rFonts w:ascii="Times New Roman"/>
          <w:color w:val="000000"/>
          <w:spacing w:val="7"/>
          <w:sz w:val="24"/>
        </w:rPr>
        <w:t xml:space="preserve"> </w:t>
      </w:r>
      <w:r>
        <w:rPr>
          <w:rFonts w:ascii="UHJQMA+A030-Reg"/>
          <w:color w:val="000000"/>
          <w:sz w:val="24"/>
        </w:rPr>
        <w:t>01).</w:t>
      </w:r>
      <w:r>
        <w:rPr>
          <w:rFonts w:ascii="Times New Roman"/>
          <w:color w:val="000000"/>
          <w:spacing w:val="33"/>
          <w:sz w:val="24"/>
        </w:rPr>
        <w:t xml:space="preserve"> </w:t>
      </w:r>
      <w:r>
        <w:rPr>
          <w:rFonts w:ascii="UHJQMA+A030-Reg"/>
          <w:color w:val="000000"/>
          <w:spacing w:val="-1"/>
          <w:sz w:val="24"/>
        </w:rPr>
        <w:t>Autonomic</w:t>
      </w:r>
      <w:r>
        <w:rPr>
          <w:rFonts w:ascii="Times New Roman"/>
          <w:color w:val="000000"/>
          <w:spacing w:val="7"/>
          <w:sz w:val="24"/>
        </w:rPr>
        <w:t xml:space="preserve"> </w:t>
      </w:r>
      <w:r>
        <w:rPr>
          <w:rFonts w:ascii="UHJQMA+A030-Reg"/>
          <w:color w:val="000000"/>
          <w:sz w:val="24"/>
        </w:rPr>
        <w:t>computing:</w:t>
      </w:r>
      <w:r>
        <w:rPr>
          <w:rFonts w:ascii="Times New Roman"/>
          <w:color w:val="000000"/>
          <w:spacing w:val="7"/>
          <w:sz w:val="24"/>
        </w:rPr>
        <w:t xml:space="preserve"> </w:t>
      </w:r>
      <w:r>
        <w:rPr>
          <w:rFonts w:ascii="UHJQMA+A030-Reg"/>
          <w:color w:val="000000"/>
          <w:spacing w:val="-1"/>
          <w:sz w:val="24"/>
        </w:rPr>
        <w:t>the</w:t>
      </w:r>
      <w:r>
        <w:rPr>
          <w:rFonts w:ascii="Times New Roman"/>
          <w:color w:val="000000"/>
          <w:spacing w:val="7"/>
          <w:sz w:val="24"/>
        </w:rPr>
        <w:t xml:space="preserve"> </w:t>
      </w:r>
      <w:r>
        <w:rPr>
          <w:rFonts w:ascii="UHJQMA+A030-Reg" w:hAnsi="UHJQMA+A030-Reg" w:cs="UHJQMA+A030-Reg"/>
          <w:color w:val="000000"/>
          <w:sz w:val="24"/>
        </w:rPr>
        <w:t>ﬁrst</w:t>
      </w:r>
      <w:r>
        <w:rPr>
          <w:rFonts w:ascii="Times New Roman"/>
          <w:color w:val="000000"/>
          <w:spacing w:val="6"/>
          <w:sz w:val="24"/>
        </w:rPr>
        <w:t xml:space="preserve"> </w:t>
      </w:r>
      <w:r>
        <w:rPr>
          <w:rFonts w:ascii="UHJQMA+A030-Reg"/>
          <w:color w:val="000000"/>
          <w:sz w:val="24"/>
        </w:rPr>
        <w:t>decade.</w:t>
      </w:r>
      <w:r>
        <w:rPr>
          <w:rFonts w:ascii="Times New Roman"/>
          <w:color w:val="000000"/>
          <w:spacing w:val="33"/>
          <w:sz w:val="24"/>
        </w:rPr>
        <w:t xml:space="preserve"> </w:t>
      </w:r>
      <w:r w:rsidRPr="00BF4A75">
        <w:rPr>
          <w:rFonts w:ascii="UHJQMA+A030-Reg"/>
          <w:color w:val="000000"/>
          <w:spacing w:val="-1"/>
          <w:sz w:val="24"/>
          <w:lang w:val="es-CO"/>
          <w:rPrChange w:id="5388" w:author="MARTHA  CERVANTES DIAZ" w:date="2023-01-02T08:55:00Z">
            <w:rPr>
              <w:rFonts w:ascii="UHJQMA+A030-Reg"/>
              <w:color w:val="000000"/>
              <w:spacing w:val="-1"/>
              <w:sz w:val="24"/>
            </w:rPr>
          </w:rPrChange>
        </w:rPr>
        <w:t>En</w:t>
      </w:r>
      <w:r w:rsidRPr="00BF4A75">
        <w:rPr>
          <w:rFonts w:ascii="Times New Roman"/>
          <w:color w:val="000000"/>
          <w:spacing w:val="7"/>
          <w:sz w:val="24"/>
          <w:lang w:val="es-CO"/>
          <w:rPrChange w:id="538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90" w:author="MARTHA  CERVANTES DIAZ" w:date="2023-01-02T08:55:00Z">
            <w:rPr>
              <w:rFonts w:ascii="UHJQMA+A030-Reg"/>
              <w:color w:val="000000"/>
              <w:sz w:val="24"/>
            </w:rPr>
          </w:rPrChange>
        </w:rPr>
        <w:t>(p.</w:t>
      </w:r>
      <w:r w:rsidRPr="00BF4A75">
        <w:rPr>
          <w:rFonts w:ascii="Times New Roman"/>
          <w:color w:val="000000"/>
          <w:spacing w:val="7"/>
          <w:sz w:val="24"/>
          <w:lang w:val="es-CO"/>
          <w:rPrChange w:id="5391"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392" w:author="MARTHA  CERVANTES DIAZ" w:date="2023-01-02T08:55:00Z">
            <w:rPr>
              <w:rFonts w:ascii="UHJQMA+A030-Reg"/>
              <w:color w:val="000000"/>
              <w:sz w:val="24"/>
            </w:rPr>
          </w:rPrChange>
        </w:rPr>
        <w:t>1-2).</w:t>
      </w:r>
      <w:r w:rsidRPr="00BF4A75">
        <w:rPr>
          <w:rFonts w:ascii="Times New Roman"/>
          <w:color w:val="000000"/>
          <w:spacing w:val="33"/>
          <w:sz w:val="24"/>
          <w:lang w:val="es-CO"/>
          <w:rPrChange w:id="5393" w:author="MARTHA  CERVANTES DIAZ" w:date="2023-01-02T08:55:00Z">
            <w:rPr>
              <w:rFonts w:ascii="Times New Roman"/>
              <w:color w:val="000000"/>
              <w:spacing w:val="33"/>
              <w:sz w:val="24"/>
            </w:rPr>
          </w:rPrChange>
        </w:rPr>
        <w:t xml:space="preserve"> </w:t>
      </w:r>
      <w:r w:rsidRPr="00BF4A75">
        <w:rPr>
          <w:rFonts w:ascii="UHJQMA+A030-Reg"/>
          <w:color w:val="000000"/>
          <w:sz w:val="24"/>
          <w:lang w:val="es-CO"/>
          <w:rPrChange w:id="5394" w:author="MARTHA  CERVANTES DIAZ" w:date="2023-01-02T08:55:00Z">
            <w:rPr>
              <w:rFonts w:ascii="UHJQMA+A030-Reg"/>
              <w:color w:val="000000"/>
              <w:sz w:val="24"/>
            </w:rPr>
          </w:rPrChange>
        </w:rPr>
        <w:t>doi:</w:t>
      </w:r>
    </w:p>
    <w:p w14:paraId="164DBC8D" w14:textId="77777777" w:rsidR="001D4206" w:rsidRPr="00BF4A75" w:rsidRDefault="00000000">
      <w:pPr>
        <w:framePr w:w="373" w:wrap="auto" w:hAnchor="text" w:x="2025" w:y="8287"/>
        <w:widowControl w:val="0"/>
        <w:autoSpaceDE w:val="0"/>
        <w:autoSpaceDN w:val="0"/>
        <w:spacing w:before="0" w:after="0" w:line="275" w:lineRule="exact"/>
        <w:jc w:val="left"/>
        <w:rPr>
          <w:rFonts w:ascii="Times New Roman"/>
          <w:color w:val="000000"/>
          <w:sz w:val="24"/>
          <w:lang w:val="es-CO"/>
          <w:rPrChange w:id="5395" w:author="MARTHA  CERVANTES DIAZ" w:date="2023-01-02T08:55:00Z">
            <w:rPr>
              <w:rFonts w:ascii="Times New Roman"/>
              <w:color w:val="000000"/>
              <w:sz w:val="24"/>
            </w:rPr>
          </w:rPrChange>
        </w:rPr>
      </w:pPr>
      <w:r w:rsidRPr="00BF4A75">
        <w:rPr>
          <w:rFonts w:ascii="UHJQMA+A030-Reg"/>
          <w:color w:val="000000"/>
          <w:sz w:val="24"/>
          <w:lang w:val="es-CO"/>
          <w:rPrChange w:id="5396" w:author="MARTHA  CERVANTES DIAZ" w:date="2023-01-02T08:55:00Z">
            <w:rPr>
              <w:rFonts w:ascii="UHJQMA+A030-Reg"/>
              <w:color w:val="000000"/>
              <w:sz w:val="24"/>
            </w:rPr>
          </w:rPrChange>
        </w:rPr>
        <w:t>1</w:t>
      </w:r>
    </w:p>
    <w:p w14:paraId="3F471E3A" w14:textId="77777777" w:rsidR="001D4206" w:rsidRPr="00BF4A75" w:rsidRDefault="00000000">
      <w:pPr>
        <w:framePr w:w="2965" w:wrap="auto" w:hAnchor="text" w:x="2158" w:y="8287"/>
        <w:widowControl w:val="0"/>
        <w:autoSpaceDE w:val="0"/>
        <w:autoSpaceDN w:val="0"/>
        <w:spacing w:before="0" w:after="0" w:line="275" w:lineRule="exact"/>
        <w:jc w:val="left"/>
        <w:rPr>
          <w:rFonts w:ascii="Times New Roman"/>
          <w:color w:val="000000"/>
          <w:sz w:val="24"/>
          <w:lang w:val="es-CO"/>
          <w:rPrChange w:id="5397" w:author="MARTHA  CERVANTES DIAZ" w:date="2023-01-02T08:55:00Z">
            <w:rPr>
              <w:rFonts w:ascii="Times New Roman"/>
              <w:color w:val="000000"/>
              <w:sz w:val="24"/>
            </w:rPr>
          </w:rPrChange>
        </w:rPr>
      </w:pPr>
      <w:r w:rsidRPr="00BF4A75">
        <w:rPr>
          <w:rFonts w:ascii="UHJQMA+A030-Reg"/>
          <w:color w:val="000000"/>
          <w:sz w:val="24"/>
          <w:lang w:val="es-CO"/>
          <w:rPrChange w:id="5398" w:author="MARTHA  CERVANTES DIAZ" w:date="2023-01-02T08:55:00Z">
            <w:rPr>
              <w:rFonts w:ascii="UHJQMA+A030-Reg"/>
              <w:color w:val="000000"/>
              <w:sz w:val="24"/>
            </w:rPr>
          </w:rPrChange>
        </w:rPr>
        <w:t>0.1145/1998582.1998584</w:t>
      </w:r>
    </w:p>
    <w:p w14:paraId="265F68F8" w14:textId="77777777" w:rsidR="001D4206" w:rsidRDefault="00000000">
      <w:pPr>
        <w:framePr w:w="9459" w:wrap="auto" w:hAnchor="text" w:x="1440" w:y="8576"/>
        <w:widowControl w:val="0"/>
        <w:autoSpaceDE w:val="0"/>
        <w:autoSpaceDN w:val="0"/>
        <w:spacing w:before="0" w:after="0" w:line="275" w:lineRule="exact"/>
        <w:jc w:val="left"/>
        <w:rPr>
          <w:rFonts w:ascii="Times New Roman"/>
          <w:color w:val="000000"/>
          <w:sz w:val="24"/>
        </w:rPr>
      </w:pPr>
      <w:r w:rsidRPr="00BF4A75">
        <w:rPr>
          <w:rFonts w:ascii="UHJQMA+A030-Reg"/>
          <w:color w:val="000000"/>
          <w:spacing w:val="-2"/>
          <w:sz w:val="24"/>
          <w:lang w:val="es-CO"/>
          <w:rPrChange w:id="5399" w:author="MARTHA  CERVANTES DIAZ" w:date="2023-01-02T08:55:00Z">
            <w:rPr>
              <w:rFonts w:ascii="UHJQMA+A030-Reg"/>
              <w:color w:val="000000"/>
              <w:spacing w:val="-2"/>
              <w:sz w:val="24"/>
            </w:rPr>
          </w:rPrChange>
        </w:rPr>
        <w:t>Krikava,</w:t>
      </w:r>
      <w:r w:rsidRPr="00BF4A75">
        <w:rPr>
          <w:rFonts w:ascii="Times New Roman"/>
          <w:color w:val="000000"/>
          <w:spacing w:val="8"/>
          <w:sz w:val="24"/>
          <w:lang w:val="es-CO"/>
          <w:rPrChange w:id="5400" w:author="MARTHA  CERVANTES DIAZ" w:date="2023-01-02T08:55:00Z">
            <w:rPr>
              <w:rFonts w:ascii="Times New Roman"/>
              <w:color w:val="000000"/>
              <w:spacing w:val="8"/>
              <w:sz w:val="24"/>
            </w:rPr>
          </w:rPrChange>
        </w:rPr>
        <w:t xml:space="preserve"> </w:t>
      </w:r>
      <w:r w:rsidRPr="00BF4A75">
        <w:rPr>
          <w:rFonts w:ascii="UHJQMA+A030-Reg"/>
          <w:color w:val="000000"/>
          <w:spacing w:val="-24"/>
          <w:sz w:val="24"/>
          <w:lang w:val="es-CO"/>
          <w:rPrChange w:id="5401" w:author="MARTHA  CERVANTES DIAZ" w:date="2023-01-02T08:55:00Z">
            <w:rPr>
              <w:rFonts w:ascii="UHJQMA+A030-Reg"/>
              <w:color w:val="000000"/>
              <w:spacing w:val="-24"/>
              <w:sz w:val="24"/>
            </w:rPr>
          </w:rPrChange>
        </w:rPr>
        <w:t>F.</w:t>
      </w:r>
      <w:r w:rsidRPr="00BF4A75">
        <w:rPr>
          <w:rFonts w:ascii="Times New Roman"/>
          <w:color w:val="000000"/>
          <w:spacing w:val="57"/>
          <w:sz w:val="24"/>
          <w:lang w:val="es-CO"/>
          <w:rPrChange w:id="5402" w:author="MARTHA  CERVANTES DIAZ" w:date="2023-01-02T08:55:00Z">
            <w:rPr>
              <w:rFonts w:ascii="Times New Roman"/>
              <w:color w:val="000000"/>
              <w:spacing w:val="57"/>
              <w:sz w:val="24"/>
            </w:rPr>
          </w:rPrChange>
        </w:rPr>
        <w:t xml:space="preserve"> </w:t>
      </w:r>
      <w:r w:rsidRPr="00BF4A75">
        <w:rPr>
          <w:rFonts w:ascii="UHJQMA+A030-Reg"/>
          <w:color w:val="000000"/>
          <w:sz w:val="24"/>
          <w:lang w:val="es-CO"/>
          <w:rPrChange w:id="5403" w:author="MARTHA  CERVANTES DIAZ" w:date="2023-01-02T08:55:00Z">
            <w:rPr>
              <w:rFonts w:ascii="UHJQMA+A030-Reg"/>
              <w:color w:val="000000"/>
              <w:sz w:val="24"/>
            </w:rPr>
          </w:rPrChange>
        </w:rPr>
        <w:t>(2013,</w:t>
      </w:r>
      <w:r w:rsidRPr="00BF4A75">
        <w:rPr>
          <w:rFonts w:ascii="Times New Roman"/>
          <w:color w:val="000000"/>
          <w:spacing w:val="7"/>
          <w:sz w:val="24"/>
          <w:lang w:val="es-CO"/>
          <w:rPrChange w:id="5404"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405" w:author="MARTHA  CERVANTES DIAZ" w:date="2023-01-02T08:55:00Z">
            <w:rPr>
              <w:rFonts w:ascii="UHJQMA+A030-Reg"/>
              <w:color w:val="000000"/>
              <w:sz w:val="24"/>
            </w:rPr>
          </w:rPrChange>
        </w:rPr>
        <w:t>11).</w:t>
      </w:r>
      <w:r w:rsidRPr="00BF4A75">
        <w:rPr>
          <w:rFonts w:ascii="Times New Roman"/>
          <w:color w:val="000000"/>
          <w:spacing w:val="33"/>
          <w:sz w:val="24"/>
          <w:lang w:val="es-CO"/>
          <w:rPrChange w:id="5406" w:author="MARTHA  CERVANTES DIAZ" w:date="2023-01-02T08:55:00Z">
            <w:rPr>
              <w:rFonts w:ascii="Times New Roman"/>
              <w:color w:val="000000"/>
              <w:spacing w:val="33"/>
              <w:sz w:val="24"/>
            </w:rPr>
          </w:rPrChange>
        </w:rPr>
        <w:t xml:space="preserve"> </w:t>
      </w:r>
      <w:r>
        <w:rPr>
          <w:rFonts w:ascii="ITAIRR+A030-Ita" w:hAnsi="ITAIRR+A030-Ita" w:cs="ITAIRR+A030-Ita"/>
          <w:color w:val="000000"/>
          <w:sz w:val="24"/>
        </w:rPr>
        <w:t>Domain-speciﬁc</w:t>
      </w:r>
      <w:r>
        <w:rPr>
          <w:rFonts w:ascii="Times New Roman"/>
          <w:color w:val="000000"/>
          <w:spacing w:val="6"/>
          <w:sz w:val="24"/>
        </w:rPr>
        <w:t xml:space="preserve"> </w:t>
      </w:r>
      <w:r>
        <w:rPr>
          <w:rFonts w:ascii="ITAIRR+A030-Ita"/>
          <w:color w:val="000000"/>
          <w:sz w:val="24"/>
        </w:rPr>
        <w:t>modeling</w:t>
      </w:r>
      <w:r>
        <w:rPr>
          <w:rFonts w:ascii="Times New Roman"/>
          <w:color w:val="000000"/>
          <w:spacing w:val="6"/>
          <w:sz w:val="24"/>
        </w:rPr>
        <w:t xml:space="preserve"> </w:t>
      </w:r>
      <w:r>
        <w:rPr>
          <w:rFonts w:ascii="ITAIRR+A030-Ita"/>
          <w:color w:val="000000"/>
          <w:sz w:val="24"/>
        </w:rPr>
        <w:t>language</w:t>
      </w:r>
      <w:r>
        <w:rPr>
          <w:rFonts w:ascii="Times New Roman"/>
          <w:color w:val="000000"/>
          <w:spacing w:val="6"/>
          <w:sz w:val="24"/>
        </w:rPr>
        <w:t xml:space="preserve"> </w:t>
      </w:r>
      <w:r>
        <w:rPr>
          <w:rFonts w:ascii="ITAIRR+A030-Ita"/>
          <w:color w:val="000000"/>
          <w:spacing w:val="-2"/>
          <w:sz w:val="24"/>
        </w:rPr>
        <w:t>for</w:t>
      </w:r>
      <w:r>
        <w:rPr>
          <w:rFonts w:ascii="Times New Roman"/>
          <w:color w:val="000000"/>
          <w:spacing w:val="8"/>
          <w:sz w:val="24"/>
        </w:rPr>
        <w:t xml:space="preserve"> </w:t>
      </w:r>
      <w:r>
        <w:rPr>
          <w:rFonts w:ascii="ITAIRR+A030-Ita"/>
          <w:color w:val="000000"/>
          <w:spacing w:val="-1"/>
          <w:sz w:val="24"/>
        </w:rPr>
        <w:t>self-adaptive</w:t>
      </w:r>
      <w:r>
        <w:rPr>
          <w:rFonts w:ascii="Times New Roman"/>
          <w:color w:val="000000"/>
          <w:spacing w:val="7"/>
          <w:sz w:val="24"/>
        </w:rPr>
        <w:t xml:space="preserve"> </w:t>
      </w:r>
      <w:r>
        <w:rPr>
          <w:rFonts w:ascii="ITAIRR+A030-Ita"/>
          <w:color w:val="000000"/>
          <w:spacing w:val="-1"/>
          <w:sz w:val="24"/>
        </w:rPr>
        <w:t>software</w:t>
      </w:r>
    </w:p>
    <w:p w14:paraId="354ABA07" w14:textId="77777777" w:rsidR="001D4206" w:rsidRDefault="00000000">
      <w:pPr>
        <w:framePr w:w="9459" w:wrap="auto" w:hAnchor="text" w:x="1440" w:y="8576"/>
        <w:widowControl w:val="0"/>
        <w:autoSpaceDE w:val="0"/>
        <w:autoSpaceDN w:val="0"/>
        <w:spacing w:before="13" w:after="0" w:line="275" w:lineRule="exact"/>
        <w:ind w:left="585"/>
        <w:jc w:val="left"/>
        <w:rPr>
          <w:rFonts w:ascii="Times New Roman"/>
          <w:color w:val="000000"/>
          <w:sz w:val="24"/>
        </w:rPr>
      </w:pPr>
      <w:r>
        <w:rPr>
          <w:rFonts w:ascii="ITAIRR+A030-Ita"/>
          <w:color w:val="000000"/>
          <w:spacing w:val="-3"/>
          <w:sz w:val="24"/>
        </w:rPr>
        <w:t>system</w:t>
      </w:r>
      <w:r>
        <w:rPr>
          <w:rFonts w:ascii="Times New Roman"/>
          <w:color w:val="000000"/>
          <w:spacing w:val="8"/>
          <w:sz w:val="24"/>
        </w:rPr>
        <w:t xml:space="preserve"> </w:t>
      </w:r>
      <w:r>
        <w:rPr>
          <w:rFonts w:ascii="ITAIRR+A030-Ita"/>
          <w:color w:val="000000"/>
          <w:spacing w:val="-1"/>
          <w:sz w:val="24"/>
        </w:rPr>
        <w:t>architectures.</w:t>
      </w:r>
    </w:p>
    <w:p w14:paraId="0ECF6069" w14:textId="77777777" w:rsidR="001D4206" w:rsidRDefault="00000000">
      <w:pPr>
        <w:framePr w:w="9459" w:wrap="auto" w:hAnchor="text" w:x="1440" w:y="8576"/>
        <w:widowControl w:val="0"/>
        <w:autoSpaceDE w:val="0"/>
        <w:autoSpaceDN w:val="0"/>
        <w:spacing w:before="13" w:after="0" w:line="275" w:lineRule="exact"/>
        <w:jc w:val="left"/>
        <w:rPr>
          <w:rFonts w:ascii="Times New Roman"/>
          <w:color w:val="000000"/>
          <w:sz w:val="24"/>
        </w:rPr>
      </w:pPr>
      <w:r>
        <w:rPr>
          <w:rFonts w:ascii="UHJQMA+A030-Reg"/>
          <w:color w:val="000000"/>
          <w:sz w:val="24"/>
        </w:rPr>
        <w:t>Lalanda,</w:t>
      </w:r>
      <w:r>
        <w:rPr>
          <w:rFonts w:ascii="Times New Roman"/>
          <w:color w:val="000000"/>
          <w:spacing w:val="7"/>
          <w:sz w:val="24"/>
        </w:rPr>
        <w:t xml:space="preserve"> </w:t>
      </w:r>
      <w:r>
        <w:rPr>
          <w:rFonts w:ascii="UHJQMA+A030-Reg"/>
          <w:color w:val="000000"/>
          <w:spacing w:val="-10"/>
          <w:sz w:val="24"/>
        </w:rPr>
        <w:t>P.,</w:t>
      </w:r>
      <w:r>
        <w:rPr>
          <w:rFonts w:ascii="Times New Roman"/>
          <w:color w:val="000000"/>
          <w:spacing w:val="16"/>
          <w:sz w:val="24"/>
        </w:rPr>
        <w:t xml:space="preserve"> </w:t>
      </w:r>
      <w:r>
        <w:rPr>
          <w:rFonts w:ascii="UHJQMA+A030-Reg"/>
          <w:color w:val="000000"/>
          <w:sz w:val="24"/>
        </w:rPr>
        <w:t>Diaconescu,</w:t>
      </w:r>
      <w:r>
        <w:rPr>
          <w:rFonts w:ascii="Times New Roman"/>
          <w:color w:val="000000"/>
          <w:spacing w:val="7"/>
          <w:sz w:val="24"/>
        </w:rPr>
        <w:t xml:space="preserve"> </w:t>
      </w:r>
      <w:r>
        <w:rPr>
          <w:rFonts w:ascii="UHJQMA+A030-Reg"/>
          <w:color w:val="000000"/>
          <w:spacing w:val="1"/>
          <w:sz w:val="24"/>
        </w:rPr>
        <w:t>A.,</w:t>
      </w:r>
      <w:r>
        <w:rPr>
          <w:rFonts w:ascii="Times New Roman"/>
          <w:color w:val="000000"/>
          <w:spacing w:val="6"/>
          <w:sz w:val="24"/>
        </w:rPr>
        <w:t xml:space="preserve"> </w:t>
      </w:r>
      <w:r>
        <w:rPr>
          <w:rFonts w:ascii="UHJQMA+A030-Reg"/>
          <w:color w:val="000000"/>
          <w:sz w:val="24"/>
        </w:rPr>
        <w:t>y</w:t>
      </w:r>
      <w:r>
        <w:rPr>
          <w:rFonts w:ascii="Times New Roman"/>
          <w:color w:val="000000"/>
          <w:spacing w:val="6"/>
          <w:sz w:val="24"/>
        </w:rPr>
        <w:t xml:space="preserve"> </w:t>
      </w:r>
      <w:r>
        <w:rPr>
          <w:rFonts w:ascii="UHJQMA+A030-Reg"/>
          <w:color w:val="000000"/>
          <w:spacing w:val="-1"/>
          <w:sz w:val="24"/>
        </w:rPr>
        <w:t>McCann,</w:t>
      </w:r>
      <w:r>
        <w:rPr>
          <w:rFonts w:ascii="Times New Roman"/>
          <w:color w:val="000000"/>
          <w:spacing w:val="7"/>
          <w:sz w:val="24"/>
        </w:rPr>
        <w:t xml:space="preserve"> </w:t>
      </w:r>
      <w:r>
        <w:rPr>
          <w:rFonts w:ascii="UHJQMA+A030-Reg"/>
          <w:color w:val="000000"/>
          <w:sz w:val="24"/>
        </w:rPr>
        <w:t>J.</w:t>
      </w:r>
      <w:r>
        <w:rPr>
          <w:rFonts w:ascii="Times New Roman"/>
          <w:color w:val="000000"/>
          <w:spacing w:val="7"/>
          <w:sz w:val="24"/>
        </w:rPr>
        <w:t xml:space="preserve"> </w:t>
      </w:r>
      <w:r>
        <w:rPr>
          <w:rFonts w:ascii="UHJQMA+A030-Reg"/>
          <w:color w:val="000000"/>
          <w:spacing w:val="1"/>
          <w:sz w:val="24"/>
        </w:rPr>
        <w:t>A.</w:t>
      </w:r>
      <w:r>
        <w:rPr>
          <w:rFonts w:ascii="Times New Roman"/>
          <w:color w:val="000000"/>
          <w:spacing w:val="31"/>
          <w:sz w:val="24"/>
        </w:rPr>
        <w:t xml:space="preserve"> </w:t>
      </w:r>
      <w:r>
        <w:rPr>
          <w:rFonts w:ascii="UHJQMA+A030-Reg"/>
          <w:color w:val="000000"/>
          <w:sz w:val="24"/>
        </w:rPr>
        <w:t>(2014).</w:t>
      </w:r>
      <w:r>
        <w:rPr>
          <w:rFonts w:ascii="Times New Roman"/>
          <w:color w:val="000000"/>
          <w:spacing w:val="33"/>
          <w:sz w:val="24"/>
        </w:rPr>
        <w:t xml:space="preserve"> </w:t>
      </w:r>
      <w:r>
        <w:rPr>
          <w:rFonts w:ascii="ITAIRR+A030-Ita"/>
          <w:color w:val="000000"/>
          <w:spacing w:val="-1"/>
          <w:sz w:val="24"/>
        </w:rPr>
        <w:t>Autonomic</w:t>
      </w:r>
      <w:r>
        <w:rPr>
          <w:rFonts w:ascii="Times New Roman"/>
          <w:color w:val="000000"/>
          <w:spacing w:val="7"/>
          <w:sz w:val="24"/>
        </w:rPr>
        <w:t xml:space="preserve"> </w:t>
      </w:r>
      <w:r>
        <w:rPr>
          <w:rFonts w:ascii="ITAIRR+A030-Ita"/>
          <w:color w:val="000000"/>
          <w:sz w:val="24"/>
        </w:rPr>
        <w:t>computing:</w:t>
      </w:r>
      <w:r>
        <w:rPr>
          <w:rFonts w:ascii="Times New Roman"/>
          <w:color w:val="000000"/>
          <w:spacing w:val="7"/>
          <w:sz w:val="24"/>
        </w:rPr>
        <w:t xml:space="preserve"> </w:t>
      </w:r>
      <w:r>
        <w:rPr>
          <w:rFonts w:ascii="ITAIRR+A030-Ita"/>
          <w:color w:val="000000"/>
          <w:sz w:val="24"/>
        </w:rPr>
        <w:t>Principles,</w:t>
      </w:r>
    </w:p>
    <w:p w14:paraId="44B242A8" w14:textId="77777777" w:rsidR="001D4206" w:rsidRDefault="00000000">
      <w:pPr>
        <w:framePr w:w="9459" w:wrap="auto" w:hAnchor="text" w:x="1440" w:y="8576"/>
        <w:widowControl w:val="0"/>
        <w:autoSpaceDE w:val="0"/>
        <w:autoSpaceDN w:val="0"/>
        <w:spacing w:before="13" w:after="0" w:line="275" w:lineRule="exact"/>
        <w:ind w:left="585"/>
        <w:jc w:val="left"/>
        <w:rPr>
          <w:rFonts w:ascii="Times New Roman"/>
          <w:color w:val="000000"/>
          <w:sz w:val="24"/>
        </w:rPr>
      </w:pPr>
      <w:r>
        <w:rPr>
          <w:rFonts w:ascii="ITAIRR+A030-Ita"/>
          <w:color w:val="000000"/>
          <w:sz w:val="24"/>
        </w:rPr>
        <w:t>design</w:t>
      </w:r>
      <w:r>
        <w:rPr>
          <w:rFonts w:ascii="Times New Roman"/>
          <w:color w:val="000000"/>
          <w:spacing w:val="6"/>
          <w:sz w:val="24"/>
        </w:rPr>
        <w:t xml:space="preserve"> </w:t>
      </w:r>
      <w:r>
        <w:rPr>
          <w:rFonts w:ascii="ITAIRR+A030-Ita"/>
          <w:color w:val="000000"/>
          <w:sz w:val="24"/>
        </w:rPr>
        <w:t>and</w:t>
      </w:r>
      <w:r>
        <w:rPr>
          <w:rFonts w:ascii="Times New Roman"/>
          <w:color w:val="000000"/>
          <w:spacing w:val="6"/>
          <w:sz w:val="24"/>
        </w:rPr>
        <w:t xml:space="preserve"> </w:t>
      </w:r>
      <w:r>
        <w:rPr>
          <w:rFonts w:ascii="ITAIRR+A030-Ita"/>
          <w:color w:val="000000"/>
          <w:spacing w:val="-1"/>
          <w:sz w:val="24"/>
        </w:rPr>
        <w:t>implementation</w:t>
      </w:r>
      <w:r>
        <w:rPr>
          <w:rFonts w:ascii="UHJQMA+A030-Reg"/>
          <w:color w:val="000000"/>
          <w:sz w:val="24"/>
        </w:rPr>
        <w:t>.</w:t>
      </w:r>
      <w:r>
        <w:rPr>
          <w:rFonts w:ascii="Times New Roman"/>
          <w:color w:val="000000"/>
          <w:spacing w:val="33"/>
          <w:sz w:val="24"/>
        </w:rPr>
        <w:t xml:space="preserve"> </w:t>
      </w:r>
      <w:r>
        <w:rPr>
          <w:rFonts w:ascii="UHJQMA+A030-Reg"/>
          <w:color w:val="000000"/>
          <w:sz w:val="24"/>
        </w:rPr>
        <w:t>Springer.</w:t>
      </w:r>
    </w:p>
    <w:p w14:paraId="05B40ED0" w14:textId="77777777" w:rsidR="001D4206" w:rsidRPr="00BF4A75" w:rsidRDefault="00000000">
      <w:pPr>
        <w:framePr w:w="8383" w:wrap="auto" w:hAnchor="text" w:x="1440" w:y="9732"/>
        <w:widowControl w:val="0"/>
        <w:autoSpaceDE w:val="0"/>
        <w:autoSpaceDN w:val="0"/>
        <w:spacing w:before="0" w:after="0" w:line="275" w:lineRule="exact"/>
        <w:jc w:val="left"/>
        <w:rPr>
          <w:rFonts w:ascii="Times New Roman"/>
          <w:color w:val="000000"/>
          <w:sz w:val="24"/>
          <w:lang w:val="es-CO"/>
          <w:rPrChange w:id="5407" w:author="MARTHA  CERVANTES DIAZ" w:date="2023-01-02T08:55:00Z">
            <w:rPr>
              <w:rFonts w:ascii="Times New Roman"/>
              <w:color w:val="000000"/>
              <w:sz w:val="24"/>
            </w:rPr>
          </w:rPrChange>
        </w:rPr>
      </w:pPr>
      <w:r>
        <w:rPr>
          <w:rFonts w:ascii="UHJQMA+A030-Reg"/>
          <w:color w:val="000000"/>
          <w:sz w:val="24"/>
        </w:rPr>
        <w:t>Loukides,</w:t>
      </w:r>
      <w:r>
        <w:rPr>
          <w:rFonts w:ascii="Times New Roman"/>
          <w:color w:val="000000"/>
          <w:spacing w:val="7"/>
          <w:sz w:val="24"/>
        </w:rPr>
        <w:t xml:space="preserve"> </w:t>
      </w:r>
      <w:r>
        <w:rPr>
          <w:rFonts w:ascii="UHJQMA+A030-Reg"/>
          <w:color w:val="000000"/>
          <w:spacing w:val="-1"/>
          <w:sz w:val="24"/>
        </w:rPr>
        <w:t>M.</w:t>
      </w:r>
      <w:r>
        <w:rPr>
          <w:rFonts w:ascii="Times New Roman"/>
          <w:color w:val="000000"/>
          <w:spacing w:val="33"/>
          <w:sz w:val="24"/>
        </w:rPr>
        <w:t xml:space="preserve"> </w:t>
      </w:r>
      <w:r>
        <w:rPr>
          <w:rFonts w:ascii="UHJQMA+A030-Reg"/>
          <w:color w:val="000000"/>
          <w:sz w:val="24"/>
        </w:rPr>
        <w:t>(2021).</w:t>
      </w:r>
      <w:r>
        <w:rPr>
          <w:rFonts w:ascii="Times New Roman"/>
          <w:color w:val="000000"/>
          <w:spacing w:val="33"/>
          <w:sz w:val="24"/>
        </w:rPr>
        <w:t xml:space="preserve"> </w:t>
      </w:r>
      <w:r>
        <w:rPr>
          <w:rFonts w:ascii="ITAIRR+A030-Ita"/>
          <w:color w:val="000000"/>
          <w:spacing w:val="-1"/>
          <w:sz w:val="24"/>
        </w:rPr>
        <w:t>The</w:t>
      </w:r>
      <w:r>
        <w:rPr>
          <w:rFonts w:ascii="Times New Roman"/>
          <w:color w:val="000000"/>
          <w:spacing w:val="6"/>
          <w:sz w:val="24"/>
        </w:rPr>
        <w:t xml:space="preserve"> </w:t>
      </w:r>
      <w:r>
        <w:rPr>
          <w:rFonts w:ascii="ITAIRR+A030-Ita"/>
          <w:color w:val="000000"/>
          <w:sz w:val="24"/>
        </w:rPr>
        <w:t>cloud</w:t>
      </w:r>
      <w:r>
        <w:rPr>
          <w:rFonts w:ascii="Times New Roman"/>
          <w:color w:val="000000"/>
          <w:spacing w:val="6"/>
          <w:sz w:val="24"/>
        </w:rPr>
        <w:t xml:space="preserve"> </w:t>
      </w:r>
      <w:r>
        <w:rPr>
          <w:rFonts w:ascii="ITAIRR+A030-Ita"/>
          <w:color w:val="000000"/>
          <w:sz w:val="24"/>
        </w:rPr>
        <w:t>in</w:t>
      </w:r>
      <w:r>
        <w:rPr>
          <w:rFonts w:ascii="Times New Roman"/>
          <w:color w:val="000000"/>
          <w:spacing w:val="6"/>
          <w:sz w:val="24"/>
        </w:rPr>
        <w:t xml:space="preserve"> </w:t>
      </w:r>
      <w:r>
        <w:rPr>
          <w:rFonts w:ascii="ITAIRR+A030-Ita"/>
          <w:color w:val="000000"/>
          <w:sz w:val="24"/>
        </w:rPr>
        <w:t>2021:</w:t>
      </w:r>
      <w:r>
        <w:rPr>
          <w:rFonts w:ascii="Times New Roman"/>
          <w:color w:val="000000"/>
          <w:spacing w:val="7"/>
          <w:sz w:val="24"/>
        </w:rPr>
        <w:t xml:space="preserve"> </w:t>
      </w:r>
      <w:r>
        <w:rPr>
          <w:rFonts w:ascii="ITAIRR+A030-Ita"/>
          <w:color w:val="000000"/>
          <w:spacing w:val="-1"/>
          <w:sz w:val="24"/>
        </w:rPr>
        <w:t>Adoption</w:t>
      </w:r>
      <w:r>
        <w:rPr>
          <w:rFonts w:ascii="Times New Roman"/>
          <w:color w:val="000000"/>
          <w:spacing w:val="7"/>
          <w:sz w:val="24"/>
        </w:rPr>
        <w:t xml:space="preserve"> </w:t>
      </w:r>
      <w:r>
        <w:rPr>
          <w:rFonts w:ascii="ITAIRR+A030-Ita"/>
          <w:color w:val="000000"/>
          <w:sz w:val="24"/>
        </w:rPr>
        <w:t>continues</w:t>
      </w:r>
      <w:r>
        <w:rPr>
          <w:rFonts w:ascii="UHJQMA+A030-Reg"/>
          <w:color w:val="000000"/>
          <w:sz w:val="24"/>
        </w:rPr>
        <w:t>.</w:t>
      </w:r>
      <w:r>
        <w:rPr>
          <w:rFonts w:ascii="Times New Roman"/>
          <w:color w:val="000000"/>
          <w:spacing w:val="33"/>
          <w:sz w:val="24"/>
        </w:rPr>
        <w:t xml:space="preserve"> </w:t>
      </w:r>
      <w:r w:rsidRPr="00BF4A75">
        <w:rPr>
          <w:rFonts w:ascii="UHJQMA+A030-Reg"/>
          <w:color w:val="000000"/>
          <w:spacing w:val="-1"/>
          <w:sz w:val="24"/>
          <w:lang w:val="es-CO"/>
          <w:rPrChange w:id="5408" w:author="MARTHA  CERVANTES DIAZ" w:date="2023-01-02T08:55:00Z">
            <w:rPr>
              <w:rFonts w:ascii="UHJQMA+A030-Reg"/>
              <w:color w:val="000000"/>
              <w:spacing w:val="-1"/>
              <w:sz w:val="24"/>
            </w:rPr>
          </w:rPrChange>
        </w:rPr>
        <w:t>Descargado</w:t>
      </w:r>
      <w:r w:rsidRPr="00BF4A75">
        <w:rPr>
          <w:rFonts w:ascii="Times New Roman"/>
          <w:color w:val="000000"/>
          <w:spacing w:val="7"/>
          <w:sz w:val="24"/>
          <w:lang w:val="es-CO"/>
          <w:rPrChange w:id="5409" w:author="MARTHA  CERVANTES DIAZ" w:date="2023-01-02T08:55:00Z">
            <w:rPr>
              <w:rFonts w:ascii="Times New Roman"/>
              <w:color w:val="000000"/>
              <w:spacing w:val="7"/>
              <w:sz w:val="24"/>
            </w:rPr>
          </w:rPrChange>
        </w:rPr>
        <w:t xml:space="preserve"> </w:t>
      </w:r>
      <w:r w:rsidRPr="00BF4A75">
        <w:rPr>
          <w:rFonts w:ascii="UHJQMA+A030-Reg"/>
          <w:color w:val="000000"/>
          <w:sz w:val="24"/>
          <w:lang w:val="es-CO"/>
          <w:rPrChange w:id="5410" w:author="MARTHA  CERVANTES DIAZ" w:date="2023-01-02T08:55:00Z">
            <w:rPr>
              <w:rFonts w:ascii="UHJQMA+A030-Reg"/>
              <w:color w:val="000000"/>
              <w:sz w:val="24"/>
            </w:rPr>
          </w:rPrChange>
        </w:rPr>
        <w:t>de</w:t>
      </w:r>
    </w:p>
    <w:p w14:paraId="67A8E4A0" w14:textId="77777777" w:rsidR="001D4206" w:rsidRPr="00BF4A75" w:rsidRDefault="00000000">
      <w:pPr>
        <w:framePr w:w="8358" w:wrap="auto" w:hAnchor="text" w:x="2025" w:y="10046"/>
        <w:widowControl w:val="0"/>
        <w:autoSpaceDE w:val="0"/>
        <w:autoSpaceDN w:val="0"/>
        <w:spacing w:before="0" w:after="0" w:line="284" w:lineRule="exact"/>
        <w:jc w:val="left"/>
        <w:rPr>
          <w:rFonts w:ascii="Times New Roman"/>
          <w:color w:val="000000"/>
          <w:sz w:val="24"/>
          <w:lang w:val="es-CO"/>
          <w:rPrChange w:id="5411" w:author="MARTHA  CERVANTES DIAZ" w:date="2023-01-02T08:55:00Z">
            <w:rPr>
              <w:rFonts w:ascii="Times New Roman"/>
              <w:color w:val="000000"/>
              <w:sz w:val="24"/>
            </w:rPr>
          </w:rPrChange>
        </w:rPr>
      </w:pPr>
      <w:r w:rsidRPr="00BF4A75">
        <w:rPr>
          <w:rFonts w:ascii="NASHPS+SFTT1200"/>
          <w:color w:val="000000"/>
          <w:sz w:val="24"/>
          <w:lang w:val="es-CO"/>
          <w:rPrChange w:id="5412" w:author="MARTHA  CERVANTES DIAZ" w:date="2023-01-02T08:55:00Z">
            <w:rPr>
              <w:rFonts w:ascii="NASHPS+SFTT1200"/>
              <w:color w:val="000000"/>
              <w:sz w:val="24"/>
            </w:rPr>
          </w:rPrChange>
        </w:rPr>
        <w:t>https://get.oreilly.com/rs/107-FMS-070/images/</w:t>
      </w:r>
    </w:p>
    <w:p w14:paraId="5557CEA0" w14:textId="77777777" w:rsidR="001D4206" w:rsidRDefault="00000000">
      <w:pPr>
        <w:framePr w:w="8358" w:wrap="auto" w:hAnchor="text" w:x="2025" w:y="10046"/>
        <w:widowControl w:val="0"/>
        <w:autoSpaceDE w:val="0"/>
        <w:autoSpaceDN w:val="0"/>
        <w:spacing w:before="5" w:after="0" w:line="284" w:lineRule="exact"/>
        <w:jc w:val="left"/>
        <w:rPr>
          <w:rFonts w:ascii="Times New Roman"/>
          <w:color w:val="000000"/>
          <w:sz w:val="24"/>
        </w:rPr>
      </w:pPr>
      <w:r>
        <w:rPr>
          <w:rFonts w:ascii="NASHPS+SFTT1200"/>
          <w:color w:val="000000"/>
          <w:sz w:val="24"/>
        </w:rPr>
        <w:t>The-Cloud-in-2021-Adoption-Continues.pdf?mkt_tok=</w:t>
      </w:r>
    </w:p>
    <w:p w14:paraId="249EBDAC" w14:textId="77777777" w:rsidR="001D4206" w:rsidRDefault="00000000">
      <w:pPr>
        <w:framePr w:w="8358" w:wrap="auto" w:hAnchor="text" w:x="2025" w:y="10046"/>
        <w:widowControl w:val="0"/>
        <w:autoSpaceDE w:val="0"/>
        <w:autoSpaceDN w:val="0"/>
        <w:spacing w:before="5" w:after="0" w:line="284" w:lineRule="exact"/>
        <w:jc w:val="left"/>
        <w:rPr>
          <w:rFonts w:ascii="Times New Roman"/>
          <w:color w:val="000000"/>
          <w:sz w:val="24"/>
        </w:rPr>
      </w:pPr>
      <w:r>
        <w:rPr>
          <w:rFonts w:ascii="NASHPS+SFTT1200"/>
          <w:color w:val="000000"/>
          <w:sz w:val="24"/>
        </w:rPr>
        <w:t>MTA3LUZNUy0wNzAAAAGISYNxeMWRA_a_GPKBEqQliGws2SImdqefJ4Ch11jEKmmSuN</w:t>
      </w:r>
    </w:p>
    <w:p w14:paraId="78DF3863" w14:textId="77777777" w:rsidR="001D4206" w:rsidRDefault="00000000">
      <w:pPr>
        <w:framePr w:w="363" w:wrap="auto" w:hAnchor="text" w:x="2025" w:y="10913"/>
        <w:widowControl w:val="0"/>
        <w:autoSpaceDE w:val="0"/>
        <w:autoSpaceDN w:val="0"/>
        <w:spacing w:before="0" w:after="0" w:line="284" w:lineRule="exact"/>
        <w:jc w:val="left"/>
        <w:rPr>
          <w:rFonts w:ascii="Times New Roman"/>
          <w:color w:val="000000"/>
          <w:sz w:val="24"/>
        </w:rPr>
      </w:pPr>
      <w:r>
        <w:rPr>
          <w:rFonts w:ascii="NASHPS+SFTT1200"/>
          <w:color w:val="000000"/>
          <w:sz w:val="24"/>
        </w:rPr>
        <w:t>_</w:t>
      </w:r>
    </w:p>
    <w:p w14:paraId="2683240E" w14:textId="77777777" w:rsidR="001D4206" w:rsidRDefault="00000000">
      <w:pPr>
        <w:framePr w:w="8235" w:wrap="auto" w:hAnchor="text" w:x="2148" w:y="10913"/>
        <w:widowControl w:val="0"/>
        <w:autoSpaceDE w:val="0"/>
        <w:autoSpaceDN w:val="0"/>
        <w:spacing w:before="0" w:after="0" w:line="284" w:lineRule="exact"/>
        <w:jc w:val="left"/>
        <w:rPr>
          <w:rFonts w:ascii="Times New Roman"/>
          <w:color w:val="000000"/>
          <w:sz w:val="24"/>
        </w:rPr>
      </w:pPr>
      <w:r>
        <w:rPr>
          <w:rFonts w:ascii="NASHPS+SFTT1200"/>
          <w:color w:val="000000"/>
          <w:sz w:val="24"/>
        </w:rPr>
        <w:t>ccGOOgoUv9enxj_0pbnchAdPjkL3QgDEdY4Xf5j_teuCKfiXTQIdg2jy7ETKmudbu</w:t>
      </w:r>
    </w:p>
    <w:p w14:paraId="100AEAC1" w14:textId="77777777" w:rsidR="001D4206" w:rsidRDefault="00000000">
      <w:pPr>
        <w:framePr w:w="9360" w:wrap="auto" w:hAnchor="text" w:x="1440" w:y="11176"/>
        <w:widowControl w:val="0"/>
        <w:autoSpaceDE w:val="0"/>
        <w:autoSpaceDN w:val="0"/>
        <w:spacing w:before="0" w:after="0" w:line="275" w:lineRule="exact"/>
        <w:jc w:val="left"/>
        <w:rPr>
          <w:rFonts w:ascii="Times New Roman"/>
          <w:color w:val="000000"/>
          <w:sz w:val="24"/>
        </w:rPr>
      </w:pPr>
      <w:r>
        <w:rPr>
          <w:rFonts w:ascii="UHJQMA+A030-Reg"/>
          <w:color w:val="000000"/>
          <w:spacing w:val="-1"/>
          <w:sz w:val="24"/>
        </w:rPr>
        <w:t>McCann,</w:t>
      </w:r>
      <w:r>
        <w:rPr>
          <w:rFonts w:ascii="Times New Roman"/>
          <w:color w:val="000000"/>
          <w:spacing w:val="7"/>
          <w:sz w:val="24"/>
        </w:rPr>
        <w:t xml:space="preserve"> </w:t>
      </w:r>
      <w:r>
        <w:rPr>
          <w:rFonts w:ascii="UHJQMA+A030-Reg"/>
          <w:color w:val="000000"/>
          <w:sz w:val="24"/>
        </w:rPr>
        <w:t>J.</w:t>
      </w:r>
      <w:r>
        <w:rPr>
          <w:rFonts w:ascii="Times New Roman"/>
          <w:color w:val="000000"/>
          <w:spacing w:val="7"/>
          <w:sz w:val="24"/>
        </w:rPr>
        <w:t xml:space="preserve"> </w:t>
      </w:r>
      <w:r>
        <w:rPr>
          <w:rFonts w:ascii="UHJQMA+A030-Reg"/>
          <w:color w:val="000000"/>
          <w:spacing w:val="1"/>
          <w:sz w:val="24"/>
        </w:rPr>
        <w:t>A.,</w:t>
      </w:r>
      <w:r>
        <w:rPr>
          <w:rFonts w:ascii="Times New Roman"/>
          <w:color w:val="000000"/>
          <w:spacing w:val="6"/>
          <w:sz w:val="24"/>
        </w:rPr>
        <w:t xml:space="preserve"> </w:t>
      </w:r>
      <w:r>
        <w:rPr>
          <w:rFonts w:ascii="UHJQMA+A030-Reg"/>
          <w:color w:val="000000"/>
          <w:sz w:val="24"/>
        </w:rPr>
        <w:t>y</w:t>
      </w:r>
      <w:r>
        <w:rPr>
          <w:rFonts w:ascii="Times New Roman"/>
          <w:color w:val="000000"/>
          <w:spacing w:val="6"/>
          <w:sz w:val="24"/>
        </w:rPr>
        <w:t xml:space="preserve"> </w:t>
      </w:r>
      <w:r>
        <w:rPr>
          <w:rFonts w:ascii="UHJQMA+A030-Reg"/>
          <w:color w:val="000000"/>
          <w:spacing w:val="-2"/>
          <w:sz w:val="24"/>
        </w:rPr>
        <w:t>Huebscher,</w:t>
      </w:r>
      <w:r>
        <w:rPr>
          <w:rFonts w:ascii="Times New Roman"/>
          <w:color w:val="000000"/>
          <w:spacing w:val="9"/>
          <w:sz w:val="24"/>
        </w:rPr>
        <w:t xml:space="preserve"> </w:t>
      </w:r>
      <w:r>
        <w:rPr>
          <w:rFonts w:ascii="UHJQMA+A030-Reg"/>
          <w:color w:val="000000"/>
          <w:spacing w:val="-1"/>
          <w:sz w:val="24"/>
        </w:rPr>
        <w:t>M.</w:t>
      </w:r>
      <w:r>
        <w:rPr>
          <w:rFonts w:ascii="Times New Roman"/>
          <w:color w:val="000000"/>
          <w:spacing w:val="7"/>
          <w:sz w:val="24"/>
        </w:rPr>
        <w:t xml:space="preserve"> </w:t>
      </w:r>
      <w:r>
        <w:rPr>
          <w:rFonts w:ascii="UHJQMA+A030-Reg"/>
          <w:color w:val="000000"/>
          <w:spacing w:val="-1"/>
          <w:sz w:val="24"/>
        </w:rPr>
        <w:t>C.</w:t>
      </w:r>
      <w:r>
        <w:rPr>
          <w:rFonts w:ascii="Times New Roman"/>
          <w:color w:val="000000"/>
          <w:spacing w:val="33"/>
          <w:sz w:val="24"/>
        </w:rPr>
        <w:t xml:space="preserve"> </w:t>
      </w:r>
      <w:r>
        <w:rPr>
          <w:rFonts w:ascii="UHJQMA+A030-Reg"/>
          <w:color w:val="000000"/>
          <w:sz w:val="24"/>
        </w:rPr>
        <w:t>(2004).</w:t>
      </w:r>
      <w:r>
        <w:rPr>
          <w:rFonts w:ascii="Times New Roman"/>
          <w:color w:val="000000"/>
          <w:spacing w:val="33"/>
          <w:sz w:val="24"/>
        </w:rPr>
        <w:t xml:space="preserve"> </w:t>
      </w:r>
      <w:r>
        <w:rPr>
          <w:rFonts w:ascii="UHJQMA+A030-Reg"/>
          <w:color w:val="000000"/>
          <w:spacing w:val="-1"/>
          <w:sz w:val="24"/>
        </w:rPr>
        <w:t>Evaluation</w:t>
      </w:r>
      <w:r>
        <w:rPr>
          <w:rFonts w:ascii="Times New Roman"/>
          <w:color w:val="000000"/>
          <w:spacing w:val="7"/>
          <w:sz w:val="24"/>
        </w:rPr>
        <w:t xml:space="preserve"> </w:t>
      </w:r>
      <w:r>
        <w:rPr>
          <w:rFonts w:ascii="UHJQMA+A030-Reg"/>
          <w:color w:val="000000"/>
          <w:sz w:val="24"/>
        </w:rPr>
        <w:t>issues</w:t>
      </w:r>
      <w:r>
        <w:rPr>
          <w:rFonts w:ascii="Times New Roman"/>
          <w:color w:val="000000"/>
          <w:spacing w:val="6"/>
          <w:sz w:val="24"/>
        </w:rPr>
        <w:t xml:space="preserve"> </w:t>
      </w:r>
      <w:r>
        <w:rPr>
          <w:rFonts w:ascii="UHJQMA+A030-Reg"/>
          <w:color w:val="000000"/>
          <w:sz w:val="24"/>
        </w:rPr>
        <w:t>in</w:t>
      </w:r>
      <w:r>
        <w:rPr>
          <w:rFonts w:ascii="Times New Roman"/>
          <w:color w:val="000000"/>
          <w:spacing w:val="6"/>
          <w:sz w:val="24"/>
        </w:rPr>
        <w:t xml:space="preserve"> </w:t>
      </w:r>
      <w:r>
        <w:rPr>
          <w:rFonts w:ascii="UHJQMA+A030-Reg"/>
          <w:color w:val="000000"/>
          <w:spacing w:val="-1"/>
          <w:sz w:val="24"/>
        </w:rPr>
        <w:t>autonomic</w:t>
      </w:r>
      <w:r>
        <w:rPr>
          <w:rFonts w:ascii="Times New Roman"/>
          <w:color w:val="000000"/>
          <w:spacing w:val="7"/>
          <w:sz w:val="24"/>
        </w:rPr>
        <w:t xml:space="preserve"> </w:t>
      </w:r>
      <w:r>
        <w:rPr>
          <w:rFonts w:ascii="UHJQMA+A030-Reg"/>
          <w:color w:val="000000"/>
          <w:sz w:val="24"/>
        </w:rPr>
        <w:t>computing.</w:t>
      </w:r>
    </w:p>
    <w:p w14:paraId="0DDCB466" w14:textId="77777777" w:rsidR="001D4206" w:rsidRDefault="00000000">
      <w:pPr>
        <w:framePr w:w="8745" w:wrap="auto" w:hAnchor="text" w:x="2025" w:y="11465"/>
        <w:widowControl w:val="0"/>
        <w:autoSpaceDE w:val="0"/>
        <w:autoSpaceDN w:val="0"/>
        <w:spacing w:before="0" w:after="0" w:line="275" w:lineRule="exact"/>
        <w:jc w:val="left"/>
        <w:rPr>
          <w:rFonts w:ascii="Times New Roman"/>
          <w:color w:val="000000"/>
          <w:sz w:val="24"/>
        </w:rPr>
      </w:pPr>
      <w:r>
        <w:rPr>
          <w:rFonts w:ascii="UHJQMA+A030-Reg"/>
          <w:color w:val="000000"/>
          <w:spacing w:val="-1"/>
          <w:sz w:val="24"/>
        </w:rPr>
        <w:t>En</w:t>
      </w:r>
      <w:r>
        <w:rPr>
          <w:rFonts w:ascii="Times New Roman"/>
          <w:color w:val="000000"/>
          <w:spacing w:val="7"/>
          <w:sz w:val="24"/>
        </w:rPr>
        <w:t xml:space="preserve"> </w:t>
      </w:r>
      <w:r>
        <w:rPr>
          <w:rFonts w:ascii="UHJQMA+A030-Reg"/>
          <w:color w:val="000000"/>
          <w:spacing w:val="-1"/>
          <w:sz w:val="24"/>
        </w:rPr>
        <w:t>H.</w:t>
      </w:r>
      <w:r>
        <w:rPr>
          <w:rFonts w:ascii="Times New Roman"/>
          <w:color w:val="000000"/>
          <w:spacing w:val="7"/>
          <w:sz w:val="24"/>
        </w:rPr>
        <w:t xml:space="preserve"> </w:t>
      </w:r>
      <w:r>
        <w:rPr>
          <w:rFonts w:ascii="UHJQMA+A030-Reg"/>
          <w:color w:val="000000"/>
          <w:sz w:val="24"/>
        </w:rPr>
        <w:t>Jin,</w:t>
      </w:r>
      <w:r>
        <w:rPr>
          <w:rFonts w:ascii="Times New Roman"/>
          <w:color w:val="000000"/>
          <w:spacing w:val="7"/>
          <w:sz w:val="24"/>
        </w:rPr>
        <w:t xml:space="preserve"> </w:t>
      </w:r>
      <w:r>
        <w:rPr>
          <w:rFonts w:ascii="UHJQMA+A030-Reg"/>
          <w:color w:val="000000"/>
          <w:spacing w:val="-25"/>
          <w:sz w:val="24"/>
        </w:rPr>
        <w:t>Y.</w:t>
      </w:r>
      <w:r>
        <w:rPr>
          <w:rFonts w:ascii="Times New Roman"/>
          <w:color w:val="000000"/>
          <w:spacing w:val="31"/>
          <w:sz w:val="24"/>
        </w:rPr>
        <w:t xml:space="preserve"> </w:t>
      </w:r>
      <w:r>
        <w:rPr>
          <w:rFonts w:ascii="UHJQMA+A030-Reg"/>
          <w:color w:val="000000"/>
          <w:spacing w:val="-3"/>
          <w:sz w:val="24"/>
        </w:rPr>
        <w:t>Pan,</w:t>
      </w:r>
      <w:r>
        <w:rPr>
          <w:rFonts w:ascii="Times New Roman"/>
          <w:color w:val="000000"/>
          <w:spacing w:val="9"/>
          <w:sz w:val="24"/>
        </w:rPr>
        <w:t xml:space="preserve"> </w:t>
      </w:r>
      <w:r>
        <w:rPr>
          <w:rFonts w:ascii="UHJQMA+A030-Reg"/>
          <w:color w:val="000000"/>
          <w:spacing w:val="-2"/>
          <w:sz w:val="24"/>
        </w:rPr>
        <w:t>N.</w:t>
      </w:r>
      <w:r>
        <w:rPr>
          <w:rFonts w:ascii="Times New Roman"/>
          <w:color w:val="000000"/>
          <w:spacing w:val="8"/>
          <w:sz w:val="24"/>
        </w:rPr>
        <w:t xml:space="preserve"> </w:t>
      </w:r>
      <w:r>
        <w:rPr>
          <w:rFonts w:ascii="UHJQMA+A030-Reg"/>
          <w:color w:val="000000"/>
          <w:sz w:val="24"/>
        </w:rPr>
        <w:t>Xiao,</w:t>
      </w:r>
      <w:r>
        <w:rPr>
          <w:rFonts w:ascii="Times New Roman"/>
          <w:color w:val="000000"/>
          <w:spacing w:val="7"/>
          <w:sz w:val="24"/>
        </w:rPr>
        <w:t xml:space="preserve"> </w:t>
      </w:r>
      <w:r>
        <w:rPr>
          <w:rFonts w:ascii="UHJQMA+A030-Reg"/>
          <w:color w:val="000000"/>
          <w:sz w:val="24"/>
        </w:rPr>
        <w:t>y</w:t>
      </w:r>
      <w:r>
        <w:rPr>
          <w:rFonts w:ascii="Times New Roman"/>
          <w:color w:val="000000"/>
          <w:spacing w:val="6"/>
          <w:sz w:val="24"/>
        </w:rPr>
        <w:t xml:space="preserve"> </w:t>
      </w:r>
      <w:r>
        <w:rPr>
          <w:rFonts w:ascii="UHJQMA+A030-Reg"/>
          <w:color w:val="000000"/>
          <w:sz w:val="24"/>
        </w:rPr>
        <w:t>J.</w:t>
      </w:r>
      <w:r>
        <w:rPr>
          <w:rFonts w:ascii="Times New Roman"/>
          <w:color w:val="000000"/>
          <w:spacing w:val="7"/>
          <w:sz w:val="24"/>
        </w:rPr>
        <w:t xml:space="preserve"> </w:t>
      </w:r>
      <w:r>
        <w:rPr>
          <w:rFonts w:ascii="UHJQMA+A030-Reg"/>
          <w:color w:val="000000"/>
          <w:spacing w:val="-1"/>
          <w:sz w:val="24"/>
        </w:rPr>
        <w:t>Sun</w:t>
      </w:r>
      <w:r>
        <w:rPr>
          <w:rFonts w:ascii="Times New Roman"/>
          <w:color w:val="000000"/>
          <w:spacing w:val="7"/>
          <w:sz w:val="24"/>
        </w:rPr>
        <w:t xml:space="preserve"> </w:t>
      </w:r>
      <w:r>
        <w:rPr>
          <w:rFonts w:ascii="UHJQMA+A030-Reg"/>
          <w:color w:val="000000"/>
          <w:sz w:val="24"/>
        </w:rPr>
        <w:t>(Eds.),</w:t>
      </w:r>
      <w:r>
        <w:rPr>
          <w:rFonts w:ascii="Times New Roman"/>
          <w:color w:val="000000"/>
          <w:spacing w:val="7"/>
          <w:sz w:val="24"/>
        </w:rPr>
        <w:t xml:space="preserve"> </w:t>
      </w:r>
      <w:r>
        <w:rPr>
          <w:rFonts w:ascii="ITAIRR+A030-Ita"/>
          <w:color w:val="000000"/>
          <w:spacing w:val="-1"/>
          <w:sz w:val="24"/>
        </w:rPr>
        <w:t>Grid</w:t>
      </w:r>
      <w:r>
        <w:rPr>
          <w:rFonts w:ascii="Times New Roman"/>
          <w:color w:val="000000"/>
          <w:spacing w:val="7"/>
          <w:sz w:val="24"/>
        </w:rPr>
        <w:t xml:space="preserve"> </w:t>
      </w:r>
      <w:r>
        <w:rPr>
          <w:rFonts w:ascii="ITAIRR+A030-Ita"/>
          <w:color w:val="000000"/>
          <w:sz w:val="24"/>
        </w:rPr>
        <w:t>and</w:t>
      </w:r>
      <w:r>
        <w:rPr>
          <w:rFonts w:ascii="Times New Roman"/>
          <w:color w:val="000000"/>
          <w:spacing w:val="6"/>
          <w:sz w:val="24"/>
        </w:rPr>
        <w:t xml:space="preserve"> </w:t>
      </w:r>
      <w:r>
        <w:rPr>
          <w:rFonts w:ascii="ITAIRR+A030-Ita"/>
          <w:color w:val="000000"/>
          <w:spacing w:val="-1"/>
          <w:sz w:val="24"/>
        </w:rPr>
        <w:t>cooperative</w:t>
      </w:r>
      <w:r>
        <w:rPr>
          <w:rFonts w:ascii="Times New Roman"/>
          <w:color w:val="000000"/>
          <w:spacing w:val="7"/>
          <w:sz w:val="24"/>
        </w:rPr>
        <w:t xml:space="preserve"> </w:t>
      </w:r>
      <w:r>
        <w:rPr>
          <w:rFonts w:ascii="ITAIRR+A030-Ita"/>
          <w:color w:val="000000"/>
          <w:sz w:val="24"/>
        </w:rPr>
        <w:t>computing</w:t>
      </w:r>
      <w:r>
        <w:rPr>
          <w:rFonts w:ascii="Times New Roman"/>
          <w:color w:val="000000"/>
          <w:spacing w:val="6"/>
          <w:sz w:val="24"/>
        </w:rPr>
        <w:t xml:space="preserve"> </w:t>
      </w:r>
      <w:r>
        <w:rPr>
          <w:rFonts w:ascii="ITAIRR+A030-Ita"/>
          <w:color w:val="000000"/>
          <w:sz w:val="24"/>
        </w:rPr>
        <w:t>-</w:t>
      </w:r>
      <w:r>
        <w:rPr>
          <w:rFonts w:ascii="Times New Roman"/>
          <w:color w:val="000000"/>
          <w:spacing w:val="6"/>
          <w:sz w:val="24"/>
        </w:rPr>
        <w:t xml:space="preserve"> </w:t>
      </w:r>
      <w:r>
        <w:rPr>
          <w:rFonts w:ascii="ITAIRR+A030-Ita"/>
          <w:color w:val="000000"/>
          <w:sz w:val="24"/>
        </w:rPr>
        <w:t>gcc</w:t>
      </w:r>
    </w:p>
    <w:p w14:paraId="67016F11" w14:textId="77777777" w:rsidR="001D4206" w:rsidRDefault="00000000">
      <w:pPr>
        <w:framePr w:w="373" w:wrap="auto" w:hAnchor="text" w:x="2025" w:y="11754"/>
        <w:widowControl w:val="0"/>
        <w:autoSpaceDE w:val="0"/>
        <w:autoSpaceDN w:val="0"/>
        <w:spacing w:before="0" w:after="0" w:line="275" w:lineRule="exact"/>
        <w:jc w:val="left"/>
        <w:rPr>
          <w:rFonts w:ascii="Times New Roman"/>
          <w:color w:val="000000"/>
          <w:sz w:val="24"/>
        </w:rPr>
      </w:pPr>
      <w:r>
        <w:rPr>
          <w:rFonts w:ascii="ITAIRR+A030-Ita"/>
          <w:color w:val="000000"/>
          <w:sz w:val="24"/>
        </w:rPr>
        <w:t>2</w:t>
      </w:r>
    </w:p>
    <w:p w14:paraId="3D0EB9FD" w14:textId="77777777" w:rsidR="001D4206" w:rsidRDefault="00000000">
      <w:pPr>
        <w:framePr w:w="8462" w:wrap="auto" w:hAnchor="text" w:x="2158" w:y="11754"/>
        <w:widowControl w:val="0"/>
        <w:autoSpaceDE w:val="0"/>
        <w:autoSpaceDN w:val="0"/>
        <w:spacing w:before="0" w:after="0" w:line="275" w:lineRule="exact"/>
        <w:jc w:val="left"/>
        <w:rPr>
          <w:rFonts w:ascii="Times New Roman"/>
          <w:color w:val="000000"/>
          <w:sz w:val="24"/>
        </w:rPr>
      </w:pPr>
      <w:r>
        <w:rPr>
          <w:rFonts w:ascii="ITAIRR+A030-Ita"/>
          <w:color w:val="000000"/>
          <w:sz w:val="24"/>
        </w:rPr>
        <w:t>004</w:t>
      </w:r>
      <w:r>
        <w:rPr>
          <w:rFonts w:ascii="Times New Roman"/>
          <w:color w:val="000000"/>
          <w:spacing w:val="6"/>
          <w:sz w:val="24"/>
        </w:rPr>
        <w:t xml:space="preserve"> </w:t>
      </w:r>
      <w:r>
        <w:rPr>
          <w:rFonts w:ascii="ITAIRR+A030-Ita"/>
          <w:color w:val="000000"/>
          <w:spacing w:val="-1"/>
          <w:sz w:val="24"/>
        </w:rPr>
        <w:t>workshops</w:t>
      </w:r>
      <w:r>
        <w:rPr>
          <w:rFonts w:ascii="Times New Roman"/>
          <w:color w:val="000000"/>
          <w:spacing w:val="11"/>
          <w:sz w:val="24"/>
        </w:rPr>
        <w:t xml:space="preserve"> </w:t>
      </w:r>
      <w:r>
        <w:rPr>
          <w:rFonts w:ascii="UHJQMA+A030-Reg"/>
          <w:color w:val="000000"/>
          <w:sz w:val="24"/>
        </w:rPr>
        <w:t>(pp.</w:t>
      </w:r>
      <w:r>
        <w:rPr>
          <w:rFonts w:ascii="Times New Roman"/>
          <w:color w:val="000000"/>
          <w:spacing w:val="7"/>
          <w:sz w:val="24"/>
        </w:rPr>
        <w:t xml:space="preserve"> </w:t>
      </w:r>
      <w:r>
        <w:rPr>
          <w:rFonts w:ascii="UHJQMA+A030-Reg" w:hAnsi="UHJQMA+A030-Reg" w:cs="UHJQMA+A030-Reg"/>
          <w:color w:val="000000"/>
          <w:sz w:val="24"/>
        </w:rPr>
        <w:t>597–608).</w:t>
      </w:r>
      <w:r>
        <w:rPr>
          <w:rFonts w:ascii="Times New Roman"/>
          <w:color w:val="000000"/>
          <w:spacing w:val="33"/>
          <w:sz w:val="24"/>
        </w:rPr>
        <w:t xml:space="preserve"> </w:t>
      </w:r>
      <w:r>
        <w:rPr>
          <w:rFonts w:ascii="UHJQMA+A030-Reg"/>
          <w:color w:val="000000"/>
          <w:sz w:val="24"/>
        </w:rPr>
        <w:t>Berlin,</w:t>
      </w:r>
      <w:r>
        <w:rPr>
          <w:rFonts w:ascii="Times New Roman"/>
          <w:color w:val="000000"/>
          <w:spacing w:val="7"/>
          <w:sz w:val="24"/>
        </w:rPr>
        <w:t xml:space="preserve"> </w:t>
      </w:r>
      <w:r>
        <w:rPr>
          <w:rFonts w:ascii="UHJQMA+A030-Reg"/>
          <w:color w:val="000000"/>
          <w:spacing w:val="-1"/>
          <w:sz w:val="24"/>
        </w:rPr>
        <w:t>Heidelberg:</w:t>
      </w:r>
      <w:r>
        <w:rPr>
          <w:rFonts w:ascii="Times New Roman"/>
          <w:color w:val="000000"/>
          <w:spacing w:val="7"/>
          <w:sz w:val="24"/>
        </w:rPr>
        <w:t xml:space="preserve"> </w:t>
      </w:r>
      <w:r>
        <w:rPr>
          <w:rFonts w:ascii="UHJQMA+A030-Reg"/>
          <w:color w:val="000000"/>
          <w:sz w:val="24"/>
        </w:rPr>
        <w:t>Springer</w:t>
      </w:r>
      <w:r>
        <w:rPr>
          <w:rFonts w:ascii="Times New Roman"/>
          <w:color w:val="000000"/>
          <w:spacing w:val="7"/>
          <w:sz w:val="24"/>
        </w:rPr>
        <w:t xml:space="preserve"> </w:t>
      </w:r>
      <w:r>
        <w:rPr>
          <w:rFonts w:ascii="UHJQMA+A030-Reg"/>
          <w:color w:val="000000"/>
          <w:sz w:val="24"/>
        </w:rPr>
        <w:t>Berlin</w:t>
      </w:r>
      <w:r>
        <w:rPr>
          <w:rFonts w:ascii="Times New Roman"/>
          <w:color w:val="000000"/>
          <w:spacing w:val="6"/>
          <w:sz w:val="24"/>
        </w:rPr>
        <w:t xml:space="preserve"> </w:t>
      </w:r>
      <w:r>
        <w:rPr>
          <w:rFonts w:ascii="UHJQMA+A030-Reg"/>
          <w:color w:val="000000"/>
          <w:spacing w:val="-1"/>
          <w:sz w:val="24"/>
        </w:rPr>
        <w:t>Heidelberg.</w:t>
      </w:r>
    </w:p>
    <w:p w14:paraId="7901FE71" w14:textId="77777777" w:rsidR="001D4206" w:rsidRDefault="00000000">
      <w:pPr>
        <w:framePr w:w="8992" w:wrap="auto" w:hAnchor="text" w:x="1440" w:y="12043"/>
        <w:widowControl w:val="0"/>
        <w:autoSpaceDE w:val="0"/>
        <w:autoSpaceDN w:val="0"/>
        <w:spacing w:before="0" w:after="0" w:line="275" w:lineRule="exact"/>
        <w:jc w:val="left"/>
        <w:rPr>
          <w:rFonts w:ascii="Times New Roman"/>
          <w:color w:val="000000"/>
          <w:sz w:val="24"/>
        </w:rPr>
      </w:pPr>
      <w:r>
        <w:rPr>
          <w:rFonts w:ascii="UHJQMA+A030-Reg"/>
          <w:color w:val="000000"/>
          <w:spacing w:val="-1"/>
          <w:sz w:val="24"/>
        </w:rPr>
        <w:t>Rutanen,</w:t>
      </w:r>
      <w:r>
        <w:rPr>
          <w:rFonts w:ascii="Times New Roman"/>
          <w:color w:val="000000"/>
          <w:spacing w:val="7"/>
          <w:sz w:val="24"/>
        </w:rPr>
        <w:t xml:space="preserve"> </w:t>
      </w:r>
      <w:r>
        <w:rPr>
          <w:rFonts w:ascii="UHJQMA+A030-Reg"/>
          <w:color w:val="000000"/>
          <w:spacing w:val="-1"/>
          <w:sz w:val="24"/>
        </w:rPr>
        <w:t>K.</w:t>
      </w:r>
      <w:r>
        <w:rPr>
          <w:rFonts w:ascii="Times New Roman"/>
          <w:color w:val="000000"/>
          <w:spacing w:val="33"/>
          <w:sz w:val="24"/>
        </w:rPr>
        <w:t xml:space="preserve"> </w:t>
      </w:r>
      <w:r>
        <w:rPr>
          <w:rFonts w:ascii="UHJQMA+A030-Reg"/>
          <w:color w:val="000000"/>
          <w:sz w:val="24"/>
        </w:rPr>
        <w:t>(2018).</w:t>
      </w:r>
      <w:r>
        <w:rPr>
          <w:rFonts w:ascii="Times New Roman"/>
          <w:color w:val="000000"/>
          <w:spacing w:val="33"/>
          <w:sz w:val="24"/>
        </w:rPr>
        <w:t xml:space="preserve"> </w:t>
      </w:r>
      <w:r>
        <w:rPr>
          <w:rFonts w:ascii="UHJQMA+A030-Reg"/>
          <w:color w:val="000000"/>
          <w:sz w:val="24"/>
        </w:rPr>
        <w:t>Minimal</w:t>
      </w:r>
      <w:r>
        <w:rPr>
          <w:rFonts w:ascii="Times New Roman"/>
          <w:color w:val="000000"/>
          <w:spacing w:val="7"/>
          <w:sz w:val="24"/>
        </w:rPr>
        <w:t xml:space="preserve"> </w:t>
      </w:r>
      <w:r>
        <w:rPr>
          <w:rFonts w:ascii="UHJQMA+A030-Reg"/>
          <w:color w:val="000000"/>
          <w:spacing w:val="-1"/>
          <w:sz w:val="24"/>
        </w:rPr>
        <w:t>characterization</w:t>
      </w:r>
      <w:r>
        <w:rPr>
          <w:rFonts w:ascii="Times New Roman"/>
          <w:color w:val="000000"/>
          <w:spacing w:val="7"/>
          <w:sz w:val="24"/>
        </w:rPr>
        <w:t xml:space="preserve"> </w:t>
      </w:r>
      <w:r>
        <w:rPr>
          <w:rFonts w:ascii="UHJQMA+A030-Reg"/>
          <w:color w:val="000000"/>
          <w:sz w:val="24"/>
        </w:rPr>
        <w:t>of</w:t>
      </w:r>
      <w:r>
        <w:rPr>
          <w:rFonts w:ascii="Times New Roman"/>
          <w:color w:val="000000"/>
          <w:spacing w:val="7"/>
          <w:sz w:val="24"/>
        </w:rPr>
        <w:t xml:space="preserve"> </w:t>
      </w:r>
      <w:r>
        <w:rPr>
          <w:rFonts w:ascii="UHJQMA+A030-Reg"/>
          <w:color w:val="000000"/>
          <w:spacing w:val="-1"/>
          <w:sz w:val="24"/>
        </w:rPr>
        <w:t>o-notation</w:t>
      </w:r>
      <w:r>
        <w:rPr>
          <w:rFonts w:ascii="Times New Roman"/>
          <w:color w:val="000000"/>
          <w:spacing w:val="7"/>
          <w:sz w:val="24"/>
        </w:rPr>
        <w:t xml:space="preserve"> </w:t>
      </w:r>
      <w:r>
        <w:rPr>
          <w:rFonts w:ascii="UHJQMA+A030-Reg"/>
          <w:color w:val="000000"/>
          <w:sz w:val="24"/>
        </w:rPr>
        <w:t>in</w:t>
      </w:r>
      <w:r>
        <w:rPr>
          <w:rFonts w:ascii="Times New Roman"/>
          <w:color w:val="000000"/>
          <w:spacing w:val="6"/>
          <w:sz w:val="24"/>
        </w:rPr>
        <w:t xml:space="preserve"> </w:t>
      </w:r>
      <w:r>
        <w:rPr>
          <w:rFonts w:ascii="UHJQMA+A030-Reg"/>
          <w:color w:val="000000"/>
          <w:sz w:val="24"/>
        </w:rPr>
        <w:t>algorithm</w:t>
      </w:r>
      <w:r>
        <w:rPr>
          <w:rFonts w:ascii="Times New Roman"/>
          <w:color w:val="000000"/>
          <w:spacing w:val="6"/>
          <w:sz w:val="24"/>
        </w:rPr>
        <w:t xml:space="preserve"> </w:t>
      </w:r>
      <w:r>
        <w:rPr>
          <w:rFonts w:ascii="UHJQMA+A030-Reg"/>
          <w:color w:val="000000"/>
          <w:spacing w:val="-1"/>
          <w:sz w:val="24"/>
        </w:rPr>
        <w:t>analysis.</w:t>
      </w:r>
    </w:p>
    <w:p w14:paraId="5C8B2597" w14:textId="77777777" w:rsidR="001D4206" w:rsidRDefault="00000000">
      <w:pPr>
        <w:framePr w:w="8992" w:wrap="auto" w:hAnchor="text" w:x="1440" w:y="12043"/>
        <w:widowControl w:val="0"/>
        <w:autoSpaceDE w:val="0"/>
        <w:autoSpaceDN w:val="0"/>
        <w:spacing w:before="13" w:after="0" w:line="275" w:lineRule="exact"/>
        <w:ind w:left="585"/>
        <w:jc w:val="left"/>
        <w:rPr>
          <w:rFonts w:ascii="Times New Roman"/>
          <w:color w:val="000000"/>
          <w:sz w:val="24"/>
        </w:rPr>
      </w:pPr>
      <w:r>
        <w:rPr>
          <w:rFonts w:ascii="ITAIRR+A030-Ita"/>
          <w:color w:val="000000"/>
          <w:spacing w:val="-1"/>
          <w:sz w:val="24"/>
        </w:rPr>
        <w:t>Theoretical</w:t>
      </w:r>
      <w:r>
        <w:rPr>
          <w:rFonts w:ascii="Times New Roman"/>
          <w:color w:val="000000"/>
          <w:spacing w:val="7"/>
          <w:sz w:val="24"/>
        </w:rPr>
        <w:t xml:space="preserve"> </w:t>
      </w:r>
      <w:r>
        <w:rPr>
          <w:rFonts w:ascii="ITAIRR+A030-Ita"/>
          <w:color w:val="000000"/>
          <w:spacing w:val="-1"/>
          <w:sz w:val="24"/>
        </w:rPr>
        <w:t>computer</w:t>
      </w:r>
      <w:r>
        <w:rPr>
          <w:rFonts w:ascii="Times New Roman"/>
          <w:color w:val="000000"/>
          <w:spacing w:val="7"/>
          <w:sz w:val="24"/>
        </w:rPr>
        <w:t xml:space="preserve"> </w:t>
      </w:r>
      <w:r>
        <w:rPr>
          <w:rFonts w:ascii="ITAIRR+A030-Ita"/>
          <w:color w:val="000000"/>
          <w:sz w:val="24"/>
        </w:rPr>
        <w:t>science</w:t>
      </w:r>
      <w:r>
        <w:rPr>
          <w:rFonts w:ascii="UHJQMA+A030-Reg"/>
          <w:color w:val="000000"/>
          <w:sz w:val="24"/>
        </w:rPr>
        <w:t>,</w:t>
      </w:r>
      <w:r>
        <w:rPr>
          <w:rFonts w:ascii="Times New Roman"/>
          <w:color w:val="000000"/>
          <w:spacing w:val="6"/>
          <w:sz w:val="24"/>
        </w:rPr>
        <w:t xml:space="preserve"> </w:t>
      </w:r>
      <w:r>
        <w:rPr>
          <w:rFonts w:ascii="ITAIRR+A030-Ita"/>
          <w:color w:val="000000"/>
          <w:spacing w:val="2"/>
          <w:sz w:val="24"/>
        </w:rPr>
        <w:t>713</w:t>
      </w:r>
      <w:r>
        <w:rPr>
          <w:rFonts w:ascii="UHJQMA+A030-Reg"/>
          <w:color w:val="000000"/>
          <w:sz w:val="24"/>
        </w:rPr>
        <w:t>,</w:t>
      </w:r>
      <w:r>
        <w:rPr>
          <w:rFonts w:ascii="Times New Roman"/>
          <w:color w:val="000000"/>
          <w:spacing w:val="6"/>
          <w:sz w:val="24"/>
        </w:rPr>
        <w:t xml:space="preserve"> </w:t>
      </w:r>
      <w:r>
        <w:rPr>
          <w:rFonts w:ascii="UHJQMA+A030-Reg" w:hAnsi="UHJQMA+A030-Reg" w:cs="UHJQMA+A030-Reg"/>
          <w:color w:val="000000"/>
          <w:sz w:val="24"/>
        </w:rPr>
        <w:t>31–41.</w:t>
      </w:r>
    </w:p>
    <w:p w14:paraId="612E0B76" w14:textId="77777777" w:rsidR="001D4206" w:rsidRDefault="00000000">
      <w:pPr>
        <w:framePr w:w="8992" w:wrap="auto" w:hAnchor="text" w:x="1440" w:y="12043"/>
        <w:widowControl w:val="0"/>
        <w:autoSpaceDE w:val="0"/>
        <w:autoSpaceDN w:val="0"/>
        <w:spacing w:before="13" w:after="0" w:line="275" w:lineRule="exact"/>
        <w:jc w:val="left"/>
        <w:rPr>
          <w:rFonts w:ascii="Times New Roman"/>
          <w:color w:val="000000"/>
          <w:sz w:val="24"/>
        </w:rPr>
      </w:pPr>
      <w:r>
        <w:rPr>
          <w:rFonts w:ascii="UHJQMA+A030-Reg"/>
          <w:color w:val="000000"/>
          <w:spacing w:val="-3"/>
          <w:sz w:val="24"/>
        </w:rPr>
        <w:t>Sipser,</w:t>
      </w:r>
      <w:r>
        <w:rPr>
          <w:rFonts w:ascii="Times New Roman"/>
          <w:color w:val="000000"/>
          <w:spacing w:val="9"/>
          <w:sz w:val="24"/>
        </w:rPr>
        <w:t xml:space="preserve"> </w:t>
      </w:r>
      <w:r>
        <w:rPr>
          <w:rFonts w:ascii="UHJQMA+A030-Reg"/>
          <w:color w:val="000000"/>
          <w:spacing w:val="-1"/>
          <w:sz w:val="24"/>
        </w:rPr>
        <w:t>M.</w:t>
      </w:r>
      <w:r>
        <w:rPr>
          <w:rFonts w:ascii="Times New Roman"/>
          <w:color w:val="000000"/>
          <w:spacing w:val="33"/>
          <w:sz w:val="24"/>
        </w:rPr>
        <w:t xml:space="preserve"> </w:t>
      </w:r>
      <w:r>
        <w:rPr>
          <w:rFonts w:ascii="UHJQMA+A030-Reg"/>
          <w:color w:val="000000"/>
          <w:sz w:val="24"/>
        </w:rPr>
        <w:t>(2012).</w:t>
      </w:r>
      <w:r>
        <w:rPr>
          <w:rFonts w:ascii="Times New Roman"/>
          <w:color w:val="000000"/>
          <w:spacing w:val="33"/>
          <w:sz w:val="24"/>
        </w:rPr>
        <w:t xml:space="preserve"> </w:t>
      </w:r>
      <w:r>
        <w:rPr>
          <w:rFonts w:ascii="ITAIRR+A030-Ita"/>
          <w:color w:val="000000"/>
          <w:spacing w:val="-1"/>
          <w:sz w:val="24"/>
        </w:rPr>
        <w:t>Introduction</w:t>
      </w:r>
      <w:r>
        <w:rPr>
          <w:rFonts w:ascii="Times New Roman"/>
          <w:color w:val="000000"/>
          <w:spacing w:val="7"/>
          <w:sz w:val="24"/>
        </w:rPr>
        <w:t xml:space="preserve"> </w:t>
      </w:r>
      <w:r>
        <w:rPr>
          <w:rFonts w:ascii="ITAIRR+A030-Ita"/>
          <w:color w:val="000000"/>
          <w:spacing w:val="-2"/>
          <w:sz w:val="24"/>
        </w:rPr>
        <w:t>to</w:t>
      </w:r>
      <w:r>
        <w:rPr>
          <w:rFonts w:ascii="Times New Roman"/>
          <w:color w:val="000000"/>
          <w:spacing w:val="8"/>
          <w:sz w:val="24"/>
        </w:rPr>
        <w:t xml:space="preserve"> </w:t>
      </w:r>
      <w:r>
        <w:rPr>
          <w:rFonts w:ascii="ITAIRR+A030-Ita"/>
          <w:color w:val="000000"/>
          <w:spacing w:val="-1"/>
          <w:sz w:val="24"/>
        </w:rPr>
        <w:t>the</w:t>
      </w:r>
      <w:r>
        <w:rPr>
          <w:rFonts w:ascii="Times New Roman"/>
          <w:color w:val="000000"/>
          <w:spacing w:val="7"/>
          <w:sz w:val="24"/>
        </w:rPr>
        <w:t xml:space="preserve"> </w:t>
      </w:r>
      <w:r>
        <w:rPr>
          <w:rFonts w:ascii="ITAIRR+A030-Ita"/>
          <w:color w:val="000000"/>
          <w:sz w:val="24"/>
        </w:rPr>
        <w:t>theory</w:t>
      </w:r>
      <w:r>
        <w:rPr>
          <w:rFonts w:ascii="Times New Roman"/>
          <w:color w:val="000000"/>
          <w:spacing w:val="6"/>
          <w:sz w:val="24"/>
        </w:rPr>
        <w:t xml:space="preserve"> </w:t>
      </w:r>
      <w:r>
        <w:rPr>
          <w:rFonts w:ascii="ITAIRR+A030-Ita"/>
          <w:color w:val="000000"/>
          <w:sz w:val="24"/>
        </w:rPr>
        <w:t>of</w:t>
      </w:r>
      <w:r>
        <w:rPr>
          <w:rFonts w:ascii="Times New Roman"/>
          <w:color w:val="000000"/>
          <w:spacing w:val="7"/>
          <w:sz w:val="24"/>
        </w:rPr>
        <w:t xml:space="preserve"> </w:t>
      </w:r>
      <w:r>
        <w:rPr>
          <w:rFonts w:ascii="ITAIRR+A030-Ita"/>
          <w:color w:val="000000"/>
          <w:spacing w:val="-1"/>
          <w:sz w:val="24"/>
        </w:rPr>
        <w:t>computation</w:t>
      </w:r>
      <w:r>
        <w:rPr>
          <w:rFonts w:ascii="Times New Roman"/>
          <w:color w:val="000000"/>
          <w:spacing w:val="10"/>
          <w:sz w:val="24"/>
        </w:rPr>
        <w:t xml:space="preserve"> </w:t>
      </w:r>
      <w:r>
        <w:rPr>
          <w:rFonts w:ascii="UHJQMA+A030-Reg"/>
          <w:color w:val="000000"/>
          <w:sz w:val="24"/>
        </w:rPr>
        <w:t>(3.</w:t>
      </w:r>
      <w:r>
        <w:rPr>
          <w:rFonts w:ascii="UHJQMA+A030-Reg"/>
          <w:color w:val="000000"/>
          <w:sz w:val="24"/>
          <w:vertAlign w:val="superscript"/>
        </w:rPr>
        <w:t>a</w:t>
      </w:r>
      <w:r>
        <w:rPr>
          <w:rFonts w:ascii="Times New Roman"/>
          <w:color w:val="000000"/>
          <w:spacing w:val="6"/>
          <w:sz w:val="24"/>
          <w:vertAlign w:val="superscript"/>
        </w:rPr>
        <w:t xml:space="preserve"> </w:t>
      </w:r>
      <w:r>
        <w:rPr>
          <w:rFonts w:ascii="UHJQMA+A030-Reg"/>
          <w:color w:val="000000"/>
          <w:sz w:val="24"/>
        </w:rPr>
        <w:t>ed.).</w:t>
      </w:r>
      <w:r>
        <w:rPr>
          <w:rFonts w:ascii="Times New Roman"/>
          <w:color w:val="000000"/>
          <w:spacing w:val="33"/>
          <w:sz w:val="24"/>
        </w:rPr>
        <w:t xml:space="preserve"> </w:t>
      </w:r>
      <w:r>
        <w:rPr>
          <w:rFonts w:ascii="UHJQMA+A030-Reg"/>
          <w:color w:val="000000"/>
          <w:sz w:val="24"/>
        </w:rPr>
        <w:t>Belmont,</w:t>
      </w:r>
      <w:r>
        <w:rPr>
          <w:rFonts w:ascii="Times New Roman"/>
          <w:color w:val="000000"/>
          <w:spacing w:val="7"/>
          <w:sz w:val="24"/>
        </w:rPr>
        <w:t xml:space="preserve"> </w:t>
      </w:r>
      <w:r>
        <w:rPr>
          <w:rFonts w:ascii="UHJQMA+A030-Reg"/>
          <w:color w:val="000000"/>
          <w:spacing w:val="-4"/>
          <w:sz w:val="24"/>
        </w:rPr>
        <w:t>CA:</w:t>
      </w:r>
    </w:p>
    <w:p w14:paraId="3E7AA681" w14:textId="77777777" w:rsidR="001D4206" w:rsidRDefault="00000000">
      <w:pPr>
        <w:framePr w:w="8992" w:wrap="auto" w:hAnchor="text" w:x="1440" w:y="12043"/>
        <w:widowControl w:val="0"/>
        <w:autoSpaceDE w:val="0"/>
        <w:autoSpaceDN w:val="0"/>
        <w:spacing w:before="13" w:after="0" w:line="275" w:lineRule="exact"/>
        <w:ind w:left="585"/>
        <w:jc w:val="left"/>
        <w:rPr>
          <w:rFonts w:ascii="Times New Roman"/>
          <w:color w:val="000000"/>
          <w:sz w:val="24"/>
        </w:rPr>
      </w:pPr>
      <w:r>
        <w:rPr>
          <w:rFonts w:ascii="UHJQMA+A030-Reg"/>
          <w:color w:val="000000"/>
          <w:spacing w:val="-1"/>
          <w:sz w:val="24"/>
        </w:rPr>
        <w:t>Wadsworth</w:t>
      </w:r>
      <w:r>
        <w:rPr>
          <w:rFonts w:ascii="Times New Roman"/>
          <w:color w:val="000000"/>
          <w:spacing w:val="7"/>
          <w:sz w:val="24"/>
        </w:rPr>
        <w:t xml:space="preserve"> </w:t>
      </w:r>
      <w:r>
        <w:rPr>
          <w:rFonts w:ascii="UHJQMA+A030-Reg"/>
          <w:color w:val="000000"/>
          <w:sz w:val="24"/>
        </w:rPr>
        <w:t>Publishing.</w:t>
      </w:r>
    </w:p>
    <w:p w14:paraId="02526747" w14:textId="77777777" w:rsidR="001D4206" w:rsidRDefault="00000000">
      <w:pPr>
        <w:framePr w:w="373" w:wrap="auto" w:hAnchor="text" w:x="5987" w:y="14774"/>
        <w:widowControl w:val="0"/>
        <w:autoSpaceDE w:val="0"/>
        <w:autoSpaceDN w:val="0"/>
        <w:spacing w:before="0" w:after="0" w:line="275" w:lineRule="exact"/>
        <w:jc w:val="left"/>
        <w:rPr>
          <w:rFonts w:ascii="Times New Roman"/>
          <w:color w:val="000000"/>
          <w:sz w:val="24"/>
        </w:rPr>
      </w:pPr>
      <w:r>
        <w:rPr>
          <w:rFonts w:ascii="UHJQMA+A030-Reg"/>
          <w:color w:val="000000"/>
          <w:sz w:val="24"/>
        </w:rPr>
        <w:t>1</w:t>
      </w:r>
    </w:p>
    <w:p w14:paraId="2E50BC0D" w14:textId="77777777" w:rsidR="001D4206" w:rsidRDefault="00000000">
      <w:pPr>
        <w:framePr w:w="373" w:wrap="auto" w:hAnchor="text" w:x="6120" w:y="14774"/>
        <w:widowControl w:val="0"/>
        <w:autoSpaceDE w:val="0"/>
        <w:autoSpaceDN w:val="0"/>
        <w:spacing w:before="0" w:after="0" w:line="275" w:lineRule="exact"/>
        <w:jc w:val="left"/>
        <w:rPr>
          <w:rFonts w:ascii="Times New Roman"/>
          <w:color w:val="000000"/>
          <w:sz w:val="24"/>
        </w:rPr>
      </w:pPr>
      <w:r>
        <w:rPr>
          <w:rFonts w:ascii="UHJQMA+A030-Reg"/>
          <w:color w:val="000000"/>
          <w:sz w:val="24"/>
        </w:rPr>
        <w:t>2</w:t>
      </w:r>
    </w:p>
    <w:p w14:paraId="6A4B0D79" w14:textId="77777777" w:rsidR="001D4206" w:rsidRDefault="001D4206">
      <w:pPr>
        <w:spacing w:before="0" w:after="0" w:line="0" w:lineRule="atLeast"/>
        <w:jc w:val="left"/>
        <w:rPr>
          <w:rFonts w:ascii="Arial"/>
          <w:color w:val="FF0000"/>
          <w:sz w:val="2"/>
        </w:rPr>
      </w:pPr>
    </w:p>
    <w:p w14:paraId="5C50C820" w14:textId="77777777" w:rsidR="001D4206" w:rsidRDefault="001D4206">
      <w:pPr>
        <w:spacing w:before="0" w:after="0" w:line="0" w:lineRule="atLeast"/>
        <w:jc w:val="left"/>
        <w:rPr>
          <w:rFonts w:ascii="Arial"/>
          <w:color w:val="FF0000"/>
          <w:sz w:val="2"/>
        </w:rPr>
      </w:pPr>
    </w:p>
    <w:sectPr w:rsidR="001D4206">
      <w:pgSz w:w="12240" w:h="15840"/>
      <w:pgMar w:top="0" w:right="0" w:bottom="0" w:left="0" w:header="720" w:footer="720" w:gutter="0"/>
      <w:pgNumType w:start="1"/>
      <w:cols w:space="720"/>
      <w:docGrid w:linePitch="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66" w:author="MARTHA  CERVANTES DIAZ" w:date="2023-01-02T09:00:00Z" w:initials="MCD">
    <w:p w14:paraId="2D5474B2" w14:textId="77777777" w:rsidR="00BF4A75" w:rsidRDefault="00BF4A75">
      <w:pPr>
        <w:pStyle w:val="Textocomentario"/>
        <w:jc w:val="left"/>
      </w:pPr>
      <w:r>
        <w:rPr>
          <w:rStyle w:val="Refdecomentario"/>
        </w:rPr>
        <w:annotationRef/>
      </w:r>
      <w:r>
        <w:rPr>
          <w:lang w:val="es-CO"/>
        </w:rPr>
        <w:t>Como base para el desarrollo del proyecto es necesario establecer los fundamentos para la selección de los mecanismos de adaptación, por lo cual es indispensable conocer los principios de la computación</w:t>
      </w:r>
      <w:r>
        <w:rPr>
          <w:color w:val="000000"/>
          <w:lang w:val="es-CO"/>
        </w:rPr>
        <w:t>autonómica, las aplicaciones de la misma en la industria y las partes</w:t>
      </w:r>
    </w:p>
    <w:p w14:paraId="63989CD3" w14:textId="77777777" w:rsidR="00BF4A75" w:rsidRDefault="00BF4A75" w:rsidP="0002061C">
      <w:pPr>
        <w:pStyle w:val="Textocomentario"/>
        <w:jc w:val="left"/>
      </w:pPr>
      <w:r>
        <w:rPr>
          <w:color w:val="000000"/>
          <w:lang w:val="es-CO"/>
        </w:rPr>
        <w:t>requeridas para la integración, las cuales se describen a continuación.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989C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D1BAF" w16cex:dateUtc="2023-01-02T14: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989CD3" w16cid:durableId="275D1BA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2EF7E610-76D4-41FF-8B80-21BB763241C9}"/>
    <w:embedBold r:id="rId2" w:fontKey="{975CBBBF-151B-4FE4-98F3-BA63E6035939}"/>
  </w:font>
  <w:font w:name="Times New Roman">
    <w:panose1 w:val="02020603050405020304"/>
    <w:charset w:val="00"/>
    <w:family w:val="roman"/>
    <w:pitch w:val="variable"/>
    <w:sig w:usb0="E0002EFF" w:usb1="C000785B" w:usb2="00000009" w:usb3="00000000" w:csb0="000001FF" w:csb1="00000000"/>
    <w:embedRegular r:id="rId3" w:fontKey="{08B9E08F-E60D-4C10-93AE-C82F60822B7B}"/>
    <w:embedBold r:id="rId4" w:fontKey="{B5D6288B-9A60-4E79-9AA9-140D566E77EB}"/>
  </w:font>
  <w:font w:name="Arial">
    <w:panose1 w:val="020B0604020202020204"/>
    <w:charset w:val="00"/>
    <w:family w:val="swiss"/>
    <w:pitch w:val="variable"/>
    <w:sig w:usb0="E0002EFF" w:usb1="C000785B" w:usb2="00000009" w:usb3="00000000" w:csb0="000001FF" w:csb1="00000000"/>
    <w:embedRegular r:id="rId5" w:fontKey="{5E24F9D1-59F5-47E8-8A1E-C77A957F5333}"/>
  </w:font>
  <w:font w:name="JKVKLP+A030-Bol">
    <w:charset w:val="01"/>
    <w:family w:val="auto"/>
    <w:pitch w:val="variable"/>
    <w:sig w:usb0="01010101" w:usb1="01010101" w:usb2="01010101" w:usb3="01010101" w:csb0="01010101" w:csb1="01010101"/>
    <w:embedRegular r:id="rId6" w:fontKey="{045EEC7C-22E3-451C-A727-6A0C2C753DEF}"/>
  </w:font>
  <w:font w:name="UHJQMA+A030-Reg">
    <w:altName w:val="Browallia New"/>
    <w:charset w:val="01"/>
    <w:family w:val="auto"/>
    <w:pitch w:val="variable"/>
    <w:sig w:usb0="01010101" w:usb1="01010101" w:usb2="01010101" w:usb3="01010101" w:csb0="01010101" w:csb1="01010101"/>
    <w:embedRegular r:id="rId7" w:fontKey="{20A6F5A6-7B6E-42FC-8ECC-57206FE6CD86}"/>
  </w:font>
  <w:font w:name="ITAIRR+A030-Ita">
    <w:charset w:val="01"/>
    <w:family w:val="auto"/>
    <w:pitch w:val="variable"/>
    <w:sig w:usb0="01010101" w:usb1="01010101" w:usb2="01010101" w:usb3="01010101" w:csb0="01010101" w:csb1="01010101"/>
    <w:embedRegular r:id="rId8" w:fontKey="{54EDB26C-E82B-4C37-AAF3-FDFF51278953}"/>
  </w:font>
  <w:font w:name="NASHPS+SFTT1200">
    <w:charset w:val="01"/>
    <w:family w:val="auto"/>
    <w:pitch w:val="variable"/>
    <w:sig w:usb0="01010101" w:usb1="01010101" w:usb2="01010101" w:usb3="01010101" w:csb0="01010101" w:csb1="01010101"/>
    <w:embedRegular r:id="rId9" w:fontKey="{8391B146-3A3B-4037-9DF2-7BFB1B91BBDC}"/>
  </w:font>
  <w:font w:name="Calibri Light">
    <w:panose1 w:val="020F0302020204030204"/>
    <w:charset w:val="00"/>
    <w:family w:val="swiss"/>
    <w:pitch w:val="variable"/>
    <w:sig w:usb0="E4002EFF" w:usb1="C200247B" w:usb2="00000009" w:usb3="00000000" w:csb0="000001FF" w:csb1="00000000"/>
    <w:embedRegular r:id="rId10" w:fontKey="{9799BD0C-2929-4866-85C9-FF115242B903}"/>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HA  CERVANTES DIAZ">
    <w15:presenceInfo w15:providerId="None" w15:userId="MARTHA  CERVANTES DIA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TrueTypeFonts/>
  <w:embedSystemFonts/>
  <w:trackRevisions/>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B2D"/>
    <w:rsid w:val="001D4206"/>
    <w:rsid w:val="00777E8C"/>
    <w:rsid w:val="008C6C19"/>
    <w:rsid w:val="00B06B85"/>
    <w:rsid w:val="00BA5B2D"/>
    <w:rsid w:val="00BF4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57D4351A"/>
  <w15:docId w15:val="{325A6F07-7AB8-4694-BB26-D646D1A59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before="120" w:after="240"/>
      <w:jc w:val="both"/>
    </w:pPr>
    <w:rPr>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customStyle="1" w:styleId="Sinlista1">
    <w:name w:val="Sin lista1"/>
    <w:semiHidden/>
  </w:style>
  <w:style w:type="paragraph" w:styleId="Revisin">
    <w:name w:val="Revision"/>
    <w:hidden/>
    <w:semiHidden/>
    <w:rsid w:val="00BF4A75"/>
    <w:pPr>
      <w:spacing w:after="0" w:line="240" w:lineRule="auto"/>
    </w:pPr>
    <w:rPr>
      <w:lang w:val="en-US" w:eastAsia="en-US"/>
    </w:rPr>
  </w:style>
  <w:style w:type="character" w:styleId="Refdecomentario">
    <w:name w:val="annotation reference"/>
    <w:basedOn w:val="Fuentedeprrafopredeter"/>
    <w:semiHidden/>
    <w:unhideWhenUsed/>
    <w:rsid w:val="00BF4A75"/>
    <w:rPr>
      <w:sz w:val="16"/>
      <w:szCs w:val="16"/>
    </w:rPr>
  </w:style>
  <w:style w:type="paragraph" w:styleId="Textocomentario">
    <w:name w:val="annotation text"/>
    <w:basedOn w:val="Normal"/>
    <w:link w:val="TextocomentarioCar"/>
    <w:unhideWhenUsed/>
    <w:rsid w:val="00BF4A75"/>
    <w:pPr>
      <w:spacing w:line="240" w:lineRule="auto"/>
    </w:pPr>
    <w:rPr>
      <w:sz w:val="20"/>
      <w:szCs w:val="20"/>
    </w:rPr>
  </w:style>
  <w:style w:type="character" w:customStyle="1" w:styleId="TextocomentarioCar">
    <w:name w:val="Texto comentario Car"/>
    <w:basedOn w:val="Fuentedeprrafopredeter"/>
    <w:link w:val="Textocomentario"/>
    <w:rsid w:val="00BF4A75"/>
    <w:rPr>
      <w:sz w:val="20"/>
      <w:szCs w:val="20"/>
      <w:lang w:val="en-US" w:eastAsia="en-US"/>
    </w:rPr>
  </w:style>
  <w:style w:type="paragraph" w:styleId="Asuntodelcomentario">
    <w:name w:val="annotation subject"/>
    <w:basedOn w:val="Textocomentario"/>
    <w:next w:val="Textocomentario"/>
    <w:link w:val="AsuntodelcomentarioCar"/>
    <w:semiHidden/>
    <w:unhideWhenUsed/>
    <w:rsid w:val="00BF4A75"/>
    <w:rPr>
      <w:b/>
      <w:bCs/>
    </w:rPr>
  </w:style>
  <w:style w:type="character" w:customStyle="1" w:styleId="AsuntodelcomentarioCar">
    <w:name w:val="Asunto del comentario Car"/>
    <w:basedOn w:val="TextocomentarioCar"/>
    <w:link w:val="Asuntodelcomentario"/>
    <w:semiHidden/>
    <w:rsid w:val="00BF4A75"/>
    <w:rPr>
      <w:b/>
      <w:bCs/>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581283">
      <w:bodyDiv w:val="1"/>
      <w:marLeft w:val="0"/>
      <w:marRight w:val="0"/>
      <w:marTop w:val="0"/>
      <w:marBottom w:val="0"/>
      <w:divBdr>
        <w:top w:val="none" w:sz="0" w:space="0" w:color="auto"/>
        <w:left w:val="none" w:sz="0" w:space="0" w:color="auto"/>
        <w:bottom w:val="none" w:sz="0" w:space="0" w:color="auto"/>
        <w:right w:val="none" w:sz="0" w:space="0" w:color="auto"/>
      </w:divBdr>
    </w:div>
    <w:div w:id="1524977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fontTable" Target="fontTable.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5.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4.jpeg"/><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image" Target="media/image1.jpeg"/><Relationship Id="rId9" Type="http://schemas.microsoft.com/office/2018/08/relationships/commentsExtensible" Target="commentsExtensible.xml"/><Relationship Id="rId14"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13</Pages>
  <Words>2734</Words>
  <Characters>15041</Characters>
  <Application>Microsoft Office Word</Application>
  <DocSecurity>0</DocSecurity>
  <Lines>125</Lines>
  <Paragraphs>35</Paragraphs>
  <ScaleCrop>false</ScaleCrop>
  <HeadingPairs>
    <vt:vector size="4" baseType="variant">
      <vt:variant>
        <vt:lpstr>Título</vt:lpstr>
      </vt:variant>
      <vt:variant>
        <vt:i4>1</vt:i4>
      </vt:variant>
      <vt:variant>
        <vt:lpstr>Caption</vt:lpstr>
      </vt:variant>
      <vt:variant>
        <vt:i4>1</vt:i4>
      </vt:variant>
    </vt:vector>
  </HeadingPairs>
  <TitlesOfParts>
    <vt:vector size="2" baseType="lpstr">
      <vt:lpstr/>
      <vt:lpstr/>
    </vt:vector>
  </TitlesOfParts>
  <Company>Aspose</Company>
  <LinksUpToDate>false</LinksUpToDate>
  <CharactersWithSpaces>17740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57310</dc:creator>
  <cp:lastModifiedBy>MARTHA  CERVANTES DIAZ</cp:lastModifiedBy>
  <cp:revision>2</cp:revision>
  <dcterms:created xsi:type="dcterms:W3CDTF">2023-01-02T13:44:00Z</dcterms:created>
  <dcterms:modified xsi:type="dcterms:W3CDTF">2023-01-02T14:23:00Z</dcterms:modified>
</cp:coreProperties>
</file>